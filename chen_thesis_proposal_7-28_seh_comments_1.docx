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header18.xml" ContentType="application/vnd.openxmlformats-officedocument.wordprocessingml.header+xml"/>
  <Override PartName="/word/footer25.xml" ContentType="application/vnd.openxmlformats-officedocument.wordprocessingml.footer+xml"/>
  <Override PartName="/word/header19.xml" ContentType="application/vnd.openxmlformats-officedocument.wordprocessingml.header+xml"/>
  <Override PartName="/word/footer26.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header21.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30.xml" ContentType="application/vnd.openxmlformats-officedocument.wordprocessingml.footer+xml"/>
  <Override PartName="/word/header2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33.xml" ContentType="application/vnd.openxmlformats-officedocument.wordprocessingml.footer+xml"/>
  <Override PartName="/word/header27.xml" ContentType="application/vnd.openxmlformats-officedocument.wordprocessingml.header+xml"/>
  <Override PartName="/word/footer34.xml" ContentType="application/vnd.openxmlformats-officedocument.wordprocessingml.footer+xml"/>
  <Override PartName="/word/header28.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7.xml" ContentType="application/vnd.openxmlformats-officedocument.wordprocessingml.footer+xml"/>
  <Override PartName="/word/header31.xml" ContentType="application/vnd.openxmlformats-officedocument.wordprocessingml.header+xml"/>
  <Override PartName="/word/footer38.xml" ContentType="application/vnd.openxmlformats-officedocument.wordprocessingml.footer+xml"/>
  <Override PartName="/word/header32.xml" ContentType="application/vnd.openxmlformats-officedocument.wordprocessingml.header+xml"/>
  <Override PartName="/word/footer39.xml" ContentType="application/vnd.openxmlformats-officedocument.wordprocessingml.foot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70"/>
        <w:ind w:left="986" w:right="900"/>
        <w:jc w:val="center"/>
        <w:rPr>
          <w:b/>
          <w:sz w:val="34"/>
        </w:rPr>
      </w:pPr>
      <w:r>
        <w:rPr>
          <w:b/>
          <w:sz w:val="34"/>
        </w:rPr>
        <w:t>Making Fabrication Real</w:t>
      </w:r>
    </w:p>
    <w:p w:rsidR="00F45610" w:rsidRDefault="008D4F3A">
      <w:pPr>
        <w:spacing w:before="47" w:line="268" w:lineRule="auto"/>
        <w:ind w:left="986" w:right="984"/>
        <w:jc w:val="center"/>
        <w:rPr>
          <w:sz w:val="34"/>
        </w:rPr>
      </w:pPr>
      <w:r>
        <w:rPr>
          <w:sz w:val="34"/>
        </w:rPr>
        <w:t>Fabrication for Real Usage, with Real Objects, by Real People</w:t>
      </w:r>
    </w:p>
    <w:p w:rsidR="00F45610" w:rsidRDefault="008D4F3A">
      <w:pPr>
        <w:spacing w:before="173" w:line="456" w:lineRule="auto"/>
        <w:ind w:left="3006" w:right="3004"/>
        <w:jc w:val="center"/>
        <w:rPr>
          <w:sz w:val="28"/>
        </w:rPr>
      </w:pPr>
      <w:r>
        <w:rPr>
          <w:sz w:val="28"/>
        </w:rPr>
        <w:t>Xiang ‘Anthony’ Chen August 2016</w:t>
      </w:r>
    </w:p>
    <w:p w:rsidR="00F45610" w:rsidRDefault="00F45610">
      <w:pPr>
        <w:pStyle w:val="BodyText"/>
        <w:rPr>
          <w:sz w:val="28"/>
        </w:rPr>
      </w:pPr>
    </w:p>
    <w:p w:rsidR="00F45610" w:rsidRDefault="00F45610">
      <w:pPr>
        <w:pStyle w:val="BodyText"/>
        <w:rPr>
          <w:sz w:val="28"/>
        </w:rPr>
      </w:pPr>
    </w:p>
    <w:p w:rsidR="00F45610" w:rsidRDefault="008D4F3A">
      <w:pPr>
        <w:pStyle w:val="BodyText"/>
        <w:spacing w:before="214" w:line="252" w:lineRule="auto"/>
        <w:ind w:left="3006" w:right="3004"/>
        <w:jc w:val="center"/>
      </w:pPr>
      <w:r>
        <w:t>School of Computer Science Carnegie Mellon University Pittsburgh, PA 15213</w:t>
      </w:r>
    </w:p>
    <w:p w:rsidR="00F45610" w:rsidRDefault="008D4F3A">
      <w:pPr>
        <w:spacing w:before="79" w:line="252" w:lineRule="auto"/>
        <w:ind w:left="3247" w:right="3245" w:hanging="1"/>
        <w:jc w:val="center"/>
        <w:rPr>
          <w:sz w:val="24"/>
        </w:rPr>
      </w:pPr>
      <w:r>
        <w:rPr>
          <w:b/>
          <w:sz w:val="24"/>
        </w:rPr>
        <w:t xml:space="preserve">Thesis Committee: </w:t>
      </w:r>
      <w:r>
        <w:rPr>
          <w:sz w:val="24"/>
        </w:rPr>
        <w:t>Scott Hudson,</w:t>
      </w:r>
      <w:r>
        <w:rPr>
          <w:spacing w:val="-10"/>
          <w:sz w:val="24"/>
        </w:rPr>
        <w:t xml:space="preserve"> </w:t>
      </w:r>
      <w:r>
        <w:rPr>
          <w:sz w:val="24"/>
        </w:rPr>
        <w:t xml:space="preserve">Co-Chair </w:t>
      </w:r>
      <w:proofErr w:type="spellStart"/>
      <w:r>
        <w:rPr>
          <w:sz w:val="24"/>
        </w:rPr>
        <w:t>Stelian</w:t>
      </w:r>
      <w:proofErr w:type="spellEnd"/>
      <w:r>
        <w:rPr>
          <w:sz w:val="24"/>
        </w:rPr>
        <w:t xml:space="preserve"> </w:t>
      </w:r>
      <w:proofErr w:type="spellStart"/>
      <w:r>
        <w:rPr>
          <w:sz w:val="24"/>
        </w:rPr>
        <w:t>Coros</w:t>
      </w:r>
      <w:proofErr w:type="spellEnd"/>
      <w:r>
        <w:rPr>
          <w:sz w:val="24"/>
        </w:rPr>
        <w:t>,</w:t>
      </w:r>
      <w:r>
        <w:rPr>
          <w:spacing w:val="-10"/>
          <w:sz w:val="24"/>
        </w:rPr>
        <w:t xml:space="preserve"> </w:t>
      </w:r>
      <w:r>
        <w:rPr>
          <w:sz w:val="24"/>
        </w:rPr>
        <w:t>Co-Chair Jodi</w:t>
      </w:r>
      <w:r>
        <w:rPr>
          <w:spacing w:val="-10"/>
          <w:sz w:val="24"/>
        </w:rPr>
        <w:t xml:space="preserve"> </w:t>
      </w:r>
      <w:proofErr w:type="spellStart"/>
      <w:r>
        <w:rPr>
          <w:sz w:val="24"/>
        </w:rPr>
        <w:t>Forlizzi</w:t>
      </w:r>
      <w:proofErr w:type="spellEnd"/>
    </w:p>
    <w:p w:rsidR="00F45610" w:rsidRDefault="008D4F3A">
      <w:pPr>
        <w:pStyle w:val="BodyText"/>
        <w:spacing w:line="276" w:lineRule="exact"/>
        <w:ind w:left="984" w:right="984"/>
        <w:jc w:val="center"/>
      </w:pPr>
      <w:proofErr w:type="spellStart"/>
      <w:r>
        <w:t>Tovi</w:t>
      </w:r>
      <w:proofErr w:type="spellEnd"/>
      <w:r>
        <w:t xml:space="preserve"> Grossman</w:t>
      </w:r>
    </w:p>
    <w:p w:rsidR="00F45610" w:rsidRDefault="00F45610">
      <w:pPr>
        <w:pStyle w:val="BodyText"/>
        <w:spacing w:before="8"/>
        <w:rPr>
          <w:sz w:val="35"/>
        </w:rPr>
      </w:pPr>
    </w:p>
    <w:p w:rsidR="00F45610" w:rsidRDefault="008D4F3A">
      <w:pPr>
        <w:spacing w:before="1" w:line="252" w:lineRule="auto"/>
        <w:ind w:left="1945" w:right="1943"/>
        <w:jc w:val="center"/>
        <w:rPr>
          <w:i/>
          <w:sz w:val="24"/>
        </w:rPr>
      </w:pPr>
      <w:proofErr w:type="gramStart"/>
      <w:r>
        <w:rPr>
          <w:i/>
          <w:sz w:val="24"/>
        </w:rPr>
        <w:t>Submitted in partial fulfillment of the requirements for the degree of Doctor of Philosophy.</w:t>
      </w:r>
      <w:proofErr w:type="gramEnd"/>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rPr>
          <w:i/>
          <w:sz w:val="20"/>
        </w:rPr>
      </w:pPr>
    </w:p>
    <w:p w:rsidR="00F45610" w:rsidRDefault="00F45610">
      <w:pPr>
        <w:pStyle w:val="BodyText"/>
        <w:spacing w:before="9"/>
        <w:rPr>
          <w:i/>
          <w:sz w:val="21"/>
        </w:rPr>
      </w:pPr>
    </w:p>
    <w:p w:rsidR="00F45610" w:rsidRDefault="00F45610">
      <w:pPr>
        <w:rPr>
          <w:sz w:val="21"/>
        </w:rPr>
        <w:sectPr w:rsidR="00F45610">
          <w:headerReference w:type="default" r:id="rId8"/>
          <w:type w:val="continuous"/>
          <w:pgSz w:w="12240" w:h="15840"/>
          <w:pgMar w:top="1120" w:right="1720" w:bottom="280" w:left="1720" w:header="595" w:footer="720" w:gutter="0"/>
          <w:cols w:space="720"/>
        </w:sectPr>
      </w:pPr>
    </w:p>
    <w:p w:rsidR="00F45610" w:rsidRDefault="008D4F3A">
      <w:pPr>
        <w:spacing w:before="59"/>
        <w:jc w:val="right"/>
      </w:pPr>
      <w:r>
        <w:rPr>
          <w:w w:val="99"/>
        </w:rPr>
        <w:lastRenderedPageBreak/>
        <w:t>Co</w:t>
      </w:r>
      <w:r>
        <w:rPr>
          <w:spacing w:val="-3"/>
          <w:w w:val="99"/>
        </w:rPr>
        <w:t>p</w:t>
      </w:r>
      <w:r>
        <w:rPr>
          <w:w w:val="99"/>
        </w:rPr>
        <w:t>yright</w:t>
      </w:r>
      <w:r>
        <w:rPr>
          <w:spacing w:val="-1"/>
        </w:rPr>
        <w:t xml:space="preserve"> </w:t>
      </w:r>
      <w:proofErr w:type="gramStart"/>
      <w:r>
        <w:rPr>
          <w:rFonts w:ascii="Arial"/>
          <w:i/>
          <w:spacing w:val="-158"/>
          <w:w w:val="127"/>
        </w:rPr>
        <w:t>Q</w:t>
      </w:r>
      <w:r>
        <w:rPr>
          <w:w w:val="99"/>
          <w:position w:val="1"/>
        </w:rPr>
        <w:t>c</w:t>
      </w:r>
      <w:proofErr w:type="gramEnd"/>
    </w:p>
    <w:p w:rsidR="00F45610" w:rsidRDefault="008D4F3A">
      <w:pPr>
        <w:spacing w:before="69"/>
        <w:ind w:left="75"/>
      </w:pPr>
      <w:r>
        <w:br w:type="column"/>
      </w:r>
      <w:r>
        <w:lastRenderedPageBreak/>
        <w:t>2016 Xiang ‘Anthony’ Chen</w:t>
      </w:r>
    </w:p>
    <w:p w:rsidR="00F45610" w:rsidRDefault="00F45610">
      <w:pPr>
        <w:sectPr w:rsidR="00F45610">
          <w:type w:val="continuous"/>
          <w:pgSz w:w="12240" w:h="15840"/>
          <w:pgMar w:top="1120" w:right="1720" w:bottom="280" w:left="1720" w:header="720" w:footer="720" w:gutter="0"/>
          <w:cols w:num="2" w:space="720" w:equalWidth="0">
            <w:col w:w="3649" w:space="40"/>
            <w:col w:w="5111"/>
          </w:cols>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spacing w:before="4"/>
        <w:rPr>
          <w:sz w:val="25"/>
        </w:rPr>
      </w:pPr>
    </w:p>
    <w:p w:rsidR="00F45610" w:rsidRDefault="008D4F3A">
      <w:pPr>
        <w:pStyle w:val="BodyText"/>
        <w:spacing w:before="60"/>
        <w:ind w:left="161"/>
      </w:pPr>
      <w:r>
        <w:rPr>
          <w:b/>
        </w:rPr>
        <w:t xml:space="preserve">Keywords: </w:t>
      </w:r>
      <w:r>
        <w:t>Fabrication, 3D printing, real world, design tool</w:t>
      </w:r>
      <w:ins w:id="0" w:author="Scott Hudson" w:date="2016-07-28T20:31:00Z">
        <w:r>
          <w:t>s</w:t>
        </w:r>
      </w:ins>
    </w:p>
    <w:p w:rsidR="00F45610" w:rsidRDefault="00F45610">
      <w:pPr>
        <w:sectPr w:rsidR="00F45610">
          <w:pgSz w:w="12240" w:h="15840"/>
          <w:pgMar w:top="1120" w:right="1720" w:bottom="280" w:left="1720" w:header="595" w:footer="0" w:gutter="0"/>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280" w:left="1720" w:header="595" w:footer="0" w:gutter="0"/>
          <w:cols w:space="720"/>
        </w:sectPr>
      </w:pPr>
    </w:p>
    <w:p w:rsidR="00F45610" w:rsidRDefault="00F45610">
      <w:pPr>
        <w:pStyle w:val="BodyText"/>
        <w:spacing w:before="4"/>
        <w:rPr>
          <w:sz w:val="17"/>
        </w:rPr>
      </w:pPr>
    </w:p>
    <w:p w:rsidR="00F45610" w:rsidRDefault="00F45610">
      <w:pPr>
        <w:rPr>
          <w:sz w:val="17"/>
        </w:rPr>
        <w:sectPr w:rsidR="00F45610">
          <w:footerReference w:type="default" r:id="rId9"/>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spacing w:before="9"/>
        <w:rPr>
          <w:sz w:val="29"/>
        </w:rPr>
      </w:pPr>
    </w:p>
    <w:p w:rsidR="00F45610" w:rsidRDefault="008D4F3A">
      <w:pPr>
        <w:spacing w:before="50"/>
        <w:ind w:left="984" w:right="984"/>
        <w:jc w:val="center"/>
        <w:rPr>
          <w:b/>
          <w:sz w:val="28"/>
        </w:rPr>
      </w:pPr>
      <w:r>
        <w:rPr>
          <w:b/>
          <w:sz w:val="28"/>
        </w:rPr>
        <w:t>Abstract</w:t>
      </w:r>
    </w:p>
    <w:p w:rsidR="00F45610" w:rsidRDefault="008D4F3A">
      <w:pPr>
        <w:pStyle w:val="BodyText"/>
        <w:spacing w:before="84" w:line="252" w:lineRule="auto"/>
        <w:ind w:left="395" w:right="393" w:firstLine="358"/>
        <w:jc w:val="both"/>
      </w:pPr>
      <w:r>
        <w:t>The</w:t>
      </w:r>
      <w:r>
        <w:rPr>
          <w:spacing w:val="-12"/>
        </w:rPr>
        <w:t xml:space="preserve"> </w:t>
      </w:r>
      <w:r>
        <w:t>increasingly</w:t>
      </w:r>
      <w:r>
        <w:rPr>
          <w:spacing w:val="-12"/>
        </w:rPr>
        <w:t xml:space="preserve"> </w:t>
      </w:r>
      <w:r>
        <w:t>personal</w:t>
      </w:r>
      <w:r>
        <w:rPr>
          <w:spacing w:val="-12"/>
        </w:rPr>
        <w:t xml:space="preserve"> </w:t>
      </w:r>
      <w:r>
        <w:t>and</w:t>
      </w:r>
      <w:r>
        <w:rPr>
          <w:spacing w:val="-12"/>
        </w:rPr>
        <w:t xml:space="preserve"> </w:t>
      </w:r>
      <w:r>
        <w:t>ubiquitous</w:t>
      </w:r>
      <w:r>
        <w:rPr>
          <w:spacing w:val="-12"/>
        </w:rPr>
        <w:t xml:space="preserve"> </w:t>
      </w:r>
      <w:r>
        <w:t>capabilities</w:t>
      </w:r>
      <w:r>
        <w:rPr>
          <w:spacing w:val="-12"/>
        </w:rPr>
        <w:t xml:space="preserve"> </w:t>
      </w:r>
      <w:r>
        <w:t>of</w:t>
      </w:r>
      <w:r>
        <w:rPr>
          <w:spacing w:val="-12"/>
        </w:rPr>
        <w:t xml:space="preserve"> </w:t>
      </w:r>
      <w:r>
        <w:t>computing—everything from smartphones to virtual reality—</w:t>
      </w:r>
      <w:proofErr w:type="gramStart"/>
      <w:r>
        <w:t>are</w:t>
      </w:r>
      <w:proofErr w:type="gramEnd"/>
      <w:r>
        <w:t xml:space="preserve"> enabling us to build a brave new world in the</w:t>
      </w:r>
      <w:r>
        <w:rPr>
          <w:spacing w:val="-16"/>
        </w:rPr>
        <w:t xml:space="preserve"> </w:t>
      </w:r>
      <w:r>
        <w:t>digital</w:t>
      </w:r>
      <w:r>
        <w:rPr>
          <w:spacing w:val="-16"/>
        </w:rPr>
        <w:t xml:space="preserve"> </w:t>
      </w:r>
      <w:r>
        <w:t>realm.</w:t>
      </w:r>
      <w:r>
        <w:rPr>
          <w:spacing w:val="6"/>
        </w:rPr>
        <w:t xml:space="preserve"> </w:t>
      </w:r>
      <w:r>
        <w:t>Despite</w:t>
      </w:r>
      <w:r>
        <w:rPr>
          <w:spacing w:val="-16"/>
        </w:rPr>
        <w:t xml:space="preserve"> </w:t>
      </w:r>
      <w:r>
        <w:t>these</w:t>
      </w:r>
      <w:r>
        <w:rPr>
          <w:spacing w:val="-16"/>
        </w:rPr>
        <w:t xml:space="preserve"> </w:t>
      </w:r>
      <w:r>
        <w:t>advances</w:t>
      </w:r>
      <w:r>
        <w:rPr>
          <w:spacing w:val="-16"/>
        </w:rPr>
        <w:t xml:space="preserve"> </w:t>
      </w:r>
      <w:r>
        <w:t>in</w:t>
      </w:r>
      <w:r>
        <w:rPr>
          <w:spacing w:val="-16"/>
        </w:rPr>
        <w:t xml:space="preserve"> </w:t>
      </w:r>
      <w:r>
        <w:t>the</w:t>
      </w:r>
      <w:r>
        <w:rPr>
          <w:spacing w:val="-16"/>
        </w:rPr>
        <w:t xml:space="preserve"> </w:t>
      </w:r>
      <w:r>
        <w:t>virtual</w:t>
      </w:r>
      <w:r>
        <w:rPr>
          <w:spacing w:val="-16"/>
        </w:rPr>
        <w:t xml:space="preserve"> </w:t>
      </w:r>
      <w:r>
        <w:t>world,</w:t>
      </w:r>
      <w:r>
        <w:rPr>
          <w:spacing w:val="-13"/>
        </w:rPr>
        <w:t xml:space="preserve"> </w:t>
      </w:r>
      <w:r>
        <w:t>our</w:t>
      </w:r>
      <w:r>
        <w:rPr>
          <w:spacing w:val="-16"/>
        </w:rPr>
        <w:t xml:space="preserve"> </w:t>
      </w:r>
      <w:r>
        <w:t>ability</w:t>
      </w:r>
      <w:r>
        <w:rPr>
          <w:spacing w:val="-15"/>
        </w:rPr>
        <w:t xml:space="preserve"> </w:t>
      </w:r>
      <w:r>
        <w:t>as</w:t>
      </w:r>
      <w:r>
        <w:rPr>
          <w:spacing w:val="-16"/>
        </w:rPr>
        <w:t xml:space="preserve"> </w:t>
      </w:r>
      <w:r>
        <w:t>end-users to transform the physical world still remains</w:t>
      </w:r>
      <w:r>
        <w:rPr>
          <w:spacing w:val="-29"/>
        </w:rPr>
        <w:t xml:space="preserve"> </w:t>
      </w:r>
      <w:r>
        <w:t>limited.</w:t>
      </w:r>
    </w:p>
    <w:p w:rsidR="00F45610" w:rsidRDefault="008D4F3A">
      <w:pPr>
        <w:pStyle w:val="BodyText"/>
        <w:spacing w:line="252" w:lineRule="auto"/>
        <w:ind w:left="395" w:right="393" w:firstLine="358"/>
        <w:jc w:val="both"/>
      </w:pPr>
      <w:r>
        <w:t xml:space="preserve">The emergence of low-cost fabrication technology (most notably 3D printing) has brought us a dawn of making, promising to empower everyday users with the ability to fabricate physical objects of their own design. </w:t>
      </w:r>
      <w:r>
        <w:rPr>
          <w:spacing w:val="-4"/>
        </w:rPr>
        <w:t xml:space="preserve">However, </w:t>
      </w:r>
      <w:r>
        <w:t>the technology itself</w:t>
      </w:r>
      <w:r>
        <w:rPr>
          <w:spacing w:val="-10"/>
        </w:rPr>
        <w:t xml:space="preserve"> </w:t>
      </w:r>
      <w:r>
        <w:t>is</w:t>
      </w:r>
      <w:r>
        <w:rPr>
          <w:spacing w:val="-9"/>
        </w:rPr>
        <w:t xml:space="preserve"> </w:t>
      </w:r>
      <w:commentRangeStart w:id="1"/>
      <w:r>
        <w:t>innately</w:t>
      </w:r>
      <w:r>
        <w:rPr>
          <w:spacing w:val="-10"/>
        </w:rPr>
        <w:t xml:space="preserve"> </w:t>
      </w:r>
      <w:commentRangeEnd w:id="1"/>
      <w:r>
        <w:rPr>
          <w:rStyle w:val="CommentReference"/>
        </w:rPr>
        <w:commentReference w:id="1"/>
      </w:r>
      <w:r>
        <w:t>oblivious</w:t>
      </w:r>
      <w:r>
        <w:rPr>
          <w:spacing w:val="-9"/>
        </w:rPr>
        <w:t xml:space="preserve"> </w:t>
      </w:r>
      <w:r>
        <w:t>of</w:t>
      </w:r>
      <w:r>
        <w:rPr>
          <w:spacing w:val="-10"/>
        </w:rPr>
        <w:t xml:space="preserve"> </w:t>
      </w:r>
      <w:r>
        <w:t>the</w:t>
      </w:r>
      <w:r>
        <w:rPr>
          <w:spacing w:val="-9"/>
        </w:rPr>
        <w:t xml:space="preserve"> </w:t>
      </w:r>
      <w:r>
        <w:t>physical</w:t>
      </w:r>
      <w:r>
        <w:rPr>
          <w:spacing w:val="-10"/>
        </w:rPr>
        <w:t xml:space="preserve"> </w:t>
      </w:r>
      <w:r>
        <w:t>world—things</w:t>
      </w:r>
      <w:r>
        <w:rPr>
          <w:spacing w:val="-9"/>
        </w:rPr>
        <w:t xml:space="preserve"> </w:t>
      </w:r>
      <w:r>
        <w:t>are,</w:t>
      </w:r>
      <w:r>
        <w:rPr>
          <w:spacing w:val="-9"/>
        </w:rPr>
        <w:t xml:space="preserve"> </w:t>
      </w:r>
      <w:r>
        <w:t>in</w:t>
      </w:r>
      <w:r>
        <w:rPr>
          <w:spacing w:val="-9"/>
        </w:rPr>
        <w:t xml:space="preserve"> </w:t>
      </w:r>
      <w:r>
        <w:t>most</w:t>
      </w:r>
      <w:r>
        <w:rPr>
          <w:spacing w:val="-10"/>
        </w:rPr>
        <w:t xml:space="preserve"> </w:t>
      </w:r>
      <w:r>
        <w:t>cases,</w:t>
      </w:r>
      <w:r>
        <w:rPr>
          <w:spacing w:val="-9"/>
        </w:rPr>
        <w:t xml:space="preserve"> </w:t>
      </w:r>
      <w:r>
        <w:t xml:space="preserve">assumed to be printed from scratch in isolation from the real world objects they will be at- </w:t>
      </w:r>
      <w:proofErr w:type="spellStart"/>
      <w:r>
        <w:t>tached</w:t>
      </w:r>
      <w:proofErr w:type="spellEnd"/>
      <w:r>
        <w:t xml:space="preserve"> to and work</w:t>
      </w:r>
      <w:r>
        <w:rPr>
          <w:spacing w:val="-15"/>
        </w:rPr>
        <w:t xml:space="preserve"> </w:t>
      </w:r>
      <w:r>
        <w:t>with.</w:t>
      </w:r>
    </w:p>
    <w:p w:rsidR="00F45610" w:rsidRDefault="008D4F3A">
      <w:pPr>
        <w:pStyle w:val="BodyText"/>
        <w:spacing w:line="252" w:lineRule="auto"/>
        <w:ind w:left="395" w:right="393" w:firstLine="358"/>
        <w:jc w:val="both"/>
      </w:pPr>
      <w:r>
        <w:rPr>
          <w:spacing w:val="-10"/>
        </w:rPr>
        <w:t xml:space="preserve">To </w:t>
      </w:r>
      <w:r>
        <w:t>bridge this ‘gulf of fabrication’, my thesis research focuses on developing fabrication techniques with tool integration to enable users to expressively create designs</w:t>
      </w:r>
      <w:r>
        <w:rPr>
          <w:spacing w:val="-9"/>
        </w:rPr>
        <w:t xml:space="preserve"> </w:t>
      </w:r>
      <w:r>
        <w:t>that</w:t>
      </w:r>
      <w:r>
        <w:rPr>
          <w:spacing w:val="-8"/>
        </w:rPr>
        <w:t xml:space="preserve"> </w:t>
      </w:r>
      <w:r>
        <w:t>can</w:t>
      </w:r>
      <w:r>
        <w:rPr>
          <w:spacing w:val="-9"/>
        </w:rPr>
        <w:t xml:space="preserve"> </w:t>
      </w:r>
      <w:r>
        <w:t>be</w:t>
      </w:r>
      <w:r>
        <w:rPr>
          <w:spacing w:val="-8"/>
        </w:rPr>
        <w:t xml:space="preserve"> </w:t>
      </w:r>
      <w:r>
        <w:t>attached</w:t>
      </w:r>
      <w:r>
        <w:rPr>
          <w:spacing w:val="-8"/>
        </w:rPr>
        <w:t xml:space="preserve"> </w:t>
      </w:r>
      <w:r>
        <w:t>to</w:t>
      </w:r>
      <w:r>
        <w:rPr>
          <w:spacing w:val="-9"/>
        </w:rPr>
        <w:t xml:space="preserve"> </w:t>
      </w:r>
      <w:r>
        <w:t>and</w:t>
      </w:r>
      <w:r>
        <w:rPr>
          <w:spacing w:val="-8"/>
        </w:rPr>
        <w:t xml:space="preserve"> </w:t>
      </w:r>
      <w:r>
        <w:t>function</w:t>
      </w:r>
      <w:r>
        <w:rPr>
          <w:spacing w:val="-9"/>
        </w:rPr>
        <w:t xml:space="preserve"> </w:t>
      </w:r>
      <w:r>
        <w:t>with</w:t>
      </w:r>
      <w:r>
        <w:rPr>
          <w:spacing w:val="-9"/>
        </w:rPr>
        <w:t xml:space="preserve"> </w:t>
      </w:r>
      <w:r>
        <w:t>existing</w:t>
      </w:r>
      <w:r>
        <w:rPr>
          <w:spacing w:val="-8"/>
        </w:rPr>
        <w:t xml:space="preserve"> </w:t>
      </w:r>
      <w:r>
        <w:t>real</w:t>
      </w:r>
      <w:r>
        <w:rPr>
          <w:spacing w:val="-9"/>
        </w:rPr>
        <w:t xml:space="preserve"> </w:t>
      </w:r>
      <w:r>
        <w:t>world</w:t>
      </w:r>
      <w:r>
        <w:rPr>
          <w:spacing w:val="-8"/>
        </w:rPr>
        <w:t xml:space="preserve"> </w:t>
      </w:r>
      <w:r>
        <w:t>objects.</w:t>
      </w:r>
      <w:r>
        <w:rPr>
          <w:spacing w:val="8"/>
        </w:rPr>
        <w:t xml:space="preserve"> </w:t>
      </w:r>
      <w:proofErr w:type="spellStart"/>
      <w:r>
        <w:t>Specif</w:t>
      </w:r>
      <w:proofErr w:type="spellEnd"/>
      <w:r>
        <w:t xml:space="preserve">- </w:t>
      </w:r>
      <w:proofErr w:type="spellStart"/>
      <w:r>
        <w:rPr>
          <w:spacing w:val="-3"/>
        </w:rPr>
        <w:t>ically</w:t>
      </w:r>
      <w:proofErr w:type="spellEnd"/>
      <w:r>
        <w:rPr>
          <w:spacing w:val="-3"/>
        </w:rPr>
        <w:t xml:space="preserve">, </w:t>
      </w:r>
      <w:r>
        <w:t xml:space="preserve">my work explores techniques that leverage the 3D printing process to create attachments directly </w:t>
      </w:r>
      <w:r>
        <w:rPr>
          <w:spacing w:val="-4"/>
        </w:rPr>
        <w:t xml:space="preserve">over, </w:t>
      </w:r>
      <w:r>
        <w:t xml:space="preserve">onto and around existing objects; a design tool further enables people to specify and generate adaptations that can be attached to and me- </w:t>
      </w:r>
      <w:proofErr w:type="spellStart"/>
      <w:r>
        <w:t>chanically</w:t>
      </w:r>
      <w:proofErr w:type="spellEnd"/>
      <w:r>
        <w:t xml:space="preserve"> transform existing objects in user-customized ways; a mixed-initiative approach allows people to create functionally valid objects from their own design, which addresses real world relationships with other objects; finally, by situating</w:t>
      </w:r>
      <w:r>
        <w:rPr>
          <w:spacing w:val="-23"/>
        </w:rPr>
        <w:t xml:space="preserve"> </w:t>
      </w:r>
      <w:r>
        <w:t xml:space="preserve">the fabrication environment in the real world, a suite of virtual tools allow users to de- sign, make, assemble, install and test physical objects </w:t>
      </w:r>
      <w:r>
        <w:rPr>
          <w:i/>
        </w:rPr>
        <w:t xml:space="preserve">in situ </w:t>
      </w:r>
      <w:r>
        <w:t>directly within the context of their</w:t>
      </w:r>
      <w:r>
        <w:rPr>
          <w:spacing w:val="-14"/>
        </w:rPr>
        <w:t xml:space="preserve"> </w:t>
      </w:r>
      <w:r>
        <w:t>usage.</w:t>
      </w:r>
    </w:p>
    <w:p w:rsidR="00F45610" w:rsidRDefault="008D4F3A">
      <w:pPr>
        <w:pStyle w:val="BodyText"/>
        <w:spacing w:line="252" w:lineRule="auto"/>
        <w:ind w:left="395" w:right="393" w:firstLine="358"/>
        <w:jc w:val="both"/>
      </w:pPr>
      <w:r>
        <w:t xml:space="preserve">Overall my thesis </w:t>
      </w:r>
      <w:commentRangeStart w:id="2"/>
      <w:r>
        <w:t xml:space="preserve">attains </w:t>
      </w:r>
      <w:commentRangeEnd w:id="2"/>
      <w:r>
        <w:rPr>
          <w:rStyle w:val="CommentReference"/>
        </w:rPr>
        <w:commentReference w:id="2"/>
      </w:r>
      <w:r>
        <w:t xml:space="preserve">to </w:t>
      </w:r>
      <w:r>
        <w:rPr>
          <w:i/>
        </w:rPr>
        <w:t>make fabrication real</w:t>
      </w:r>
      <w:r>
        <w:t xml:space="preserve">—enabling things to be made </w:t>
      </w:r>
      <w:proofErr w:type="gramStart"/>
      <w:r>
        <w:t>by</w:t>
      </w:r>
      <w:proofErr w:type="gramEnd"/>
      <w:r>
        <w:t xml:space="preserve"> real people, to address real usage and to function with real objects in the world.</w:t>
      </w:r>
    </w:p>
    <w:p w:rsidR="00F45610" w:rsidRDefault="00F45610">
      <w:pPr>
        <w:spacing w:line="252" w:lineRule="auto"/>
        <w:jc w:val="both"/>
        <w:sectPr w:rsidR="00F45610">
          <w:footerReference w:type="default" r:id="rId11"/>
          <w:pgSz w:w="12240" w:h="15840"/>
          <w:pgMar w:top="1120" w:right="1720" w:bottom="280" w:left="1720" w:header="595" w:footer="0" w:gutter="0"/>
          <w:cols w:space="720"/>
        </w:sectPr>
      </w:pPr>
    </w:p>
    <w:p w:rsidR="00F45610" w:rsidRDefault="00F45610">
      <w:pPr>
        <w:pStyle w:val="BodyText"/>
        <w:spacing w:before="4"/>
        <w:rPr>
          <w:sz w:val="17"/>
        </w:rPr>
      </w:pPr>
    </w:p>
    <w:p w:rsidR="00F45610" w:rsidRDefault="00F45610">
      <w:pPr>
        <w:rPr>
          <w:sz w:val="17"/>
        </w:rPr>
        <w:sectPr w:rsidR="00F45610">
          <w:footerReference w:type="default" r:id="rId12"/>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227"/>
        <w:ind w:left="984" w:right="984"/>
        <w:jc w:val="center"/>
        <w:rPr>
          <w:b/>
          <w:sz w:val="28"/>
        </w:rPr>
      </w:pPr>
      <w:r>
        <w:rPr>
          <w:b/>
          <w:sz w:val="28"/>
        </w:rPr>
        <w:t>Acknowledgments</w:t>
      </w:r>
    </w:p>
    <w:p w:rsidR="00F45610" w:rsidRDefault="00F45610">
      <w:pPr>
        <w:jc w:val="center"/>
        <w:rPr>
          <w:sz w:val="28"/>
        </w:rPr>
        <w:sectPr w:rsidR="00F45610">
          <w:footerReference w:type="default" r:id="rId13"/>
          <w:pgSz w:w="12240" w:h="15840"/>
          <w:pgMar w:top="1120" w:right="1720" w:bottom="280" w:left="1720" w:header="595" w:footer="0" w:gutter="0"/>
          <w:cols w:space="720"/>
        </w:sectPr>
      </w:pPr>
    </w:p>
    <w:p w:rsidR="00F45610" w:rsidRDefault="00F45610">
      <w:pPr>
        <w:pStyle w:val="BodyText"/>
        <w:spacing w:before="4"/>
        <w:rPr>
          <w:sz w:val="17"/>
        </w:rPr>
      </w:pPr>
    </w:p>
    <w:p w:rsidR="00F45610" w:rsidRDefault="00F45610">
      <w:pPr>
        <w:rPr>
          <w:sz w:val="17"/>
        </w:rPr>
        <w:sectPr w:rsidR="00F45610">
          <w:footerReference w:type="default" r:id="rId14"/>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42"/>
        <w:ind w:left="109"/>
        <w:rPr>
          <w:b/>
          <w:sz w:val="49"/>
        </w:rPr>
      </w:pPr>
      <w:r>
        <w:rPr>
          <w:b/>
          <w:sz w:val="49"/>
        </w:rPr>
        <w:t>Contents</w:t>
      </w:r>
    </w:p>
    <w:p w:rsidR="00F45610" w:rsidRDefault="00F45610">
      <w:pPr>
        <w:rPr>
          <w:sz w:val="49"/>
        </w:rPr>
        <w:sectPr w:rsidR="00F45610">
          <w:footerReference w:type="default" r:id="rId15"/>
          <w:pgSz w:w="12240" w:h="15840"/>
          <w:pgMar w:top="1120" w:right="1420" w:bottom="1828" w:left="1420" w:header="595" w:footer="1286" w:gutter="0"/>
          <w:pgNumType w:start="9"/>
          <w:cols w:space="720"/>
        </w:sectPr>
      </w:pPr>
    </w:p>
    <w:sdt>
      <w:sdtPr>
        <w:id w:val="917915255"/>
        <w:docPartObj>
          <w:docPartGallery w:val="Table of Contents"/>
          <w:docPartUnique/>
        </w:docPartObj>
      </w:sdtPr>
      <w:sdtContent>
        <w:p w:rsidR="00F45610" w:rsidRDefault="008D4F3A">
          <w:pPr>
            <w:pStyle w:val="TOC1"/>
            <w:numPr>
              <w:ilvl w:val="0"/>
              <w:numId w:val="15"/>
            </w:numPr>
            <w:tabs>
              <w:tab w:val="left" w:pos="469"/>
              <w:tab w:val="right" w:pos="9289"/>
            </w:tabs>
            <w:spacing w:before="998"/>
            <w:ind w:hanging="358"/>
          </w:pPr>
          <w:hyperlink w:anchor="_bookmark0" w:history="1">
            <w:r>
              <w:t>Introduction</w:t>
            </w:r>
            <w:r>
              <w:rPr>
                <w:spacing w:val="-2"/>
              </w:rPr>
              <w:t xml:space="preserve"> </w:t>
            </w:r>
            <w:r>
              <w:t>and</w:t>
            </w:r>
            <w:r>
              <w:rPr>
                <w:spacing w:val="-2"/>
              </w:rPr>
              <w:t xml:space="preserve"> </w:t>
            </w:r>
            <w:r>
              <w:t>Overview</w:t>
            </w:r>
          </w:hyperlink>
          <w:r>
            <w:rPr>
              <w:b w:val="0"/>
            </w:rPr>
            <w:tab/>
          </w:r>
          <w:r>
            <w:t>1</w:t>
          </w:r>
        </w:p>
        <w:p w:rsidR="00F45610" w:rsidRDefault="008D4F3A">
          <w:pPr>
            <w:pStyle w:val="TOC2"/>
            <w:numPr>
              <w:ilvl w:val="1"/>
              <w:numId w:val="15"/>
            </w:numPr>
            <w:tabs>
              <w:tab w:val="left" w:pos="1019"/>
              <w:tab w:val="right" w:leader="dot" w:pos="9289"/>
            </w:tabs>
            <w:spacing w:before="15"/>
          </w:pPr>
          <w:hyperlink w:anchor="_bookmark1" w:history="1">
            <w:r>
              <w:t>The Disparity</w:t>
            </w:r>
            <w:r>
              <w:rPr>
                <w:spacing w:val="-3"/>
              </w:rPr>
              <w:t xml:space="preserve"> </w:t>
            </w:r>
            <w:r>
              <w:t>of</w:t>
            </w:r>
            <w:r>
              <w:rPr>
                <w:spacing w:val="-2"/>
              </w:rPr>
              <w:t xml:space="preserve"> </w:t>
            </w:r>
            <w:r>
              <w:t>Creativity</w:t>
            </w:r>
          </w:hyperlink>
          <w:r>
            <w:tab/>
            <w:t>1</w:t>
          </w:r>
        </w:p>
        <w:p w:rsidR="00F45610" w:rsidRDefault="008D4F3A">
          <w:pPr>
            <w:pStyle w:val="TOC2"/>
            <w:numPr>
              <w:ilvl w:val="1"/>
              <w:numId w:val="15"/>
            </w:numPr>
            <w:tabs>
              <w:tab w:val="left" w:pos="1019"/>
              <w:tab w:val="right" w:leader="dot" w:pos="9289"/>
            </w:tabs>
            <w:spacing w:before="15"/>
          </w:pPr>
          <w:hyperlink w:anchor="_bookmark2" w:history="1">
            <w:r>
              <w:t>The Dawn</w:t>
            </w:r>
            <w:r>
              <w:rPr>
                <w:spacing w:val="-3"/>
              </w:rPr>
              <w:t xml:space="preserve"> </w:t>
            </w:r>
            <w:r>
              <w:t>of</w:t>
            </w:r>
            <w:r>
              <w:rPr>
                <w:spacing w:val="-2"/>
              </w:rPr>
              <w:t xml:space="preserve"> </w:t>
            </w:r>
            <w:r>
              <w:t>Making</w:t>
            </w:r>
          </w:hyperlink>
          <w:r>
            <w:tab/>
            <w:t>1</w:t>
          </w:r>
        </w:p>
        <w:p w:rsidR="00F45610" w:rsidRDefault="008D4F3A">
          <w:pPr>
            <w:pStyle w:val="TOC2"/>
            <w:numPr>
              <w:ilvl w:val="1"/>
              <w:numId w:val="15"/>
            </w:numPr>
            <w:tabs>
              <w:tab w:val="left" w:pos="1019"/>
              <w:tab w:val="right" w:leader="dot" w:pos="9289"/>
            </w:tabs>
            <w:spacing w:before="15"/>
          </w:pPr>
          <w:hyperlink w:anchor="_bookmark6" w:history="1">
            <w:r>
              <w:t>The Oblivion of</w:t>
            </w:r>
            <w:r>
              <w:rPr>
                <w:spacing w:val="-4"/>
              </w:rPr>
              <w:t xml:space="preserve"> </w:t>
            </w:r>
            <w:r>
              <w:t>Real</w:t>
            </w:r>
            <w:r>
              <w:rPr>
                <w:spacing w:val="-2"/>
              </w:rPr>
              <w:t xml:space="preserve"> </w:t>
            </w:r>
            <w:r>
              <w:rPr>
                <w:spacing w:val="-4"/>
              </w:rPr>
              <w:t>World</w:t>
            </w:r>
          </w:hyperlink>
          <w:r>
            <w:rPr>
              <w:spacing w:val="-4"/>
            </w:rPr>
            <w:tab/>
          </w:r>
          <w:r>
            <w:t>2</w:t>
          </w:r>
        </w:p>
        <w:p w:rsidR="00F45610" w:rsidRDefault="008D4F3A">
          <w:pPr>
            <w:pStyle w:val="TOC2"/>
            <w:numPr>
              <w:ilvl w:val="1"/>
              <w:numId w:val="15"/>
            </w:numPr>
            <w:tabs>
              <w:tab w:val="left" w:pos="1019"/>
              <w:tab w:val="right" w:leader="dot" w:pos="9289"/>
            </w:tabs>
            <w:spacing w:before="15"/>
          </w:pPr>
          <w:hyperlink w:anchor="_bookmark15" w:history="1">
            <w:r>
              <w:t>Research</w:t>
            </w:r>
            <w:r>
              <w:rPr>
                <w:spacing w:val="-2"/>
              </w:rPr>
              <w:t xml:space="preserve"> </w:t>
            </w:r>
            <w:r>
              <w:t>Goals</w:t>
            </w:r>
          </w:hyperlink>
          <w:r>
            <w:tab/>
            <w:t>3</w:t>
          </w:r>
        </w:p>
        <w:p w:rsidR="00F45610" w:rsidRDefault="008D4F3A">
          <w:pPr>
            <w:pStyle w:val="TOC2"/>
            <w:numPr>
              <w:ilvl w:val="1"/>
              <w:numId w:val="15"/>
            </w:numPr>
            <w:tabs>
              <w:tab w:val="left" w:pos="1019"/>
              <w:tab w:val="right" w:leader="dot" w:pos="9289"/>
            </w:tabs>
            <w:spacing w:before="15"/>
          </w:pPr>
          <w:hyperlink w:anchor="_bookmark16" w:history="1">
            <w:r>
              <w:t>Timeline</w:t>
            </w:r>
          </w:hyperlink>
          <w:r>
            <w:tab/>
            <w:t>4</w:t>
          </w:r>
        </w:p>
        <w:p w:rsidR="00F45610" w:rsidRDefault="008D4F3A">
          <w:pPr>
            <w:pStyle w:val="TOC1"/>
            <w:numPr>
              <w:ilvl w:val="0"/>
              <w:numId w:val="15"/>
            </w:numPr>
            <w:tabs>
              <w:tab w:val="left" w:pos="469"/>
              <w:tab w:val="right" w:pos="9289"/>
            </w:tabs>
            <w:spacing w:before="256"/>
            <w:ind w:hanging="358"/>
          </w:pPr>
          <w:hyperlink w:anchor="_bookmark17" w:history="1">
            <w:r>
              <w:t>Background</w:t>
            </w:r>
            <w:r>
              <w:rPr>
                <w:spacing w:val="-2"/>
              </w:rPr>
              <w:t xml:space="preserve"> </w:t>
            </w:r>
            <w:r>
              <w:t>and</w:t>
            </w:r>
            <w:r>
              <w:rPr>
                <w:spacing w:val="-2"/>
              </w:rPr>
              <w:t xml:space="preserve"> </w:t>
            </w:r>
            <w:r>
              <w:t>Literature</w:t>
            </w:r>
          </w:hyperlink>
          <w:r>
            <w:rPr>
              <w:b w:val="0"/>
            </w:rPr>
            <w:tab/>
          </w:r>
          <w:r>
            <w:t>5</w:t>
          </w:r>
        </w:p>
        <w:p w:rsidR="00F45610" w:rsidRDefault="008D4F3A">
          <w:pPr>
            <w:pStyle w:val="TOC2"/>
            <w:numPr>
              <w:ilvl w:val="1"/>
              <w:numId w:val="15"/>
            </w:numPr>
            <w:tabs>
              <w:tab w:val="left" w:pos="1019"/>
              <w:tab w:val="right" w:leader="dot" w:pos="9289"/>
            </w:tabs>
            <w:spacing w:before="15"/>
          </w:pPr>
          <w:hyperlink w:anchor="_bookmark18" w:history="1">
            <w:r>
              <w:t>3D Printing: History, Principles and</w:t>
            </w:r>
            <w:r>
              <w:rPr>
                <w:spacing w:val="5"/>
              </w:rPr>
              <w:t xml:space="preserve"> </w:t>
            </w:r>
            <w:r>
              <w:t>Recent</w:t>
            </w:r>
            <w:r>
              <w:rPr>
                <w:spacing w:val="-2"/>
              </w:rPr>
              <w:t xml:space="preserve"> </w:t>
            </w:r>
            <w:r>
              <w:t>Development</w:t>
            </w:r>
          </w:hyperlink>
          <w:r>
            <w:tab/>
            <w:t>5</w:t>
          </w:r>
        </w:p>
        <w:p w:rsidR="00F45610" w:rsidRDefault="008D4F3A">
          <w:pPr>
            <w:pStyle w:val="TOC2"/>
            <w:numPr>
              <w:ilvl w:val="1"/>
              <w:numId w:val="15"/>
            </w:numPr>
            <w:tabs>
              <w:tab w:val="left" w:pos="1019"/>
              <w:tab w:val="right" w:leader="dot" w:pos="9289"/>
            </w:tabs>
            <w:spacing w:before="15"/>
          </w:pPr>
          <w:hyperlink w:anchor="_bookmark22" w:history="1">
            <w:r>
              <w:t>Current Research Trends in</w:t>
            </w:r>
            <w:r>
              <w:rPr>
                <w:spacing w:val="-6"/>
              </w:rPr>
              <w:t xml:space="preserve"> </w:t>
            </w:r>
            <w:r>
              <w:t>3D</w:t>
            </w:r>
            <w:r>
              <w:rPr>
                <w:spacing w:val="-2"/>
              </w:rPr>
              <w:t xml:space="preserve"> </w:t>
            </w:r>
            <w:r>
              <w:t>Printing</w:t>
            </w:r>
          </w:hyperlink>
          <w:r>
            <w:tab/>
            <w:t>6</w:t>
          </w:r>
        </w:p>
        <w:p w:rsidR="00F45610" w:rsidRDefault="008D4F3A">
          <w:pPr>
            <w:pStyle w:val="TOC3"/>
            <w:numPr>
              <w:ilvl w:val="2"/>
              <w:numId w:val="15"/>
            </w:numPr>
            <w:tabs>
              <w:tab w:val="left" w:pos="1784"/>
              <w:tab w:val="right" w:leader="dot" w:pos="9289"/>
            </w:tabs>
            <w:ind w:hanging="765"/>
          </w:pPr>
          <w:hyperlink w:anchor="_bookmark25" w:history="1">
            <w:r>
              <w:t>Optimizing the 3D</w:t>
            </w:r>
            <w:r>
              <w:rPr>
                <w:spacing w:val="-4"/>
              </w:rPr>
              <w:t xml:space="preserve"> </w:t>
            </w:r>
            <w:r>
              <w:t>Printing</w:t>
            </w:r>
            <w:r>
              <w:rPr>
                <w:spacing w:val="-2"/>
              </w:rPr>
              <w:t xml:space="preserve"> </w:t>
            </w:r>
            <w:r>
              <w:t>Process</w:t>
            </w:r>
          </w:hyperlink>
          <w:r>
            <w:tab/>
            <w:t>7</w:t>
          </w:r>
        </w:p>
        <w:p w:rsidR="00F45610" w:rsidRDefault="008D4F3A">
          <w:pPr>
            <w:pStyle w:val="TOC3"/>
            <w:numPr>
              <w:ilvl w:val="2"/>
              <w:numId w:val="15"/>
            </w:numPr>
            <w:tabs>
              <w:tab w:val="left" w:pos="1784"/>
              <w:tab w:val="right" w:leader="dot" w:pos="9289"/>
            </w:tabs>
            <w:ind w:hanging="765"/>
          </w:pPr>
          <w:hyperlink w:anchor="_bookmark28" w:history="1">
            <w:r>
              <w:t>Making 3D Printed Objects with</w:t>
            </w:r>
            <w:r>
              <w:rPr>
                <w:spacing w:val="-9"/>
              </w:rPr>
              <w:t xml:space="preserve"> </w:t>
            </w:r>
            <w:r>
              <w:t>Interactive</w:t>
            </w:r>
            <w:r>
              <w:rPr>
                <w:spacing w:val="-2"/>
              </w:rPr>
              <w:t xml:space="preserve"> </w:t>
            </w:r>
            <w:r>
              <w:t>Properties</w:t>
            </w:r>
          </w:hyperlink>
          <w:r>
            <w:tab/>
            <w:t>9</w:t>
          </w:r>
        </w:p>
        <w:p w:rsidR="00F45610" w:rsidRDefault="008D4F3A">
          <w:pPr>
            <w:pStyle w:val="TOC3"/>
            <w:numPr>
              <w:ilvl w:val="2"/>
              <w:numId w:val="15"/>
            </w:numPr>
            <w:tabs>
              <w:tab w:val="left" w:pos="1784"/>
              <w:tab w:val="right" w:leader="dot" w:pos="9289"/>
            </w:tabs>
            <w:ind w:hanging="765"/>
          </w:pPr>
          <w:hyperlink w:anchor="_bookmark29" w:history="1">
            <w:r>
              <w:t xml:space="preserve">Innovating </w:t>
            </w:r>
            <w:r>
              <w:rPr>
                <w:spacing w:val="-4"/>
              </w:rPr>
              <w:t xml:space="preserve">Tools </w:t>
            </w:r>
            <w:r>
              <w:t>and Devices</w:t>
            </w:r>
            <w:r>
              <w:rPr>
                <w:spacing w:val="-3"/>
              </w:rPr>
              <w:t xml:space="preserve"> </w:t>
            </w:r>
            <w:r>
              <w:t>for</w:t>
            </w:r>
            <w:r>
              <w:rPr>
                <w:spacing w:val="-2"/>
              </w:rPr>
              <w:t xml:space="preserve"> </w:t>
            </w:r>
            <w:r>
              <w:t>Fabrication</w:t>
            </w:r>
          </w:hyperlink>
          <w:r>
            <w:tab/>
            <w:t>10</w:t>
          </w:r>
        </w:p>
        <w:p w:rsidR="00F45610" w:rsidRDefault="008D4F3A">
          <w:pPr>
            <w:pStyle w:val="TOC2"/>
            <w:numPr>
              <w:ilvl w:val="1"/>
              <w:numId w:val="15"/>
            </w:numPr>
            <w:tabs>
              <w:tab w:val="left" w:pos="1019"/>
              <w:tab w:val="right" w:leader="dot" w:pos="9289"/>
            </w:tabs>
            <w:spacing w:before="15"/>
          </w:pPr>
          <w:hyperlink w:anchor="_bookmark30" w:history="1">
            <w:r>
              <w:t>Combining 3D Printing with Real Objects</w:t>
            </w:r>
            <w:r>
              <w:rPr>
                <w:spacing w:val="-8"/>
              </w:rPr>
              <w:t xml:space="preserve"> </w:t>
            </w:r>
            <w:r>
              <w:t>and</w:t>
            </w:r>
            <w:r>
              <w:rPr>
                <w:spacing w:val="-2"/>
              </w:rPr>
              <w:t xml:space="preserve"> </w:t>
            </w:r>
            <w:r>
              <w:t>People</w:t>
            </w:r>
          </w:hyperlink>
          <w:r>
            <w:tab/>
            <w:t>10</w:t>
          </w:r>
        </w:p>
        <w:p w:rsidR="00F45610" w:rsidRDefault="008D4F3A">
          <w:pPr>
            <w:pStyle w:val="TOC3"/>
            <w:numPr>
              <w:ilvl w:val="2"/>
              <w:numId w:val="15"/>
            </w:numPr>
            <w:tabs>
              <w:tab w:val="left" w:pos="1784"/>
              <w:tab w:val="right" w:leader="dot" w:pos="9289"/>
            </w:tabs>
            <w:ind w:hanging="765"/>
          </w:pPr>
          <w:hyperlink w:anchor="_bookmark31" w:history="1">
            <w:r>
              <w:t>Combining 3D Printing and Real</w:t>
            </w:r>
            <w:r>
              <w:rPr>
                <w:spacing w:val="-7"/>
              </w:rPr>
              <w:t xml:space="preserve"> </w:t>
            </w:r>
            <w:r>
              <w:rPr>
                <w:spacing w:val="-4"/>
              </w:rPr>
              <w:t>World</w:t>
            </w:r>
            <w:r>
              <w:rPr>
                <w:spacing w:val="-2"/>
              </w:rPr>
              <w:t xml:space="preserve"> </w:t>
            </w:r>
            <w:r>
              <w:t>Objects</w:t>
            </w:r>
          </w:hyperlink>
          <w:r>
            <w:tab/>
            <w:t>11</w:t>
          </w:r>
        </w:p>
        <w:p w:rsidR="00F45610" w:rsidRDefault="008D4F3A">
          <w:pPr>
            <w:pStyle w:val="TOC3"/>
            <w:numPr>
              <w:ilvl w:val="2"/>
              <w:numId w:val="15"/>
            </w:numPr>
            <w:tabs>
              <w:tab w:val="left" w:pos="1784"/>
              <w:tab w:val="right" w:leader="dot" w:pos="9289"/>
            </w:tabs>
            <w:ind w:hanging="765"/>
          </w:pPr>
          <w:hyperlink w:anchor="_bookmark32" w:history="1">
            <w:r>
              <w:t>Involving People into the</w:t>
            </w:r>
            <w:r>
              <w:rPr>
                <w:spacing w:val="-7"/>
              </w:rPr>
              <w:t xml:space="preserve"> </w:t>
            </w:r>
            <w:r>
              <w:t>Fabrication</w:t>
            </w:r>
            <w:r>
              <w:rPr>
                <w:spacing w:val="-2"/>
              </w:rPr>
              <w:t xml:space="preserve"> </w:t>
            </w:r>
            <w:r>
              <w:t>Process</w:t>
            </w:r>
          </w:hyperlink>
          <w:r>
            <w:tab/>
            <w:t>12</w:t>
          </w:r>
        </w:p>
        <w:p w:rsidR="00F45610" w:rsidRDefault="008D4F3A">
          <w:pPr>
            <w:pStyle w:val="TOC2"/>
            <w:numPr>
              <w:ilvl w:val="1"/>
              <w:numId w:val="15"/>
            </w:numPr>
            <w:tabs>
              <w:tab w:val="left" w:pos="1019"/>
              <w:tab w:val="right" w:leader="dot" w:pos="9289"/>
            </w:tabs>
            <w:spacing w:before="15"/>
          </w:pPr>
          <w:hyperlink w:anchor="_bookmark33" w:history="1">
            <w:r>
              <w:t>Summary of</w:t>
            </w:r>
            <w:r>
              <w:rPr>
                <w:spacing w:val="-3"/>
              </w:rPr>
              <w:t xml:space="preserve"> </w:t>
            </w:r>
            <w:r>
              <w:t>Literature</w:t>
            </w:r>
            <w:r>
              <w:rPr>
                <w:spacing w:val="-2"/>
              </w:rPr>
              <w:t xml:space="preserve"> </w:t>
            </w:r>
            <w:r>
              <w:t>Review</w:t>
            </w:r>
          </w:hyperlink>
          <w:r>
            <w:tab/>
            <w:t>13</w:t>
          </w:r>
        </w:p>
        <w:p w:rsidR="00F45610" w:rsidRDefault="008D4F3A">
          <w:pPr>
            <w:pStyle w:val="TOC1"/>
            <w:numPr>
              <w:ilvl w:val="0"/>
              <w:numId w:val="15"/>
            </w:numPr>
            <w:tabs>
              <w:tab w:val="left" w:pos="469"/>
              <w:tab w:val="right" w:pos="9289"/>
            </w:tabs>
            <w:spacing w:before="256"/>
            <w:ind w:hanging="358"/>
          </w:pPr>
          <w:hyperlink w:anchor="_bookmark34" w:history="1">
            <w:r>
              <w:rPr>
                <w:spacing w:val="-3"/>
              </w:rPr>
              <w:t xml:space="preserve">Techniques </w:t>
            </w:r>
            <w:r>
              <w:t>for Making Attachments to Real</w:t>
            </w:r>
            <w:r>
              <w:rPr>
                <w:spacing w:val="-6"/>
              </w:rPr>
              <w:t xml:space="preserve"> </w:t>
            </w:r>
            <w:r>
              <w:rPr>
                <w:spacing w:val="-4"/>
              </w:rPr>
              <w:t>World</w:t>
            </w:r>
            <w:r>
              <w:rPr>
                <w:spacing w:val="-2"/>
              </w:rPr>
              <w:t xml:space="preserve"> </w:t>
            </w:r>
            <w:r>
              <w:t>Objects</w:t>
            </w:r>
          </w:hyperlink>
          <w:r>
            <w:rPr>
              <w:b w:val="0"/>
            </w:rPr>
            <w:tab/>
          </w:r>
          <w:r>
            <w:t>15</w:t>
          </w:r>
        </w:p>
        <w:p w:rsidR="00F45610" w:rsidRDefault="008D4F3A">
          <w:pPr>
            <w:pStyle w:val="TOC2"/>
            <w:numPr>
              <w:ilvl w:val="1"/>
              <w:numId w:val="15"/>
            </w:numPr>
            <w:tabs>
              <w:tab w:val="left" w:pos="1019"/>
              <w:tab w:val="right" w:leader="dot" w:pos="9289"/>
            </w:tabs>
            <w:spacing w:before="15"/>
          </w:pPr>
          <w:hyperlink w:anchor="_bookmark37" w:history="1">
            <w:r>
              <w:t>Existing</w:t>
            </w:r>
            <w:r>
              <w:rPr>
                <w:spacing w:val="-2"/>
              </w:rPr>
              <w:t xml:space="preserve"> </w:t>
            </w:r>
            <w:r>
              <w:t>Attachment</w:t>
            </w:r>
            <w:r>
              <w:rPr>
                <w:spacing w:val="-2"/>
              </w:rPr>
              <w:t xml:space="preserve"> </w:t>
            </w:r>
            <w:r>
              <w:t>Solutions</w:t>
            </w:r>
          </w:hyperlink>
          <w:r>
            <w:tab/>
            <w:t>17</w:t>
          </w:r>
        </w:p>
        <w:p w:rsidR="00F45610" w:rsidRDefault="008D4F3A">
          <w:pPr>
            <w:pStyle w:val="TOC2"/>
            <w:numPr>
              <w:ilvl w:val="1"/>
              <w:numId w:val="15"/>
            </w:numPr>
            <w:tabs>
              <w:tab w:val="left" w:pos="1019"/>
              <w:tab w:val="right" w:leader="dot" w:pos="9289"/>
            </w:tabs>
            <w:spacing w:before="15"/>
          </w:pPr>
          <w:hyperlink w:anchor="_bookmark38" w:history="1">
            <w:r>
              <w:t>Techniques For 3D</w:t>
            </w:r>
            <w:r>
              <w:rPr>
                <w:spacing w:val="-5"/>
              </w:rPr>
              <w:t xml:space="preserve"> </w:t>
            </w:r>
            <w:r>
              <w:t>Printed</w:t>
            </w:r>
            <w:r>
              <w:rPr>
                <w:spacing w:val="-2"/>
              </w:rPr>
              <w:t xml:space="preserve"> </w:t>
            </w:r>
            <w:r>
              <w:t>Attachment</w:t>
            </w:r>
          </w:hyperlink>
          <w:r>
            <w:tab/>
            <w:t>17</w:t>
          </w:r>
        </w:p>
        <w:p w:rsidR="00F45610" w:rsidRDefault="008D4F3A">
          <w:pPr>
            <w:pStyle w:val="TOC3"/>
            <w:numPr>
              <w:ilvl w:val="2"/>
              <w:numId w:val="15"/>
            </w:numPr>
            <w:tabs>
              <w:tab w:val="left" w:pos="1784"/>
              <w:tab w:val="right" w:leader="dot" w:pos="9289"/>
            </w:tabs>
            <w:ind w:hanging="765"/>
          </w:pPr>
          <w:hyperlink w:anchor="_bookmark40" w:history="1">
            <w:r>
              <w:t>Technique</w:t>
            </w:r>
            <w:r>
              <w:rPr>
                <w:spacing w:val="-2"/>
              </w:rPr>
              <w:t xml:space="preserve"> </w:t>
            </w:r>
            <w:r>
              <w:t>#1:</w:t>
            </w:r>
            <w:r>
              <w:rPr>
                <w:spacing w:val="13"/>
              </w:rPr>
              <w:t xml:space="preserve"> </w:t>
            </w:r>
            <w:r>
              <w:t>Print-Over</w:t>
            </w:r>
          </w:hyperlink>
          <w:r>
            <w:tab/>
            <w:t>18</w:t>
          </w:r>
        </w:p>
        <w:p w:rsidR="00F45610" w:rsidRDefault="008D4F3A">
          <w:pPr>
            <w:pStyle w:val="TOC3"/>
            <w:numPr>
              <w:ilvl w:val="2"/>
              <w:numId w:val="15"/>
            </w:numPr>
            <w:tabs>
              <w:tab w:val="left" w:pos="1784"/>
              <w:tab w:val="right" w:leader="dot" w:pos="9289"/>
            </w:tabs>
            <w:ind w:hanging="765"/>
          </w:pPr>
          <w:hyperlink w:anchor="_bookmark42" w:history="1">
            <w:r>
              <w:t>Technique</w:t>
            </w:r>
            <w:r>
              <w:rPr>
                <w:spacing w:val="-2"/>
              </w:rPr>
              <w:t xml:space="preserve"> </w:t>
            </w:r>
            <w:r>
              <w:t>#2:</w:t>
            </w:r>
            <w:r>
              <w:rPr>
                <w:spacing w:val="13"/>
              </w:rPr>
              <w:t xml:space="preserve"> </w:t>
            </w:r>
            <w:r>
              <w:t>Print-to-Affix</w:t>
            </w:r>
          </w:hyperlink>
          <w:r>
            <w:tab/>
            <w:t>18</w:t>
          </w:r>
        </w:p>
        <w:p w:rsidR="00F45610" w:rsidRDefault="008D4F3A">
          <w:pPr>
            <w:pStyle w:val="TOC3"/>
            <w:numPr>
              <w:ilvl w:val="2"/>
              <w:numId w:val="15"/>
            </w:numPr>
            <w:tabs>
              <w:tab w:val="left" w:pos="1784"/>
              <w:tab w:val="right" w:leader="dot" w:pos="9289"/>
            </w:tabs>
            <w:ind w:hanging="765"/>
          </w:pPr>
          <w:hyperlink w:anchor="_bookmark43" w:history="1">
            <w:r>
              <w:t>Technique</w:t>
            </w:r>
            <w:r>
              <w:rPr>
                <w:spacing w:val="-2"/>
              </w:rPr>
              <w:t xml:space="preserve"> </w:t>
            </w:r>
            <w:r>
              <w:t>#3:</w:t>
            </w:r>
            <w:r>
              <w:rPr>
                <w:spacing w:val="13"/>
              </w:rPr>
              <w:t xml:space="preserve"> </w:t>
            </w:r>
            <w:r>
              <w:t>Print-through</w:t>
            </w:r>
          </w:hyperlink>
          <w:r>
            <w:tab/>
            <w:t>19</w:t>
          </w:r>
        </w:p>
        <w:p w:rsidR="00F45610" w:rsidRDefault="008D4F3A">
          <w:pPr>
            <w:pStyle w:val="TOC2"/>
            <w:numPr>
              <w:ilvl w:val="1"/>
              <w:numId w:val="15"/>
            </w:numPr>
            <w:tabs>
              <w:tab w:val="left" w:pos="1019"/>
              <w:tab w:val="right" w:leader="dot" w:pos="9289"/>
            </w:tabs>
            <w:spacing w:before="15"/>
          </w:pPr>
          <w:hyperlink w:anchor="_bookmark45" w:history="1">
            <w:r>
              <w:t>Geometric</w:t>
            </w:r>
            <w:r>
              <w:rPr>
                <w:spacing w:val="-2"/>
              </w:rPr>
              <w:t xml:space="preserve"> </w:t>
            </w:r>
            <w:r>
              <w:t>Analysis:</w:t>
            </w:r>
            <w:r>
              <w:rPr>
                <w:spacing w:val="13"/>
              </w:rPr>
              <w:t xml:space="preserve"> </w:t>
            </w:r>
            <w:r>
              <w:t>Viability</w:t>
            </w:r>
          </w:hyperlink>
          <w:r>
            <w:tab/>
            <w:t>20</w:t>
          </w:r>
        </w:p>
        <w:p w:rsidR="00F45610" w:rsidRDefault="008D4F3A">
          <w:pPr>
            <w:pStyle w:val="TOC3"/>
            <w:numPr>
              <w:ilvl w:val="2"/>
              <w:numId w:val="15"/>
            </w:numPr>
            <w:tabs>
              <w:tab w:val="left" w:pos="1784"/>
              <w:tab w:val="right" w:leader="dot" w:pos="9289"/>
            </w:tabs>
            <w:ind w:hanging="765"/>
          </w:pPr>
          <w:hyperlink w:anchor="_bookmark46" w:history="1">
            <w:r>
              <w:t>Understanding Viability:</w:t>
            </w:r>
            <w:r>
              <w:rPr>
                <w:spacing w:val="11"/>
              </w:rPr>
              <w:t xml:space="preserve"> </w:t>
            </w:r>
            <w:r>
              <w:t>Collision</w:t>
            </w:r>
            <w:r>
              <w:rPr>
                <w:spacing w:val="-2"/>
              </w:rPr>
              <w:t xml:space="preserve"> </w:t>
            </w:r>
            <w:r>
              <w:t>Detection</w:t>
            </w:r>
          </w:hyperlink>
          <w:r>
            <w:tab/>
            <w:t>20</w:t>
          </w:r>
        </w:p>
        <w:p w:rsidR="00F45610" w:rsidRDefault="008D4F3A">
          <w:pPr>
            <w:pStyle w:val="TOC3"/>
            <w:numPr>
              <w:ilvl w:val="2"/>
              <w:numId w:val="15"/>
            </w:numPr>
            <w:tabs>
              <w:tab w:val="left" w:pos="1784"/>
              <w:tab w:val="right" w:leader="dot" w:pos="9289"/>
            </w:tabs>
            <w:ind w:hanging="765"/>
          </w:pPr>
          <w:hyperlink w:anchor="_bookmark50" w:history="1">
            <w:r>
              <w:t>Attaining Viability:</w:t>
            </w:r>
            <w:r>
              <w:rPr>
                <w:spacing w:val="11"/>
              </w:rPr>
              <w:t xml:space="preserve"> </w:t>
            </w:r>
            <w:r>
              <w:t>Resolving</w:t>
            </w:r>
            <w:r>
              <w:rPr>
                <w:spacing w:val="-2"/>
              </w:rPr>
              <w:t xml:space="preserve"> </w:t>
            </w:r>
            <w:r>
              <w:t>Collision</w:t>
            </w:r>
          </w:hyperlink>
          <w:r>
            <w:tab/>
            <w:t>22</w:t>
          </w:r>
        </w:p>
        <w:p w:rsidR="00F45610" w:rsidRDefault="008D4F3A">
          <w:pPr>
            <w:pStyle w:val="TOC2"/>
            <w:numPr>
              <w:ilvl w:val="1"/>
              <w:numId w:val="15"/>
            </w:numPr>
            <w:tabs>
              <w:tab w:val="left" w:pos="1019"/>
              <w:tab w:val="right" w:leader="dot" w:pos="9289"/>
            </w:tabs>
            <w:spacing w:before="15"/>
          </w:pPr>
          <w:hyperlink w:anchor="_bookmark51" w:history="1">
            <w:r>
              <w:t>Geometric</w:t>
            </w:r>
            <w:r>
              <w:rPr>
                <w:spacing w:val="-2"/>
              </w:rPr>
              <w:t xml:space="preserve"> </w:t>
            </w:r>
            <w:r>
              <w:t>Analysis:</w:t>
            </w:r>
            <w:r>
              <w:rPr>
                <w:spacing w:val="13"/>
              </w:rPr>
              <w:t xml:space="preserve"> </w:t>
            </w:r>
            <w:r>
              <w:t>durability</w:t>
            </w:r>
          </w:hyperlink>
          <w:r>
            <w:tab/>
            <w:t>23</w:t>
          </w:r>
        </w:p>
        <w:p w:rsidR="00F45610" w:rsidRDefault="008D4F3A">
          <w:pPr>
            <w:pStyle w:val="TOC2"/>
            <w:numPr>
              <w:ilvl w:val="1"/>
              <w:numId w:val="15"/>
            </w:numPr>
            <w:tabs>
              <w:tab w:val="left" w:pos="1019"/>
              <w:tab w:val="right" w:leader="dot" w:pos="9289"/>
            </w:tabs>
            <w:spacing w:before="15"/>
          </w:pPr>
          <w:hyperlink w:anchor="_bookmark53" w:history="1">
            <w:r>
              <w:t>Geometric Analysis: Usability</w:t>
            </w:r>
            <w:r>
              <w:rPr>
                <w:spacing w:val="11"/>
              </w:rPr>
              <w:t xml:space="preserve"> </w:t>
            </w:r>
            <w:r>
              <w:t>&amp;</w:t>
            </w:r>
            <w:r>
              <w:rPr>
                <w:spacing w:val="-2"/>
              </w:rPr>
              <w:t xml:space="preserve"> </w:t>
            </w:r>
            <w:r>
              <w:t>Semantics</w:t>
            </w:r>
          </w:hyperlink>
          <w:r>
            <w:tab/>
            <w:t>24</w:t>
          </w:r>
        </w:p>
        <w:p w:rsidR="00F45610" w:rsidRDefault="008D4F3A">
          <w:pPr>
            <w:pStyle w:val="TOC2"/>
            <w:numPr>
              <w:ilvl w:val="1"/>
              <w:numId w:val="15"/>
            </w:numPr>
            <w:tabs>
              <w:tab w:val="left" w:pos="1019"/>
              <w:tab w:val="right" w:leader="dot" w:pos="9289"/>
            </w:tabs>
            <w:spacing w:before="15"/>
          </w:pPr>
          <w:hyperlink w:anchor="_bookmark54" w:history="1">
            <w:r>
              <w:t>A Pipeline For</w:t>
            </w:r>
            <w:r>
              <w:rPr>
                <w:spacing w:val="-4"/>
              </w:rPr>
              <w:t xml:space="preserve"> </w:t>
            </w:r>
            <w:r>
              <w:t>Printed</w:t>
            </w:r>
            <w:r>
              <w:rPr>
                <w:spacing w:val="-2"/>
              </w:rPr>
              <w:t xml:space="preserve"> </w:t>
            </w:r>
            <w:r>
              <w:t>Attachments</w:t>
            </w:r>
          </w:hyperlink>
          <w:r>
            <w:tab/>
            <w:t>24</w:t>
          </w:r>
        </w:p>
        <w:p w:rsidR="00F45610" w:rsidRDefault="008D4F3A">
          <w:pPr>
            <w:pStyle w:val="TOC3"/>
            <w:numPr>
              <w:ilvl w:val="2"/>
              <w:numId w:val="15"/>
            </w:numPr>
            <w:tabs>
              <w:tab w:val="left" w:pos="1784"/>
              <w:tab w:val="right" w:leader="dot" w:pos="9289"/>
            </w:tabs>
            <w:ind w:hanging="765"/>
          </w:pPr>
          <w:hyperlink w:anchor="_bookmark55" w:history="1">
            <w:r>
              <w:t>Interactive</w:t>
            </w:r>
            <w:r>
              <w:rPr>
                <w:spacing w:val="-2"/>
              </w:rPr>
              <w:t xml:space="preserve"> </w:t>
            </w:r>
            <w:r>
              <w:t>Exploration</w:t>
            </w:r>
          </w:hyperlink>
          <w:r>
            <w:tab/>
            <w:t>25</w:t>
          </w:r>
        </w:p>
        <w:p w:rsidR="00F45610" w:rsidRDefault="008D4F3A">
          <w:pPr>
            <w:pStyle w:val="TOC3"/>
            <w:numPr>
              <w:ilvl w:val="2"/>
              <w:numId w:val="15"/>
            </w:numPr>
            <w:tabs>
              <w:tab w:val="left" w:pos="1784"/>
              <w:tab w:val="right" w:leader="dot" w:pos="9289"/>
            </w:tabs>
            <w:ind w:hanging="765"/>
          </w:pPr>
          <w:hyperlink w:anchor="_bookmark58" w:history="1">
            <w:r>
              <w:t>Model Generation, Printing</w:t>
            </w:r>
            <w:r>
              <w:rPr>
                <w:spacing w:val="-5"/>
              </w:rPr>
              <w:t xml:space="preserve"> </w:t>
            </w:r>
            <w:r>
              <w:t>and</w:t>
            </w:r>
            <w:r>
              <w:rPr>
                <w:spacing w:val="-2"/>
              </w:rPr>
              <w:t xml:space="preserve"> </w:t>
            </w:r>
            <w:r>
              <w:t>Post-processing</w:t>
            </w:r>
          </w:hyperlink>
          <w:r>
            <w:tab/>
            <w:t>26</w:t>
          </w:r>
        </w:p>
        <w:p w:rsidR="00F45610" w:rsidRDefault="008D4F3A">
          <w:pPr>
            <w:pStyle w:val="TOC3"/>
            <w:numPr>
              <w:ilvl w:val="2"/>
              <w:numId w:val="15"/>
            </w:numPr>
            <w:tabs>
              <w:tab w:val="left" w:pos="1784"/>
              <w:tab w:val="right" w:leader="dot" w:pos="9289"/>
            </w:tabs>
            <w:ind w:hanging="765"/>
          </w:pPr>
          <w:hyperlink w:anchor="_bookmark61" w:history="1">
            <w:r>
              <w:t>Software and</w:t>
            </w:r>
            <w:r>
              <w:rPr>
                <w:spacing w:val="-3"/>
              </w:rPr>
              <w:t xml:space="preserve"> </w:t>
            </w:r>
            <w:r>
              <w:t>Hardware</w:t>
            </w:r>
            <w:r>
              <w:rPr>
                <w:spacing w:val="-2"/>
              </w:rPr>
              <w:t xml:space="preserve"> </w:t>
            </w:r>
            <w:r>
              <w:t>Implementation</w:t>
            </w:r>
          </w:hyperlink>
          <w:r>
            <w:tab/>
            <w:t>28</w:t>
          </w:r>
        </w:p>
        <w:p w:rsidR="00F45610" w:rsidRDefault="008D4F3A">
          <w:pPr>
            <w:pStyle w:val="TOC2"/>
            <w:numPr>
              <w:ilvl w:val="1"/>
              <w:numId w:val="15"/>
            </w:numPr>
            <w:tabs>
              <w:tab w:val="left" w:pos="1019"/>
              <w:tab w:val="right" w:leader="dot" w:pos="9289"/>
            </w:tabs>
            <w:spacing w:before="15"/>
          </w:pPr>
          <w:hyperlink w:anchor="_bookmark62" w:history="1">
            <w:r>
              <w:t>Evaluation</w:t>
            </w:r>
          </w:hyperlink>
          <w:r>
            <w:tab/>
            <w:t>28</w:t>
          </w:r>
        </w:p>
        <w:p w:rsidR="00F45610" w:rsidRDefault="008D4F3A">
          <w:pPr>
            <w:pStyle w:val="TOC3"/>
            <w:numPr>
              <w:ilvl w:val="2"/>
              <w:numId w:val="15"/>
            </w:numPr>
            <w:tabs>
              <w:tab w:val="left" w:pos="1784"/>
              <w:tab w:val="right" w:leader="dot" w:pos="9289"/>
            </w:tabs>
            <w:spacing w:before="159"/>
            <w:ind w:hanging="765"/>
          </w:pPr>
          <w:hyperlink w:anchor="_bookmark63" w:history="1">
            <w:r>
              <w:t xml:space="preserve">Evaluating </w:t>
            </w:r>
            <w:r>
              <w:rPr>
                <w:spacing w:val="-3"/>
              </w:rPr>
              <w:t xml:space="preserve">Time </w:t>
            </w:r>
            <w:r>
              <w:t>and</w:t>
            </w:r>
            <w:r>
              <w:rPr>
                <w:spacing w:val="-1"/>
              </w:rPr>
              <w:t xml:space="preserve"> </w:t>
            </w:r>
            <w:r>
              <w:t>Material</w:t>
            </w:r>
            <w:r>
              <w:rPr>
                <w:spacing w:val="-2"/>
              </w:rPr>
              <w:t xml:space="preserve"> </w:t>
            </w:r>
            <w:r>
              <w:t>Cost</w:t>
            </w:r>
          </w:hyperlink>
          <w:r>
            <w:tab/>
            <w:t>28</w:t>
          </w:r>
        </w:p>
        <w:p w:rsidR="00F45610" w:rsidRDefault="008D4F3A">
          <w:pPr>
            <w:pStyle w:val="TOC3"/>
            <w:numPr>
              <w:ilvl w:val="2"/>
              <w:numId w:val="15"/>
            </w:numPr>
            <w:tabs>
              <w:tab w:val="left" w:pos="1784"/>
              <w:tab w:val="right" w:leader="dot" w:pos="9289"/>
            </w:tabs>
            <w:spacing w:before="13"/>
            <w:ind w:hanging="765"/>
          </w:pPr>
          <w:hyperlink w:anchor="_bookmark70" w:history="1">
            <w:r>
              <w:t>Evaluating Strength of</w:t>
            </w:r>
            <w:r>
              <w:rPr>
                <w:spacing w:val="-5"/>
              </w:rPr>
              <w:t xml:space="preserve"> </w:t>
            </w:r>
            <w:r>
              <w:t>Printed</w:t>
            </w:r>
            <w:r>
              <w:rPr>
                <w:spacing w:val="-2"/>
              </w:rPr>
              <w:t xml:space="preserve"> </w:t>
            </w:r>
            <w:r>
              <w:t>Attachments</w:t>
            </w:r>
          </w:hyperlink>
          <w:r>
            <w:tab/>
            <w:t>30</w:t>
          </w:r>
        </w:p>
        <w:p w:rsidR="00F45610" w:rsidRDefault="008D4F3A">
          <w:pPr>
            <w:pStyle w:val="TOC2"/>
            <w:numPr>
              <w:ilvl w:val="1"/>
              <w:numId w:val="15"/>
            </w:numPr>
            <w:tabs>
              <w:tab w:val="left" w:pos="1019"/>
              <w:tab w:val="right" w:leader="dot" w:pos="9289"/>
            </w:tabs>
          </w:pPr>
          <w:hyperlink w:anchor="_bookmark73" w:history="1">
            <w:r>
              <w:t>Summary of</w:t>
            </w:r>
            <w:r>
              <w:rPr>
                <w:spacing w:val="-3"/>
              </w:rPr>
              <w:t xml:space="preserve"> </w:t>
            </w:r>
            <w:r>
              <w:t>Attachment</w:t>
            </w:r>
            <w:r>
              <w:rPr>
                <w:spacing w:val="-2"/>
              </w:rPr>
              <w:t xml:space="preserve"> </w:t>
            </w:r>
            <w:r>
              <w:t>Techniques</w:t>
            </w:r>
          </w:hyperlink>
          <w:r>
            <w:tab/>
            <w:t>32</w:t>
          </w:r>
        </w:p>
        <w:p w:rsidR="00F45610" w:rsidRDefault="008D4F3A">
          <w:pPr>
            <w:pStyle w:val="TOC1"/>
            <w:numPr>
              <w:ilvl w:val="0"/>
              <w:numId w:val="15"/>
            </w:numPr>
            <w:tabs>
              <w:tab w:val="left" w:pos="469"/>
              <w:tab w:val="right" w:pos="9289"/>
            </w:tabs>
            <w:ind w:hanging="358"/>
          </w:pPr>
          <w:hyperlink w:anchor="_bookmark74" w:history="1">
            <w:r>
              <w:t xml:space="preserve">Adapting Real </w:t>
            </w:r>
            <w:r>
              <w:rPr>
                <w:spacing w:val="-4"/>
              </w:rPr>
              <w:t xml:space="preserve">World </w:t>
            </w:r>
            <w:r>
              <w:t>Objects for Custom Users and</w:t>
            </w:r>
            <w:r>
              <w:rPr>
                <w:spacing w:val="-9"/>
              </w:rPr>
              <w:t xml:space="preserve"> </w:t>
            </w:r>
            <w:r>
              <w:t>Use</w:t>
            </w:r>
            <w:r>
              <w:rPr>
                <w:spacing w:val="-2"/>
              </w:rPr>
              <w:t xml:space="preserve"> </w:t>
            </w:r>
            <w:r>
              <w:t>Cases</w:t>
            </w:r>
          </w:hyperlink>
          <w:r>
            <w:rPr>
              <w:b w:val="0"/>
            </w:rPr>
            <w:tab/>
          </w:r>
          <w:r>
            <w:t>35</w:t>
          </w:r>
        </w:p>
        <w:p w:rsidR="00F45610" w:rsidRDefault="008D4F3A">
          <w:pPr>
            <w:pStyle w:val="TOC2"/>
            <w:numPr>
              <w:ilvl w:val="1"/>
              <w:numId w:val="15"/>
            </w:numPr>
            <w:tabs>
              <w:tab w:val="left" w:pos="1019"/>
              <w:tab w:val="right" w:leader="dot" w:pos="9289"/>
            </w:tabs>
          </w:pPr>
          <w:hyperlink w:anchor="_bookmark80" w:history="1">
            <w:r>
              <w:t>Scenario Walkthrough: Adapting</w:t>
            </w:r>
            <w:r>
              <w:rPr>
                <w:spacing w:val="10"/>
              </w:rPr>
              <w:t xml:space="preserve"> </w:t>
            </w:r>
            <w:r>
              <w:t>a</w:t>
            </w:r>
            <w:r>
              <w:rPr>
                <w:spacing w:val="-2"/>
              </w:rPr>
              <w:t xml:space="preserve"> </w:t>
            </w:r>
            <w:r>
              <w:t>Cutter</w:t>
            </w:r>
          </w:hyperlink>
          <w:r>
            <w:tab/>
            <w:t>37</w:t>
          </w:r>
        </w:p>
        <w:p w:rsidR="00F45610" w:rsidRDefault="008D4F3A">
          <w:pPr>
            <w:pStyle w:val="TOC3"/>
            <w:numPr>
              <w:ilvl w:val="2"/>
              <w:numId w:val="15"/>
            </w:numPr>
            <w:tabs>
              <w:tab w:val="left" w:pos="1784"/>
              <w:tab w:val="right" w:leader="dot" w:pos="9289"/>
            </w:tabs>
            <w:spacing w:before="13"/>
            <w:ind w:hanging="765"/>
          </w:pPr>
          <w:hyperlink w:anchor="_bookmark81" w:history="1">
            <w:r>
              <w:t>Iteration I: Generating Wrappers for a</w:t>
            </w:r>
            <w:r>
              <w:rPr>
                <w:spacing w:val="-8"/>
              </w:rPr>
              <w:t xml:space="preserve"> </w:t>
            </w:r>
            <w:r>
              <w:t>Better</w:t>
            </w:r>
            <w:r>
              <w:rPr>
                <w:spacing w:val="-2"/>
              </w:rPr>
              <w:t xml:space="preserve"> </w:t>
            </w:r>
            <w:r>
              <w:t>Grip</w:t>
            </w:r>
          </w:hyperlink>
          <w:r>
            <w:tab/>
            <w:t>37</w:t>
          </w:r>
        </w:p>
        <w:p w:rsidR="00F45610" w:rsidRDefault="008D4F3A">
          <w:pPr>
            <w:pStyle w:val="TOC3"/>
            <w:numPr>
              <w:ilvl w:val="2"/>
              <w:numId w:val="15"/>
            </w:numPr>
            <w:tabs>
              <w:tab w:val="left" w:pos="1784"/>
              <w:tab w:val="right" w:leader="dot" w:pos="9289"/>
            </w:tabs>
            <w:spacing w:before="13"/>
            <w:ind w:hanging="765"/>
          </w:pPr>
          <w:hyperlink w:anchor="_bookmark83" w:history="1">
            <w:r>
              <w:t>Iteration II: Making Levers to Assist</w:t>
            </w:r>
            <w:r>
              <w:rPr>
                <w:spacing w:val="-10"/>
              </w:rPr>
              <w:t xml:space="preserve"> </w:t>
            </w:r>
            <w:r>
              <w:t>with</w:t>
            </w:r>
            <w:r>
              <w:rPr>
                <w:spacing w:val="-2"/>
              </w:rPr>
              <w:t xml:space="preserve"> </w:t>
            </w:r>
            <w:r>
              <w:t>Clutching</w:t>
            </w:r>
          </w:hyperlink>
          <w:r>
            <w:tab/>
            <w:t>38</w:t>
          </w:r>
        </w:p>
        <w:p w:rsidR="00F45610" w:rsidRDefault="008D4F3A">
          <w:pPr>
            <w:pStyle w:val="TOC3"/>
            <w:numPr>
              <w:ilvl w:val="2"/>
              <w:numId w:val="15"/>
            </w:numPr>
            <w:tabs>
              <w:tab w:val="left" w:pos="1784"/>
              <w:tab w:val="right" w:leader="dot" w:pos="9289"/>
            </w:tabs>
            <w:spacing w:before="13"/>
            <w:ind w:hanging="765"/>
          </w:pPr>
          <w:hyperlink w:anchor="_bookmark84" w:history="1">
            <w:r>
              <w:t>Iteration III: Anchoring the Cutter for</w:t>
            </w:r>
            <w:r>
              <w:rPr>
                <w:spacing w:val="-9"/>
              </w:rPr>
              <w:t xml:space="preserve"> </w:t>
            </w:r>
            <w:r>
              <w:t>Situated</w:t>
            </w:r>
            <w:r>
              <w:rPr>
                <w:spacing w:val="-2"/>
              </w:rPr>
              <w:t xml:space="preserve"> </w:t>
            </w:r>
            <w:r>
              <w:t>Use</w:t>
            </w:r>
          </w:hyperlink>
          <w:r>
            <w:tab/>
            <w:t>38</w:t>
          </w:r>
        </w:p>
        <w:p w:rsidR="00F45610" w:rsidRDefault="008D4F3A">
          <w:pPr>
            <w:pStyle w:val="TOC2"/>
            <w:numPr>
              <w:ilvl w:val="1"/>
              <w:numId w:val="15"/>
            </w:numPr>
            <w:tabs>
              <w:tab w:val="left" w:pos="1019"/>
              <w:tab w:val="right" w:leader="dot" w:pos="9289"/>
            </w:tabs>
          </w:pPr>
          <w:hyperlink w:anchor="_bookmark85" w:history="1">
            <w:r>
              <w:t>A Design Space of</w:t>
            </w:r>
            <w:r>
              <w:rPr>
                <w:spacing w:val="-5"/>
              </w:rPr>
              <w:t xml:space="preserve"> </w:t>
            </w:r>
            <w:r>
              <w:t>Adaptation</w:t>
            </w:r>
            <w:r>
              <w:rPr>
                <w:spacing w:val="-2"/>
              </w:rPr>
              <w:t xml:space="preserve"> </w:t>
            </w:r>
            <w:r>
              <w:t>Strategies</w:t>
            </w:r>
          </w:hyperlink>
          <w:r>
            <w:tab/>
            <w:t>38</w:t>
          </w:r>
        </w:p>
        <w:p w:rsidR="00F45610" w:rsidRDefault="008D4F3A">
          <w:pPr>
            <w:pStyle w:val="TOC2"/>
            <w:numPr>
              <w:ilvl w:val="1"/>
              <w:numId w:val="15"/>
            </w:numPr>
            <w:tabs>
              <w:tab w:val="left" w:pos="1019"/>
              <w:tab w:val="right" w:leader="dot" w:pos="9289"/>
            </w:tabs>
          </w:pPr>
          <w:hyperlink w:anchor="_bookmark88" w:history="1">
            <w:r>
              <w:t>Reprise: Computational Design</w:t>
            </w:r>
            <w:r>
              <w:rPr>
                <w:spacing w:val="11"/>
              </w:rPr>
              <w:t xml:space="preserve"> </w:t>
            </w:r>
            <w:r>
              <w:t>of</w:t>
            </w:r>
            <w:r>
              <w:rPr>
                <w:spacing w:val="-2"/>
              </w:rPr>
              <w:t xml:space="preserve"> </w:t>
            </w:r>
            <w:r>
              <w:t>Adaptations</w:t>
            </w:r>
          </w:hyperlink>
          <w:r>
            <w:tab/>
            <w:t>41</w:t>
          </w:r>
        </w:p>
        <w:p w:rsidR="00F45610" w:rsidRDefault="008D4F3A">
          <w:pPr>
            <w:pStyle w:val="TOC3"/>
            <w:numPr>
              <w:ilvl w:val="2"/>
              <w:numId w:val="15"/>
            </w:numPr>
            <w:tabs>
              <w:tab w:val="left" w:pos="1784"/>
              <w:tab w:val="right" w:leader="dot" w:pos="9289"/>
            </w:tabs>
            <w:spacing w:before="13"/>
            <w:ind w:hanging="765"/>
          </w:pPr>
          <w:hyperlink w:anchor="_bookmark89" w:history="1">
            <w:r>
              <w:t xml:space="preserve">Techniques for Specifying </w:t>
            </w:r>
            <w:r>
              <w:rPr>
                <w:spacing w:val="-4"/>
              </w:rPr>
              <w:t xml:space="preserve">Types </w:t>
            </w:r>
            <w:r>
              <w:t>of Action with</w:t>
            </w:r>
            <w:r>
              <w:rPr>
                <w:spacing w:val="-10"/>
              </w:rPr>
              <w:t xml:space="preserve"> </w:t>
            </w:r>
            <w:r>
              <w:t>an</w:t>
            </w:r>
            <w:r>
              <w:rPr>
                <w:spacing w:val="-2"/>
              </w:rPr>
              <w:t xml:space="preserve"> </w:t>
            </w:r>
            <w:r>
              <w:t>Object</w:t>
            </w:r>
          </w:hyperlink>
          <w:r>
            <w:tab/>
            <w:t>41</w:t>
          </w:r>
        </w:p>
        <w:p w:rsidR="00F45610" w:rsidRDefault="008D4F3A">
          <w:pPr>
            <w:pStyle w:val="TOC3"/>
            <w:numPr>
              <w:ilvl w:val="2"/>
              <w:numId w:val="15"/>
            </w:numPr>
            <w:tabs>
              <w:tab w:val="left" w:pos="1784"/>
              <w:tab w:val="right" w:leader="dot" w:pos="9289"/>
            </w:tabs>
            <w:spacing w:before="13"/>
            <w:ind w:hanging="765"/>
          </w:pPr>
          <w:hyperlink w:anchor="_bookmark93" w:history="1">
            <w:r>
              <w:t>Computationally</w:t>
            </w:r>
            <w:r>
              <w:rPr>
                <w:spacing w:val="-2"/>
              </w:rPr>
              <w:t xml:space="preserve"> </w:t>
            </w:r>
            <w:r>
              <w:t>Generating</w:t>
            </w:r>
            <w:r>
              <w:rPr>
                <w:spacing w:val="-2"/>
              </w:rPr>
              <w:t xml:space="preserve"> </w:t>
            </w:r>
            <w:r>
              <w:t>Adaptations</w:t>
            </w:r>
          </w:hyperlink>
          <w:r>
            <w:tab/>
            <w:t>42</w:t>
          </w:r>
        </w:p>
        <w:p w:rsidR="00F45610" w:rsidRDefault="008D4F3A">
          <w:pPr>
            <w:pStyle w:val="TOC3"/>
            <w:numPr>
              <w:ilvl w:val="2"/>
              <w:numId w:val="15"/>
            </w:numPr>
            <w:tabs>
              <w:tab w:val="left" w:pos="1784"/>
              <w:tab w:val="right" w:leader="dot" w:pos="9289"/>
            </w:tabs>
            <w:spacing w:before="13"/>
            <w:ind w:hanging="765"/>
          </w:pPr>
          <w:hyperlink w:anchor="_bookmark96" w:history="1">
            <w:r>
              <w:t>Adjusting Design Parameters</w:t>
            </w:r>
            <w:r>
              <w:rPr>
                <w:spacing w:val="-5"/>
              </w:rPr>
              <w:t xml:space="preserve"> </w:t>
            </w:r>
            <w:r>
              <w:t>for</w:t>
            </w:r>
            <w:r>
              <w:rPr>
                <w:spacing w:val="-2"/>
              </w:rPr>
              <w:t xml:space="preserve"> </w:t>
            </w:r>
            <w:r>
              <w:t>Customization</w:t>
            </w:r>
          </w:hyperlink>
          <w:r>
            <w:tab/>
            <w:t>43</w:t>
          </w:r>
        </w:p>
        <w:p w:rsidR="00F45610" w:rsidRDefault="008D4F3A">
          <w:pPr>
            <w:pStyle w:val="TOC3"/>
            <w:numPr>
              <w:ilvl w:val="2"/>
              <w:numId w:val="15"/>
            </w:numPr>
            <w:tabs>
              <w:tab w:val="left" w:pos="1784"/>
              <w:tab w:val="right" w:leader="dot" w:pos="9289"/>
            </w:tabs>
            <w:spacing w:before="13"/>
            <w:ind w:hanging="765"/>
          </w:pPr>
          <w:hyperlink w:anchor="_bookmark97" w:history="1">
            <w:r>
              <w:t>Attaching Adaptations onto Real</w:t>
            </w:r>
            <w:r>
              <w:rPr>
                <w:spacing w:val="-6"/>
              </w:rPr>
              <w:t xml:space="preserve"> </w:t>
            </w:r>
            <w:r>
              <w:rPr>
                <w:spacing w:val="-4"/>
              </w:rPr>
              <w:t>World</w:t>
            </w:r>
            <w:r>
              <w:rPr>
                <w:spacing w:val="-2"/>
              </w:rPr>
              <w:t xml:space="preserve"> </w:t>
            </w:r>
            <w:r>
              <w:t>Objects</w:t>
            </w:r>
          </w:hyperlink>
          <w:r>
            <w:tab/>
            <w:t>44</w:t>
          </w:r>
        </w:p>
        <w:p w:rsidR="00F45610" w:rsidRDefault="008D4F3A">
          <w:pPr>
            <w:pStyle w:val="TOC3"/>
            <w:numPr>
              <w:ilvl w:val="2"/>
              <w:numId w:val="15"/>
            </w:numPr>
            <w:tabs>
              <w:tab w:val="left" w:pos="1784"/>
              <w:tab w:val="right" w:leader="dot" w:pos="9289"/>
            </w:tabs>
            <w:spacing w:before="13"/>
            <w:ind w:hanging="765"/>
          </w:pPr>
          <w:hyperlink w:anchor="_bookmark103" w:history="1">
            <w:r>
              <w:t>Implementation, Measurement</w:t>
            </w:r>
            <w:r>
              <w:rPr>
                <w:spacing w:val="-3"/>
              </w:rPr>
              <w:t xml:space="preserve"> </w:t>
            </w:r>
            <w:r>
              <w:t>and</w:t>
            </w:r>
            <w:r>
              <w:rPr>
                <w:spacing w:val="-2"/>
              </w:rPr>
              <w:t xml:space="preserve"> </w:t>
            </w:r>
            <w:r>
              <w:t>Fabrication</w:t>
            </w:r>
          </w:hyperlink>
          <w:r>
            <w:tab/>
            <w:t>46</w:t>
          </w:r>
        </w:p>
        <w:p w:rsidR="00F45610" w:rsidRDefault="008D4F3A">
          <w:pPr>
            <w:pStyle w:val="TOC2"/>
            <w:numPr>
              <w:ilvl w:val="1"/>
              <w:numId w:val="15"/>
            </w:numPr>
            <w:tabs>
              <w:tab w:val="left" w:pos="1019"/>
              <w:tab w:val="right" w:leader="dot" w:pos="9289"/>
            </w:tabs>
          </w:pPr>
          <w:hyperlink w:anchor="_bookmark111" w:history="1">
            <w:r>
              <w:t xml:space="preserve">Results and </w:t>
            </w:r>
            <w:r>
              <w:rPr>
                <w:spacing w:val="-3"/>
              </w:rPr>
              <w:t>Validation</w:t>
            </w:r>
            <w:r>
              <w:rPr>
                <w:spacing w:val="-4"/>
              </w:rPr>
              <w:t xml:space="preserve"> </w:t>
            </w:r>
            <w:r>
              <w:t>Through</w:t>
            </w:r>
            <w:r>
              <w:rPr>
                <w:spacing w:val="-2"/>
              </w:rPr>
              <w:t xml:space="preserve"> </w:t>
            </w:r>
            <w:r>
              <w:t>Replication</w:t>
            </w:r>
          </w:hyperlink>
          <w:r>
            <w:tab/>
            <w:t>48</w:t>
          </w:r>
        </w:p>
        <w:p w:rsidR="00F45610" w:rsidRDefault="008D4F3A">
          <w:pPr>
            <w:pStyle w:val="TOC2"/>
            <w:numPr>
              <w:ilvl w:val="1"/>
              <w:numId w:val="15"/>
            </w:numPr>
            <w:tabs>
              <w:tab w:val="left" w:pos="1019"/>
              <w:tab w:val="right" w:leader="dot" w:pos="9289"/>
            </w:tabs>
          </w:pPr>
          <w:hyperlink w:anchor="_bookmark119" w:history="1">
            <w:r>
              <w:t>Discussion and Summary of</w:t>
            </w:r>
            <w:r>
              <w:rPr>
                <w:spacing w:val="-6"/>
              </w:rPr>
              <w:t xml:space="preserve"> </w:t>
            </w:r>
            <w:r>
              <w:t>Designing</w:t>
            </w:r>
            <w:r>
              <w:rPr>
                <w:spacing w:val="-2"/>
              </w:rPr>
              <w:t xml:space="preserve"> </w:t>
            </w:r>
            <w:r>
              <w:t>Adaptations</w:t>
            </w:r>
          </w:hyperlink>
          <w:r>
            <w:tab/>
            <w:t>50</w:t>
          </w:r>
        </w:p>
        <w:p w:rsidR="00F45610" w:rsidRDefault="008D4F3A">
          <w:pPr>
            <w:pStyle w:val="TOC1"/>
            <w:numPr>
              <w:ilvl w:val="0"/>
              <w:numId w:val="15"/>
            </w:numPr>
            <w:tabs>
              <w:tab w:val="left" w:pos="469"/>
              <w:tab w:val="right" w:pos="9289"/>
            </w:tabs>
            <w:ind w:hanging="358"/>
          </w:pPr>
          <w:hyperlink w:anchor="_bookmark123" w:history="1">
            <w:r>
              <w:t xml:space="preserve">Mixed-Initiative Design for Real </w:t>
            </w:r>
            <w:r>
              <w:rPr>
                <w:spacing w:val="-4"/>
              </w:rPr>
              <w:t>World</w:t>
            </w:r>
            <w:r>
              <w:rPr>
                <w:spacing w:val="-10"/>
              </w:rPr>
              <w:t xml:space="preserve"> </w:t>
            </w:r>
            <w:r>
              <w:t>Functional</w:t>
            </w:r>
            <w:r>
              <w:rPr>
                <w:spacing w:val="-2"/>
              </w:rPr>
              <w:t xml:space="preserve"> </w:t>
            </w:r>
            <w:proofErr w:type="spellStart"/>
            <w:r>
              <w:t>Requirments</w:t>
            </w:r>
            <w:proofErr w:type="spellEnd"/>
          </w:hyperlink>
          <w:r>
            <w:rPr>
              <w:b w:val="0"/>
            </w:rPr>
            <w:tab/>
          </w:r>
          <w:r>
            <w:t>55</w:t>
          </w:r>
        </w:p>
        <w:p w:rsidR="00F45610" w:rsidRDefault="008D4F3A">
          <w:pPr>
            <w:pStyle w:val="TOC2"/>
            <w:numPr>
              <w:ilvl w:val="1"/>
              <w:numId w:val="15"/>
            </w:numPr>
            <w:tabs>
              <w:tab w:val="left" w:pos="1019"/>
              <w:tab w:val="right" w:leader="dot" w:pos="9289"/>
            </w:tabs>
          </w:pPr>
          <w:hyperlink w:anchor="_bookmark124" w:history="1">
            <w:r>
              <w:t>Sketching an</w:t>
            </w:r>
            <w:r>
              <w:rPr>
                <w:spacing w:val="-3"/>
              </w:rPr>
              <w:t xml:space="preserve"> </w:t>
            </w:r>
            <w:r>
              <w:t>Initial</w:t>
            </w:r>
            <w:r>
              <w:rPr>
                <w:spacing w:val="-2"/>
              </w:rPr>
              <w:t xml:space="preserve"> </w:t>
            </w:r>
            <w:r>
              <w:t>Design</w:t>
            </w:r>
          </w:hyperlink>
          <w:r>
            <w:tab/>
            <w:t>57</w:t>
          </w:r>
        </w:p>
        <w:p w:rsidR="00F45610" w:rsidRDefault="008D4F3A">
          <w:pPr>
            <w:pStyle w:val="TOC2"/>
            <w:numPr>
              <w:ilvl w:val="1"/>
              <w:numId w:val="15"/>
            </w:numPr>
            <w:tabs>
              <w:tab w:val="left" w:pos="1019"/>
              <w:tab w:val="right" w:leader="dot" w:pos="9289"/>
            </w:tabs>
          </w:pPr>
          <w:hyperlink w:anchor="_bookmark125" w:history="1">
            <w:r>
              <w:t>Specifying</w:t>
            </w:r>
            <w:r>
              <w:rPr>
                <w:spacing w:val="-2"/>
              </w:rPr>
              <w:t xml:space="preserve"> </w:t>
            </w:r>
            <w:r>
              <w:t>Functional</w:t>
            </w:r>
            <w:r>
              <w:rPr>
                <w:spacing w:val="-2"/>
              </w:rPr>
              <w:t xml:space="preserve"> </w:t>
            </w:r>
            <w:r>
              <w:t>Requirements</w:t>
            </w:r>
          </w:hyperlink>
          <w:r>
            <w:tab/>
            <w:t>58</w:t>
          </w:r>
        </w:p>
        <w:p w:rsidR="00F45610" w:rsidRDefault="008D4F3A">
          <w:pPr>
            <w:pStyle w:val="TOC2"/>
            <w:numPr>
              <w:ilvl w:val="1"/>
              <w:numId w:val="15"/>
            </w:numPr>
            <w:tabs>
              <w:tab w:val="left" w:pos="1019"/>
              <w:tab w:val="right" w:leader="dot" w:pos="9289"/>
            </w:tabs>
          </w:pPr>
          <w:hyperlink w:anchor="_bookmark126" w:history="1">
            <w:r>
              <w:t>Iterating a Design with System Feedback</w:t>
            </w:r>
            <w:r>
              <w:rPr>
                <w:spacing w:val="-9"/>
              </w:rPr>
              <w:t xml:space="preserve"> </w:t>
            </w:r>
            <w:r>
              <w:t>and</w:t>
            </w:r>
            <w:r>
              <w:rPr>
                <w:spacing w:val="-2"/>
              </w:rPr>
              <w:t xml:space="preserve"> </w:t>
            </w:r>
            <w:r>
              <w:t>Suggestion</w:t>
            </w:r>
          </w:hyperlink>
          <w:r>
            <w:tab/>
            <w:t>58</w:t>
          </w:r>
        </w:p>
        <w:p w:rsidR="00F45610" w:rsidRDefault="008D4F3A">
          <w:pPr>
            <w:pStyle w:val="TOC3"/>
            <w:numPr>
              <w:ilvl w:val="2"/>
              <w:numId w:val="15"/>
            </w:numPr>
            <w:tabs>
              <w:tab w:val="left" w:pos="1784"/>
              <w:tab w:val="right" w:leader="dot" w:pos="9289"/>
            </w:tabs>
            <w:spacing w:before="13"/>
            <w:ind w:hanging="765"/>
          </w:pPr>
          <w:hyperlink w:anchor="_bookmark127" w:history="1">
            <w:r>
              <w:t>Analysis</w:t>
            </w:r>
            <w:r>
              <w:rPr>
                <w:spacing w:val="-2"/>
              </w:rPr>
              <w:t xml:space="preserve"> </w:t>
            </w:r>
            <w:r>
              <w:t>and</w:t>
            </w:r>
            <w:r>
              <w:rPr>
                <w:spacing w:val="-2"/>
              </w:rPr>
              <w:t xml:space="preserve"> </w:t>
            </w:r>
            <w:r>
              <w:t>Feedback</w:t>
            </w:r>
          </w:hyperlink>
          <w:r>
            <w:tab/>
            <w:t>59</w:t>
          </w:r>
        </w:p>
        <w:p w:rsidR="00F45610" w:rsidRDefault="008D4F3A">
          <w:pPr>
            <w:pStyle w:val="TOC3"/>
            <w:numPr>
              <w:ilvl w:val="2"/>
              <w:numId w:val="15"/>
            </w:numPr>
            <w:tabs>
              <w:tab w:val="left" w:pos="1784"/>
              <w:tab w:val="right" w:leader="dot" w:pos="9289"/>
            </w:tabs>
            <w:spacing w:before="13"/>
            <w:ind w:hanging="765"/>
          </w:pPr>
          <w:hyperlink w:anchor="_bookmark128" w:history="1">
            <w:r>
              <w:t>Optimization</w:t>
            </w:r>
            <w:r>
              <w:rPr>
                <w:spacing w:val="-2"/>
              </w:rPr>
              <w:t xml:space="preserve"> </w:t>
            </w:r>
            <w:r>
              <w:t>and</w:t>
            </w:r>
            <w:r>
              <w:rPr>
                <w:spacing w:val="-2"/>
              </w:rPr>
              <w:t xml:space="preserve"> </w:t>
            </w:r>
            <w:r>
              <w:t>Suggestion</w:t>
            </w:r>
          </w:hyperlink>
          <w:r>
            <w:tab/>
            <w:t>60</w:t>
          </w:r>
        </w:p>
        <w:p w:rsidR="00F45610" w:rsidRDefault="008D4F3A">
          <w:pPr>
            <w:pStyle w:val="TOC3"/>
            <w:numPr>
              <w:ilvl w:val="2"/>
              <w:numId w:val="15"/>
            </w:numPr>
            <w:tabs>
              <w:tab w:val="left" w:pos="1784"/>
              <w:tab w:val="right" w:leader="dot" w:pos="9289"/>
            </w:tabs>
            <w:spacing w:before="13"/>
            <w:ind w:hanging="765"/>
          </w:pPr>
          <w:hyperlink w:anchor="_bookmark129" w:history="1">
            <w:r>
              <w:t>Iterating with</w:t>
            </w:r>
            <w:r>
              <w:rPr>
                <w:spacing w:val="-3"/>
              </w:rPr>
              <w:t xml:space="preserve"> </w:t>
            </w:r>
            <w:r>
              <w:t>User</w:t>
            </w:r>
            <w:r>
              <w:rPr>
                <w:spacing w:val="-2"/>
              </w:rPr>
              <w:t xml:space="preserve"> </w:t>
            </w:r>
            <w:r>
              <w:t>Editing</w:t>
            </w:r>
          </w:hyperlink>
          <w:r>
            <w:tab/>
            <w:t>61</w:t>
          </w:r>
        </w:p>
        <w:p w:rsidR="00F45610" w:rsidRDefault="008D4F3A">
          <w:pPr>
            <w:pStyle w:val="TOC2"/>
            <w:numPr>
              <w:ilvl w:val="1"/>
              <w:numId w:val="15"/>
            </w:numPr>
            <w:tabs>
              <w:tab w:val="left" w:pos="1019"/>
              <w:tab w:val="right" w:leader="dot" w:pos="9289"/>
            </w:tabs>
          </w:pPr>
          <w:hyperlink w:anchor="_bookmark130" w:history="1">
            <w:r>
              <w:t>Making a</w:t>
            </w:r>
            <w:r>
              <w:rPr>
                <w:spacing w:val="-3"/>
              </w:rPr>
              <w:t xml:space="preserve"> </w:t>
            </w:r>
            <w:r>
              <w:t>Design</w:t>
            </w:r>
            <w:r>
              <w:rPr>
                <w:spacing w:val="-2"/>
              </w:rPr>
              <w:t xml:space="preserve"> </w:t>
            </w:r>
            <w:proofErr w:type="spellStart"/>
            <w:r>
              <w:t>Fabricatable</w:t>
            </w:r>
            <w:proofErr w:type="spellEnd"/>
          </w:hyperlink>
          <w:r>
            <w:tab/>
            <w:t>61</w:t>
          </w:r>
        </w:p>
        <w:p w:rsidR="00F45610" w:rsidRDefault="008D4F3A">
          <w:pPr>
            <w:pStyle w:val="TOC2"/>
            <w:numPr>
              <w:ilvl w:val="1"/>
              <w:numId w:val="15"/>
            </w:numPr>
            <w:tabs>
              <w:tab w:val="left" w:pos="1019"/>
              <w:tab w:val="right" w:leader="dot" w:pos="9289"/>
            </w:tabs>
          </w:pPr>
          <w:hyperlink w:anchor="_bookmark131" w:history="1">
            <w:r>
              <w:t>Summary of Mixed-Initiative,</w:t>
            </w:r>
            <w:r>
              <w:rPr>
                <w:spacing w:val="-7"/>
              </w:rPr>
              <w:t xml:space="preserve"> </w:t>
            </w:r>
            <w:r>
              <w:t>Functionally-Aware</w:t>
            </w:r>
            <w:r>
              <w:rPr>
                <w:spacing w:val="-3"/>
              </w:rPr>
              <w:t xml:space="preserve"> </w:t>
            </w:r>
            <w:r>
              <w:t>Design</w:t>
            </w:r>
          </w:hyperlink>
          <w:r>
            <w:tab/>
            <w:t>62</w:t>
          </w:r>
        </w:p>
        <w:p w:rsidR="00F45610" w:rsidRDefault="008D4F3A">
          <w:pPr>
            <w:pStyle w:val="TOC1"/>
            <w:numPr>
              <w:ilvl w:val="0"/>
              <w:numId w:val="15"/>
            </w:numPr>
            <w:tabs>
              <w:tab w:val="left" w:pos="469"/>
              <w:tab w:val="right" w:pos="9289"/>
            </w:tabs>
            <w:ind w:hanging="358"/>
          </w:pPr>
          <w:hyperlink w:anchor="_bookmark132" w:history="1">
            <w:r>
              <w:t>Supporting Hands-on Design and Fabrication in Real</w:t>
            </w:r>
            <w:r>
              <w:rPr>
                <w:spacing w:val="-13"/>
              </w:rPr>
              <w:t xml:space="preserve"> </w:t>
            </w:r>
            <w:r>
              <w:rPr>
                <w:spacing w:val="-4"/>
              </w:rPr>
              <w:t>World</w:t>
            </w:r>
            <w:r>
              <w:rPr>
                <w:spacing w:val="-2"/>
              </w:rPr>
              <w:t xml:space="preserve"> </w:t>
            </w:r>
            <w:r>
              <w:t>Context</w:t>
            </w:r>
          </w:hyperlink>
          <w:r>
            <w:rPr>
              <w:b w:val="0"/>
            </w:rPr>
            <w:tab/>
          </w:r>
          <w:r>
            <w:t>63</w:t>
          </w:r>
        </w:p>
        <w:p w:rsidR="00F45610" w:rsidRDefault="008D4F3A">
          <w:pPr>
            <w:pStyle w:val="TOC1"/>
            <w:numPr>
              <w:ilvl w:val="0"/>
              <w:numId w:val="15"/>
            </w:numPr>
            <w:tabs>
              <w:tab w:val="left" w:pos="469"/>
              <w:tab w:val="right" w:pos="9289"/>
            </w:tabs>
            <w:ind w:hanging="358"/>
          </w:pPr>
          <w:hyperlink w:anchor="_bookmark134" w:history="1">
            <w:r>
              <w:t>Discussion</w:t>
            </w:r>
            <w:r>
              <w:rPr>
                <w:spacing w:val="-2"/>
              </w:rPr>
              <w:t xml:space="preserve"> </w:t>
            </w:r>
            <w:r>
              <w:t>and</w:t>
            </w:r>
            <w:r>
              <w:rPr>
                <w:spacing w:val="-2"/>
              </w:rPr>
              <w:t xml:space="preserve"> </w:t>
            </w:r>
            <w:r>
              <w:t>Conclusion</w:t>
            </w:r>
          </w:hyperlink>
          <w:r>
            <w:rPr>
              <w:b w:val="0"/>
            </w:rPr>
            <w:tab/>
          </w:r>
          <w:r>
            <w:t>65</w:t>
          </w:r>
        </w:p>
        <w:p w:rsidR="00F45610" w:rsidRDefault="008D4F3A">
          <w:pPr>
            <w:pStyle w:val="TOC2"/>
            <w:numPr>
              <w:ilvl w:val="1"/>
              <w:numId w:val="15"/>
            </w:numPr>
            <w:tabs>
              <w:tab w:val="left" w:pos="1019"/>
              <w:tab w:val="right" w:leader="dot" w:pos="9289"/>
            </w:tabs>
          </w:pPr>
          <w:hyperlink w:anchor="_bookmark135" w:history="1">
            <w:r>
              <w:t>Design for Real Use, with Real Objects, by</w:t>
            </w:r>
            <w:r>
              <w:rPr>
                <w:spacing w:val="-11"/>
              </w:rPr>
              <w:t xml:space="preserve"> </w:t>
            </w:r>
            <w:r>
              <w:t>Real</w:t>
            </w:r>
            <w:r>
              <w:rPr>
                <w:spacing w:val="-2"/>
              </w:rPr>
              <w:t xml:space="preserve"> </w:t>
            </w:r>
            <w:r>
              <w:t>People</w:t>
            </w:r>
          </w:hyperlink>
          <w:r>
            <w:tab/>
            <w:t>65</w:t>
          </w:r>
        </w:p>
        <w:p w:rsidR="00F45610" w:rsidRDefault="008D4F3A">
          <w:pPr>
            <w:pStyle w:val="TOC2"/>
            <w:numPr>
              <w:ilvl w:val="1"/>
              <w:numId w:val="15"/>
            </w:numPr>
            <w:tabs>
              <w:tab w:val="left" w:pos="1019"/>
              <w:tab w:val="right" w:leader="dot" w:pos="9289"/>
            </w:tabs>
          </w:pPr>
          <w:hyperlink w:anchor="_bookmark136" w:history="1">
            <w:r>
              <w:t>Obstacles and Solutions of Digitalizing the</w:t>
            </w:r>
            <w:r>
              <w:rPr>
                <w:spacing w:val="-9"/>
              </w:rPr>
              <w:t xml:space="preserve"> </w:t>
            </w:r>
            <w:r>
              <w:t>Real</w:t>
            </w:r>
            <w:r>
              <w:rPr>
                <w:spacing w:val="-2"/>
              </w:rPr>
              <w:t xml:space="preserve"> </w:t>
            </w:r>
            <w:r>
              <w:rPr>
                <w:spacing w:val="-4"/>
              </w:rPr>
              <w:t>World</w:t>
            </w:r>
          </w:hyperlink>
          <w:r>
            <w:rPr>
              <w:spacing w:val="-4"/>
            </w:rPr>
            <w:tab/>
          </w:r>
          <w:r>
            <w:t>66</w:t>
          </w:r>
        </w:p>
        <w:p w:rsidR="00F45610" w:rsidRDefault="008D4F3A">
          <w:pPr>
            <w:pStyle w:val="TOC2"/>
            <w:numPr>
              <w:ilvl w:val="1"/>
              <w:numId w:val="15"/>
            </w:numPr>
            <w:tabs>
              <w:tab w:val="left" w:pos="1019"/>
              <w:tab w:val="right" w:leader="dot" w:pos="9289"/>
            </w:tabs>
          </w:pPr>
          <w:hyperlink w:anchor="_bookmark138" w:history="1">
            <w:r>
              <w:t xml:space="preserve">Design </w:t>
            </w:r>
            <w:r>
              <w:rPr>
                <w:spacing w:val="-4"/>
              </w:rPr>
              <w:t xml:space="preserve">Tools </w:t>
            </w:r>
            <w:r>
              <w:t xml:space="preserve">+ Fabrication </w:t>
            </w:r>
            <w:r>
              <w:rPr>
                <w:spacing w:val="-5"/>
              </w:rPr>
              <w:t xml:space="preserve">Tech </w:t>
            </w:r>
            <w:r>
              <w:t>= Physical</w:t>
            </w:r>
            <w:r>
              <w:rPr>
                <w:spacing w:val="-2"/>
              </w:rPr>
              <w:t xml:space="preserve"> </w:t>
            </w:r>
            <w:r>
              <w:t>Creativity</w:t>
            </w:r>
          </w:hyperlink>
          <w:r>
            <w:tab/>
            <w:t>67</w:t>
          </w:r>
        </w:p>
        <w:p w:rsidR="00F45610" w:rsidRDefault="008D4F3A">
          <w:pPr>
            <w:pStyle w:val="TOC2"/>
            <w:numPr>
              <w:ilvl w:val="1"/>
              <w:numId w:val="15"/>
            </w:numPr>
            <w:tabs>
              <w:tab w:val="left" w:pos="1019"/>
              <w:tab w:val="right" w:leader="dot" w:pos="9289"/>
            </w:tabs>
          </w:pPr>
          <w:hyperlink w:anchor="_bookmark139" w:history="1">
            <w:r>
              <w:t>Next Generation of 3D</w:t>
            </w:r>
            <w:r>
              <w:rPr>
                <w:spacing w:val="-5"/>
              </w:rPr>
              <w:t xml:space="preserve"> </w:t>
            </w:r>
            <w:r>
              <w:t>Design</w:t>
            </w:r>
            <w:r>
              <w:rPr>
                <w:spacing w:val="-2"/>
              </w:rPr>
              <w:t xml:space="preserve"> </w:t>
            </w:r>
            <w:r>
              <w:rPr>
                <w:spacing w:val="-4"/>
              </w:rPr>
              <w:t>Tool?</w:t>
            </w:r>
          </w:hyperlink>
          <w:r>
            <w:rPr>
              <w:spacing w:val="-4"/>
            </w:rPr>
            <w:tab/>
          </w:r>
          <w:r>
            <w:t>67</w:t>
          </w:r>
        </w:p>
        <w:p w:rsidR="00F45610" w:rsidRDefault="008D4F3A">
          <w:pPr>
            <w:pStyle w:val="TOC2"/>
            <w:numPr>
              <w:ilvl w:val="1"/>
              <w:numId w:val="15"/>
            </w:numPr>
            <w:tabs>
              <w:tab w:val="left" w:pos="1019"/>
              <w:tab w:val="right" w:leader="dot" w:pos="9289"/>
            </w:tabs>
          </w:pPr>
          <w:hyperlink w:anchor="_bookmark140" w:history="1">
            <w:r>
              <w:t>Conclusion</w:t>
            </w:r>
          </w:hyperlink>
          <w:r>
            <w:tab/>
            <w:t>68</w:t>
          </w:r>
        </w:p>
        <w:p w:rsidR="00F45610" w:rsidRDefault="008D4F3A">
          <w:pPr>
            <w:pStyle w:val="TOC1"/>
            <w:tabs>
              <w:tab w:val="right" w:pos="9289"/>
            </w:tabs>
            <w:ind w:left="109" w:firstLine="0"/>
          </w:pPr>
          <w:hyperlink w:anchor="_bookmark141" w:history="1">
            <w:r>
              <w:t>Bibliography</w:t>
            </w:r>
          </w:hyperlink>
          <w:r>
            <w:rPr>
              <w:b w:val="0"/>
            </w:rPr>
            <w:tab/>
          </w:r>
          <w:r>
            <w:t>69</w:t>
          </w:r>
        </w:p>
      </w:sdtContent>
    </w:sdt>
    <w:p w:rsidR="00F45610" w:rsidRDefault="00F45610">
      <w:pPr>
        <w:sectPr w:rsidR="00F45610">
          <w:type w:val="continuous"/>
          <w:pgSz w:w="12240" w:h="15840"/>
          <w:pgMar w:top="1262" w:right="1420" w:bottom="1828" w:left="1420" w:header="720" w:footer="720" w:gutter="0"/>
          <w:cols w:space="720"/>
        </w:sectPr>
      </w:pPr>
    </w:p>
    <w:p w:rsidR="00F45610" w:rsidRDefault="00F45610">
      <w:pPr>
        <w:sectPr w:rsidR="00F45610">
          <w:type w:val="continuous"/>
          <w:pgSz w:w="12240" w:h="15840"/>
          <w:pgMar w:top="1120" w:right="1420" w:bottom="1480" w:left="1420" w:header="720" w:footer="720" w:gutter="0"/>
          <w:cols w:space="720"/>
        </w:sectPr>
      </w:pPr>
    </w:p>
    <w:p w:rsidR="00F45610" w:rsidRDefault="00F45610">
      <w:pPr>
        <w:pStyle w:val="BodyText"/>
        <w:rPr>
          <w:b/>
          <w:sz w:val="50"/>
        </w:rPr>
      </w:pPr>
    </w:p>
    <w:p w:rsidR="00F45610" w:rsidRDefault="00F45610">
      <w:pPr>
        <w:pStyle w:val="BodyText"/>
        <w:rPr>
          <w:b/>
          <w:sz w:val="50"/>
        </w:rPr>
      </w:pPr>
    </w:p>
    <w:p w:rsidR="00F45610" w:rsidRDefault="00F45610">
      <w:pPr>
        <w:pStyle w:val="BodyText"/>
        <w:spacing w:before="5"/>
        <w:rPr>
          <w:b/>
          <w:sz w:val="39"/>
        </w:rPr>
      </w:pPr>
    </w:p>
    <w:p w:rsidR="00F45610" w:rsidRDefault="008D4F3A">
      <w:pPr>
        <w:ind w:left="109"/>
        <w:rPr>
          <w:b/>
          <w:sz w:val="49"/>
        </w:rPr>
      </w:pPr>
      <w:r>
        <w:rPr>
          <w:b/>
          <w:sz w:val="49"/>
        </w:rPr>
        <w:t>List of Figures</w:t>
      </w:r>
    </w:p>
    <w:p w:rsidR="00F45610" w:rsidRDefault="00F45610">
      <w:pPr>
        <w:pStyle w:val="BodyText"/>
        <w:spacing w:before="5"/>
        <w:rPr>
          <w:b/>
          <w:sz w:val="74"/>
        </w:rPr>
      </w:pPr>
    </w:p>
    <w:p w:rsidR="00F45610" w:rsidRDefault="008D4F3A">
      <w:pPr>
        <w:pStyle w:val="ListParagraph"/>
        <w:numPr>
          <w:ilvl w:val="1"/>
          <w:numId w:val="14"/>
        </w:numPr>
        <w:tabs>
          <w:tab w:val="left" w:pos="1019"/>
          <w:tab w:val="left" w:pos="8598"/>
          <w:tab w:val="left" w:pos="9050"/>
        </w:tabs>
        <w:spacing w:before="0" w:line="252" w:lineRule="auto"/>
        <w:ind w:right="108"/>
        <w:jc w:val="left"/>
        <w:rPr>
          <w:sz w:val="24"/>
        </w:rPr>
      </w:pPr>
      <w:hyperlink w:anchor="_bookmark35" w:history="1">
        <w:r>
          <w:rPr>
            <w:sz w:val="24"/>
          </w:rPr>
          <w:t>Examples of how existing objects can be augmented using our techniques:  a)</w:t>
        </w:r>
      </w:hyperlink>
      <w:r>
        <w:rPr>
          <w:sz w:val="24"/>
        </w:rPr>
        <w:t xml:space="preserve">   </w:t>
      </w:r>
      <w:hyperlink w:anchor="_bookmark35" w:history="1">
        <w:r>
          <w:rPr>
            <w:sz w:val="24"/>
          </w:rPr>
          <w:t xml:space="preserve">turning a battery into a LED torch; b) making a magnet from a </w:t>
        </w:r>
        <w:r>
          <w:rPr>
            <w:spacing w:val="-4"/>
            <w:sz w:val="24"/>
          </w:rPr>
          <w:t xml:space="preserve">Teddy </w:t>
        </w:r>
        <w:r>
          <w:rPr>
            <w:sz w:val="24"/>
          </w:rPr>
          <w:t>bear; c)</w:t>
        </w:r>
      </w:hyperlink>
      <w:r>
        <w:rPr>
          <w:sz w:val="24"/>
        </w:rPr>
        <w:t xml:space="preserve">    </w:t>
      </w:r>
      <w:hyperlink w:anchor="_bookmark35" w:history="1">
        <w:r>
          <w:rPr>
            <w:sz w:val="24"/>
          </w:rPr>
          <w:t>adding a stand to a glue gun and d) attaching a name tag to a pair</w:t>
        </w:r>
        <w:r>
          <w:rPr>
            <w:spacing w:val="-35"/>
            <w:sz w:val="24"/>
          </w:rPr>
          <w:t xml:space="preserve"> </w:t>
        </w:r>
        <w:r>
          <w:rPr>
            <w:sz w:val="24"/>
          </w:rPr>
          <w:t>of</w:t>
        </w:r>
        <w:r>
          <w:rPr>
            <w:spacing w:val="-3"/>
            <w:sz w:val="24"/>
          </w:rPr>
          <w:t xml:space="preserve"> </w:t>
        </w:r>
        <w:r>
          <w:rPr>
            <w:sz w:val="24"/>
          </w:rPr>
          <w:t>scissors.</w:t>
        </w:r>
      </w:hyperlink>
      <w:r>
        <w:rPr>
          <w:sz w:val="24"/>
        </w:rPr>
        <w:tab/>
        <w:t>.</w:t>
      </w:r>
      <w:r>
        <w:rPr>
          <w:spacing w:val="58"/>
          <w:sz w:val="24"/>
        </w:rPr>
        <w:t xml:space="preserve"> </w:t>
      </w:r>
      <w:r>
        <w:rPr>
          <w:sz w:val="24"/>
        </w:rPr>
        <w:t>.</w:t>
      </w:r>
      <w:r>
        <w:rPr>
          <w:sz w:val="24"/>
        </w:rPr>
        <w:tab/>
        <w:t>16</w:t>
      </w:r>
    </w:p>
    <w:p w:rsidR="00F45610" w:rsidRDefault="008D4F3A">
      <w:pPr>
        <w:pStyle w:val="ListParagraph"/>
        <w:numPr>
          <w:ilvl w:val="1"/>
          <w:numId w:val="14"/>
        </w:numPr>
        <w:tabs>
          <w:tab w:val="left" w:pos="1019"/>
          <w:tab w:val="left" w:leader="dot" w:pos="9050"/>
        </w:tabs>
        <w:spacing w:before="100" w:line="252" w:lineRule="auto"/>
        <w:ind w:right="108"/>
        <w:jc w:val="left"/>
        <w:rPr>
          <w:sz w:val="24"/>
        </w:rPr>
      </w:pPr>
      <w:hyperlink w:anchor="_bookmark36" w:history="1">
        <w:r>
          <w:rPr>
            <w:sz w:val="24"/>
          </w:rPr>
          <w:t>A computational pipeline for designing and fabricating attachments to augment</w:t>
        </w:r>
      </w:hyperlink>
      <w:r>
        <w:rPr>
          <w:sz w:val="24"/>
        </w:rPr>
        <w:t xml:space="preserve"> </w:t>
      </w:r>
      <w:hyperlink w:anchor="_bookmark36" w:history="1">
        <w:r>
          <w:rPr>
            <w:sz w:val="24"/>
          </w:rPr>
          <w:t>everyday</w:t>
        </w:r>
        <w:r>
          <w:rPr>
            <w:spacing w:val="-6"/>
            <w:sz w:val="24"/>
          </w:rPr>
          <w:t xml:space="preserve"> </w:t>
        </w:r>
        <w:r>
          <w:rPr>
            <w:sz w:val="24"/>
          </w:rPr>
          <w:t>objects.</w:t>
        </w:r>
      </w:hyperlink>
      <w:r>
        <w:rPr>
          <w:sz w:val="24"/>
        </w:rPr>
        <w:tab/>
        <w:t>16</w:t>
      </w:r>
    </w:p>
    <w:p w:rsidR="00F45610" w:rsidRDefault="008D4F3A">
      <w:pPr>
        <w:pStyle w:val="ListParagraph"/>
        <w:numPr>
          <w:ilvl w:val="1"/>
          <w:numId w:val="14"/>
        </w:numPr>
        <w:tabs>
          <w:tab w:val="left" w:pos="1019"/>
          <w:tab w:val="left" w:pos="8777"/>
          <w:tab w:val="left" w:pos="9050"/>
        </w:tabs>
        <w:spacing w:before="100" w:line="252" w:lineRule="auto"/>
        <w:ind w:right="108"/>
        <w:jc w:val="left"/>
        <w:rPr>
          <w:sz w:val="24"/>
        </w:rPr>
      </w:pPr>
      <w:hyperlink w:anchor="_bookmark41" w:history="1">
        <w:r>
          <w:rPr>
            <w:sz w:val="24"/>
          </w:rPr>
          <w:t xml:space="preserve">a) The magnet holder printed directly on a teddy bear that was </w:t>
        </w:r>
        <w:proofErr w:type="spellStart"/>
        <w:r>
          <w:rPr>
            <w:sz w:val="24"/>
          </w:rPr>
          <w:t>scaffolded</w:t>
        </w:r>
        <w:proofErr w:type="spellEnd"/>
        <w:r>
          <w:rPr>
            <w:sz w:val="24"/>
          </w:rPr>
          <w:t xml:space="preserve"> on</w:t>
        </w:r>
      </w:hyperlink>
      <w:r>
        <w:rPr>
          <w:sz w:val="24"/>
        </w:rPr>
        <w:t xml:space="preserve">     </w:t>
      </w:r>
      <w:hyperlink w:anchor="_bookmark41" w:history="1">
        <w:r>
          <w:rPr>
            <w:sz w:val="24"/>
          </w:rPr>
          <w:t>support structures; b) a handle added to an espresso cup; c) strapping to make a</w:t>
        </w:r>
      </w:hyperlink>
      <w:r>
        <w:rPr>
          <w:sz w:val="24"/>
        </w:rPr>
        <w:t xml:space="preserve"> </w:t>
      </w:r>
      <w:hyperlink w:anchor="_bookmark41" w:history="1">
        <w:r>
          <w:rPr>
            <w:sz w:val="24"/>
          </w:rPr>
          <w:t>reusable 4 pack handle; and d) a bracelet printed through a</w:t>
        </w:r>
        <w:r>
          <w:rPr>
            <w:spacing w:val="-30"/>
            <w:sz w:val="24"/>
          </w:rPr>
          <w:t xml:space="preserve"> </w:t>
        </w:r>
        <w:proofErr w:type="spellStart"/>
        <w:r>
          <w:rPr>
            <w:sz w:val="24"/>
          </w:rPr>
          <w:t>heartshaped</w:t>
        </w:r>
        <w:proofErr w:type="spellEnd"/>
        <w:r>
          <w:rPr>
            <w:spacing w:val="-3"/>
            <w:sz w:val="24"/>
          </w:rPr>
          <w:t xml:space="preserve"> </w:t>
        </w:r>
        <w:r>
          <w:rPr>
            <w:sz w:val="24"/>
          </w:rPr>
          <w:t>charm.</w:t>
        </w:r>
      </w:hyperlink>
      <w:r>
        <w:rPr>
          <w:sz w:val="24"/>
        </w:rPr>
        <w:tab/>
        <w:t>.</w:t>
      </w:r>
      <w:r>
        <w:rPr>
          <w:sz w:val="24"/>
        </w:rPr>
        <w:tab/>
        <w:t>18</w:t>
      </w:r>
    </w:p>
    <w:p w:rsidR="00F45610" w:rsidRDefault="008D4F3A">
      <w:pPr>
        <w:pStyle w:val="ListParagraph"/>
        <w:numPr>
          <w:ilvl w:val="1"/>
          <w:numId w:val="14"/>
        </w:numPr>
        <w:tabs>
          <w:tab w:val="left" w:pos="1019"/>
        </w:tabs>
        <w:spacing w:before="100" w:line="252" w:lineRule="auto"/>
        <w:ind w:right="717"/>
        <w:jc w:val="left"/>
        <w:rPr>
          <w:sz w:val="24"/>
        </w:rPr>
      </w:pPr>
      <w:hyperlink w:anchor="_bookmark44" w:history="1">
        <w:r>
          <w:rPr>
            <w:sz w:val="24"/>
          </w:rPr>
          <w:t>Example of a print-through process: the printer pauses at a point where the</w:t>
        </w:r>
        <w:r>
          <w:rPr>
            <w:spacing w:val="-11"/>
            <w:sz w:val="24"/>
          </w:rPr>
          <w:t xml:space="preserve"> </w:t>
        </w:r>
        <w:proofErr w:type="spellStart"/>
        <w:r>
          <w:rPr>
            <w:sz w:val="24"/>
          </w:rPr>
          <w:t>scis</w:t>
        </w:r>
        <w:proofErr w:type="spellEnd"/>
        <w:r>
          <w:rPr>
            <w:sz w:val="24"/>
          </w:rPr>
          <w:t>-</w:t>
        </w:r>
      </w:hyperlink>
      <w:r>
        <w:rPr>
          <w:sz w:val="24"/>
        </w:rPr>
        <w:t xml:space="preserve"> </w:t>
      </w:r>
      <w:hyperlink w:anchor="_bookmark44" w:history="1">
        <w:proofErr w:type="spellStart"/>
        <w:r>
          <w:rPr>
            <w:sz w:val="24"/>
          </w:rPr>
          <w:t>sors</w:t>
        </w:r>
        <w:proofErr w:type="spellEnd"/>
        <w:r>
          <w:rPr>
            <w:spacing w:val="26"/>
            <w:sz w:val="24"/>
          </w:rPr>
          <w:t xml:space="preserve"> </w:t>
        </w:r>
        <w:r>
          <w:rPr>
            <w:sz w:val="24"/>
          </w:rPr>
          <w:t>can</w:t>
        </w:r>
        <w:r>
          <w:rPr>
            <w:spacing w:val="26"/>
            <w:sz w:val="24"/>
          </w:rPr>
          <w:t xml:space="preserve"> </w:t>
        </w:r>
        <w:r>
          <w:rPr>
            <w:sz w:val="24"/>
          </w:rPr>
          <w:t>be</w:t>
        </w:r>
        <w:r>
          <w:rPr>
            <w:spacing w:val="26"/>
            <w:sz w:val="24"/>
          </w:rPr>
          <w:t xml:space="preserve"> </w:t>
        </w:r>
        <w:r>
          <w:rPr>
            <w:sz w:val="24"/>
          </w:rPr>
          <w:t>dropped</w:t>
        </w:r>
        <w:r>
          <w:rPr>
            <w:spacing w:val="26"/>
            <w:sz w:val="24"/>
          </w:rPr>
          <w:t xml:space="preserve"> </w:t>
        </w:r>
        <w:r>
          <w:rPr>
            <w:sz w:val="24"/>
          </w:rPr>
          <w:t>to</w:t>
        </w:r>
        <w:r>
          <w:rPr>
            <w:spacing w:val="26"/>
            <w:sz w:val="24"/>
          </w:rPr>
          <w:t xml:space="preserve"> </w:t>
        </w:r>
        <w:r>
          <w:rPr>
            <w:sz w:val="24"/>
          </w:rPr>
          <w:t>interlock</w:t>
        </w:r>
        <w:r>
          <w:rPr>
            <w:spacing w:val="26"/>
            <w:sz w:val="24"/>
          </w:rPr>
          <w:t xml:space="preserve"> </w:t>
        </w:r>
        <w:r>
          <w:rPr>
            <w:sz w:val="24"/>
          </w:rPr>
          <w:t>with</w:t>
        </w:r>
        <w:r>
          <w:rPr>
            <w:spacing w:val="26"/>
            <w:sz w:val="24"/>
          </w:rPr>
          <w:t xml:space="preserve"> </w:t>
        </w:r>
        <w:r>
          <w:rPr>
            <w:sz w:val="24"/>
          </w:rPr>
          <w:t>the</w:t>
        </w:r>
        <w:r>
          <w:rPr>
            <w:spacing w:val="26"/>
            <w:sz w:val="24"/>
          </w:rPr>
          <w:t xml:space="preserve"> </w:t>
        </w:r>
        <w:r>
          <w:rPr>
            <w:sz w:val="24"/>
          </w:rPr>
          <w:t>name</w:t>
        </w:r>
        <w:r>
          <w:rPr>
            <w:spacing w:val="26"/>
            <w:sz w:val="24"/>
          </w:rPr>
          <w:t xml:space="preserve"> </w:t>
        </w:r>
        <w:r>
          <w:rPr>
            <w:sz w:val="24"/>
          </w:rPr>
          <w:t>tag,</w:t>
        </w:r>
        <w:r>
          <w:rPr>
            <w:spacing w:val="33"/>
            <w:sz w:val="24"/>
          </w:rPr>
          <w:t xml:space="preserve"> </w:t>
        </w:r>
        <w:r>
          <w:rPr>
            <w:sz w:val="24"/>
          </w:rPr>
          <w:t>after</w:t>
        </w:r>
        <w:r>
          <w:rPr>
            <w:spacing w:val="26"/>
            <w:sz w:val="24"/>
          </w:rPr>
          <w:t xml:space="preserve"> </w:t>
        </w:r>
        <w:r>
          <w:rPr>
            <w:sz w:val="24"/>
          </w:rPr>
          <w:t>which</w:t>
        </w:r>
        <w:r>
          <w:rPr>
            <w:spacing w:val="26"/>
            <w:sz w:val="24"/>
          </w:rPr>
          <w:t xml:space="preserve"> </w:t>
        </w:r>
        <w:r>
          <w:rPr>
            <w:sz w:val="24"/>
          </w:rPr>
          <w:t>the</w:t>
        </w:r>
        <w:r>
          <w:rPr>
            <w:spacing w:val="26"/>
            <w:sz w:val="24"/>
          </w:rPr>
          <w:t xml:space="preserve"> </w:t>
        </w:r>
        <w:r>
          <w:rPr>
            <w:sz w:val="24"/>
          </w:rPr>
          <w:t>print</w:t>
        </w:r>
        <w:r>
          <w:rPr>
            <w:spacing w:val="26"/>
            <w:sz w:val="24"/>
          </w:rPr>
          <w:t xml:space="preserve"> </w:t>
        </w:r>
        <w:r>
          <w:rPr>
            <w:sz w:val="24"/>
          </w:rPr>
          <w:t>job</w:t>
        </w:r>
      </w:hyperlink>
    </w:p>
    <w:p w:rsidR="00F45610" w:rsidRDefault="008D4F3A">
      <w:pPr>
        <w:pStyle w:val="BodyText"/>
        <w:tabs>
          <w:tab w:val="left" w:leader="dot" w:pos="9050"/>
        </w:tabs>
        <w:spacing w:line="276" w:lineRule="exact"/>
        <w:ind w:left="1018"/>
      </w:pPr>
      <w:hyperlink w:anchor="_bookmark44" w:history="1">
        <w:proofErr w:type="gramStart"/>
        <w:r>
          <w:t>resumes</w:t>
        </w:r>
        <w:proofErr w:type="gramEnd"/>
        <w:r>
          <w:t>.</w:t>
        </w:r>
      </w:hyperlink>
      <w:r>
        <w:tab/>
        <w:t>19</w:t>
      </w:r>
    </w:p>
    <w:p w:rsidR="00F45610" w:rsidRDefault="008D4F3A">
      <w:pPr>
        <w:pStyle w:val="ListParagraph"/>
        <w:numPr>
          <w:ilvl w:val="1"/>
          <w:numId w:val="14"/>
        </w:numPr>
        <w:tabs>
          <w:tab w:val="left" w:pos="1019"/>
        </w:tabs>
        <w:spacing w:before="113" w:line="252" w:lineRule="auto"/>
        <w:ind w:right="717"/>
        <w:jc w:val="left"/>
        <w:rPr>
          <w:sz w:val="24"/>
        </w:rPr>
      </w:pPr>
      <w:hyperlink w:anchor="_bookmark49" w:history="1">
        <w:r>
          <w:rPr>
            <w:sz w:val="24"/>
          </w:rPr>
          <w:t>Interlocking objects are not always viable for printing: a) the torus cannot be</w:t>
        </w:r>
      </w:hyperlink>
      <w:r>
        <w:rPr>
          <w:sz w:val="24"/>
        </w:rPr>
        <w:t xml:space="preserve"> </w:t>
      </w:r>
      <w:hyperlink w:anchor="_bookmark49" w:history="1">
        <w:r>
          <w:rPr>
            <w:sz w:val="24"/>
          </w:rPr>
          <w:t>inserted</w:t>
        </w:r>
        <w:r>
          <w:rPr>
            <w:spacing w:val="-5"/>
            <w:sz w:val="24"/>
          </w:rPr>
          <w:t xml:space="preserve"> </w:t>
        </w:r>
        <w:r>
          <w:rPr>
            <w:sz w:val="24"/>
          </w:rPr>
          <w:t>while</w:t>
        </w:r>
        <w:r>
          <w:rPr>
            <w:spacing w:val="-5"/>
            <w:sz w:val="24"/>
          </w:rPr>
          <w:t xml:space="preserve"> </w:t>
        </w:r>
        <w:r>
          <w:rPr>
            <w:sz w:val="24"/>
          </w:rPr>
          <w:t>the</w:t>
        </w:r>
        <w:r>
          <w:rPr>
            <w:spacing w:val="-5"/>
            <w:sz w:val="24"/>
          </w:rPr>
          <w:t xml:space="preserve"> </w:t>
        </w:r>
        <w:r>
          <w:rPr>
            <w:sz w:val="24"/>
          </w:rPr>
          <w:t>structure</w:t>
        </w:r>
        <w:r>
          <w:rPr>
            <w:spacing w:val="-5"/>
            <w:sz w:val="24"/>
          </w:rPr>
          <w:t xml:space="preserve"> </w:t>
        </w:r>
        <w:r>
          <w:rPr>
            <w:sz w:val="24"/>
          </w:rPr>
          <w:t>is</w:t>
        </w:r>
        <w:r>
          <w:rPr>
            <w:spacing w:val="-5"/>
            <w:sz w:val="24"/>
          </w:rPr>
          <w:t xml:space="preserve"> </w:t>
        </w:r>
        <w:r>
          <w:rPr>
            <w:sz w:val="24"/>
          </w:rPr>
          <w:t>being</w:t>
        </w:r>
        <w:r>
          <w:rPr>
            <w:spacing w:val="-5"/>
            <w:sz w:val="24"/>
          </w:rPr>
          <w:t xml:space="preserve"> </w:t>
        </w:r>
        <w:r>
          <w:rPr>
            <w:sz w:val="24"/>
          </w:rPr>
          <w:t>printed</w:t>
        </w:r>
        <w:r>
          <w:rPr>
            <w:spacing w:val="-5"/>
            <w:sz w:val="24"/>
          </w:rPr>
          <w:t xml:space="preserve"> </w:t>
        </w:r>
        <w:r>
          <w:rPr>
            <w:sz w:val="24"/>
          </w:rPr>
          <w:t>due</w:t>
        </w:r>
        <w:r>
          <w:rPr>
            <w:spacing w:val="-5"/>
            <w:sz w:val="24"/>
          </w:rPr>
          <w:t xml:space="preserve"> </w:t>
        </w:r>
        <w:r>
          <w:rPr>
            <w:sz w:val="24"/>
          </w:rPr>
          <w:t>to</w:t>
        </w:r>
        <w:r>
          <w:rPr>
            <w:spacing w:val="-5"/>
            <w:sz w:val="24"/>
          </w:rPr>
          <w:t xml:space="preserve"> </w:t>
        </w:r>
        <w:r>
          <w:rPr>
            <w:sz w:val="24"/>
          </w:rPr>
          <w:t>collision;</w:t>
        </w:r>
        <w:r>
          <w:rPr>
            <w:spacing w:val="-4"/>
            <w:sz w:val="24"/>
          </w:rPr>
          <w:t xml:space="preserve"> </w:t>
        </w:r>
        <w:r>
          <w:rPr>
            <w:sz w:val="24"/>
          </w:rPr>
          <w:t>b)</w:t>
        </w:r>
        <w:r>
          <w:rPr>
            <w:spacing w:val="-5"/>
            <w:sz w:val="24"/>
          </w:rPr>
          <w:t xml:space="preserve"> </w:t>
        </w:r>
        <w:r>
          <w:rPr>
            <w:sz w:val="24"/>
          </w:rPr>
          <w:t>a</w:t>
        </w:r>
        <w:r>
          <w:rPr>
            <w:spacing w:val="-5"/>
            <w:sz w:val="24"/>
          </w:rPr>
          <w:t xml:space="preserve"> </w:t>
        </w:r>
        <w:r>
          <w:rPr>
            <w:sz w:val="24"/>
          </w:rPr>
          <w:t>different</w:t>
        </w:r>
        <w:r>
          <w:rPr>
            <w:spacing w:val="-5"/>
            <w:sz w:val="24"/>
          </w:rPr>
          <w:t xml:space="preserve"> </w:t>
        </w:r>
        <w:proofErr w:type="spellStart"/>
        <w:r>
          <w:rPr>
            <w:sz w:val="24"/>
          </w:rPr>
          <w:t>orien</w:t>
        </w:r>
        <w:proofErr w:type="spellEnd"/>
        <w:r>
          <w:rPr>
            <w:sz w:val="24"/>
          </w:rPr>
          <w:t>-</w:t>
        </w:r>
      </w:hyperlink>
    </w:p>
    <w:p w:rsidR="00F45610" w:rsidRDefault="008D4F3A">
      <w:pPr>
        <w:pStyle w:val="BodyText"/>
        <w:tabs>
          <w:tab w:val="left" w:leader="dot" w:pos="9050"/>
        </w:tabs>
        <w:spacing w:line="276" w:lineRule="exact"/>
        <w:ind w:left="1018"/>
      </w:pPr>
      <w:hyperlink w:anchor="_bookmark49" w:history="1">
        <w:proofErr w:type="spellStart"/>
        <w:proofErr w:type="gramStart"/>
        <w:r>
          <w:t>tation</w:t>
        </w:r>
        <w:proofErr w:type="spellEnd"/>
        <w:proofErr w:type="gramEnd"/>
        <w:r>
          <w:t xml:space="preserve"> makes the print viable. (</w:t>
        </w:r>
        <w:proofErr w:type="gramStart"/>
        <w:r>
          <w:t>arrows</w:t>
        </w:r>
        <w:proofErr w:type="gramEnd"/>
        <w:r>
          <w:t xml:space="preserve"> indicate</w:t>
        </w:r>
        <w:r>
          <w:rPr>
            <w:spacing w:val="-13"/>
          </w:rPr>
          <w:t xml:space="preserve"> </w:t>
        </w:r>
        <w:r>
          <w:t>printing</w:t>
        </w:r>
        <w:r>
          <w:rPr>
            <w:spacing w:val="-4"/>
          </w:rPr>
          <w:t xml:space="preserve"> </w:t>
        </w:r>
        <w:r>
          <w:t>directions).</w:t>
        </w:r>
      </w:hyperlink>
      <w:r>
        <w:tab/>
        <w:t>21</w:t>
      </w:r>
    </w:p>
    <w:p w:rsidR="00F45610" w:rsidRDefault="008D4F3A">
      <w:pPr>
        <w:pStyle w:val="ListParagraph"/>
        <w:numPr>
          <w:ilvl w:val="1"/>
          <w:numId w:val="14"/>
        </w:numPr>
        <w:tabs>
          <w:tab w:val="left" w:pos="1019"/>
        </w:tabs>
        <w:spacing w:before="113" w:line="252" w:lineRule="auto"/>
        <w:ind w:right="717"/>
        <w:jc w:val="left"/>
        <w:rPr>
          <w:sz w:val="24"/>
        </w:rPr>
      </w:pPr>
      <w:hyperlink w:anchor="_bookmark56" w:history="1">
        <w:r>
          <w:rPr>
            <w:sz w:val="24"/>
          </w:rPr>
          <w:t>A</w:t>
        </w:r>
        <w:r>
          <w:rPr>
            <w:spacing w:val="-4"/>
            <w:sz w:val="24"/>
          </w:rPr>
          <w:t xml:space="preserve"> </w:t>
        </w:r>
        <w:r>
          <w:rPr>
            <w:sz w:val="24"/>
          </w:rPr>
          <w:t>heat</w:t>
        </w:r>
        <w:r>
          <w:rPr>
            <w:spacing w:val="-4"/>
            <w:sz w:val="24"/>
          </w:rPr>
          <w:t xml:space="preserve"> </w:t>
        </w:r>
        <w:r>
          <w:rPr>
            <w:sz w:val="24"/>
          </w:rPr>
          <w:t>map</w:t>
        </w:r>
        <w:r>
          <w:rPr>
            <w:spacing w:val="-4"/>
            <w:sz w:val="24"/>
          </w:rPr>
          <w:t xml:space="preserve"> </w:t>
        </w:r>
        <w:r>
          <w:rPr>
            <w:sz w:val="24"/>
          </w:rPr>
          <w:t>is</w:t>
        </w:r>
        <w:r>
          <w:rPr>
            <w:spacing w:val="-4"/>
            <w:sz w:val="24"/>
          </w:rPr>
          <w:t xml:space="preserve"> </w:t>
        </w:r>
        <w:r>
          <w:rPr>
            <w:sz w:val="24"/>
          </w:rPr>
          <w:t>an</w:t>
        </w:r>
        <w:r>
          <w:rPr>
            <w:spacing w:val="-4"/>
            <w:sz w:val="24"/>
          </w:rPr>
          <w:t xml:space="preserve"> </w:t>
        </w:r>
        <w:r>
          <w:rPr>
            <w:sz w:val="24"/>
          </w:rPr>
          <w:t>effective</w:t>
        </w:r>
        <w:r>
          <w:rPr>
            <w:spacing w:val="-4"/>
            <w:sz w:val="24"/>
          </w:rPr>
          <w:t xml:space="preserve"> </w:t>
        </w:r>
        <w:r>
          <w:rPr>
            <w:sz w:val="24"/>
          </w:rPr>
          <w:t>way</w:t>
        </w:r>
        <w:r>
          <w:rPr>
            <w:spacing w:val="-4"/>
            <w:sz w:val="24"/>
          </w:rPr>
          <w:t xml:space="preserve"> </w:t>
        </w:r>
        <w:r>
          <w:rPr>
            <w:sz w:val="24"/>
          </w:rPr>
          <w:t>to</w:t>
        </w:r>
        <w:r>
          <w:rPr>
            <w:spacing w:val="-4"/>
            <w:sz w:val="24"/>
          </w:rPr>
          <w:t xml:space="preserve"> </w:t>
        </w:r>
        <w:r>
          <w:rPr>
            <w:sz w:val="24"/>
          </w:rPr>
          <w:t>visualize</w:t>
        </w:r>
        <w:r>
          <w:rPr>
            <w:spacing w:val="-4"/>
            <w:sz w:val="24"/>
          </w:rPr>
          <w:t xml:space="preserve"> </w:t>
        </w:r>
        <w:r>
          <w:rPr>
            <w:sz w:val="24"/>
          </w:rPr>
          <w:t>the</w:t>
        </w:r>
        <w:r>
          <w:rPr>
            <w:spacing w:val="-4"/>
            <w:sz w:val="24"/>
          </w:rPr>
          <w:t xml:space="preserve"> </w:t>
        </w:r>
        <w:r>
          <w:rPr>
            <w:sz w:val="24"/>
          </w:rPr>
          <w:t>analysis</w:t>
        </w:r>
        <w:r>
          <w:rPr>
            <w:spacing w:val="-4"/>
            <w:sz w:val="24"/>
          </w:rPr>
          <w:t xml:space="preserve"> </w:t>
        </w:r>
        <w:r>
          <w:rPr>
            <w:sz w:val="24"/>
          </w:rPr>
          <w:t>results</w:t>
        </w:r>
        <w:r>
          <w:rPr>
            <w:spacing w:val="-4"/>
            <w:sz w:val="24"/>
          </w:rPr>
          <w:t xml:space="preserve"> </w:t>
        </w:r>
        <w:r>
          <w:rPr>
            <w:sz w:val="24"/>
          </w:rPr>
          <w:t>for</w:t>
        </w:r>
        <w:r>
          <w:rPr>
            <w:spacing w:val="-4"/>
            <w:sz w:val="24"/>
          </w:rPr>
          <w:t xml:space="preserve"> </w:t>
        </w:r>
        <w:r>
          <w:rPr>
            <w:sz w:val="24"/>
          </w:rPr>
          <w:t>adding</w:t>
        </w:r>
        <w:r>
          <w:rPr>
            <w:spacing w:val="-4"/>
            <w:sz w:val="24"/>
          </w:rPr>
          <w:t xml:space="preserve"> </w:t>
        </w:r>
        <w:r>
          <w:rPr>
            <w:sz w:val="24"/>
          </w:rPr>
          <w:t>a</w:t>
        </w:r>
        <w:r>
          <w:rPr>
            <w:spacing w:val="-4"/>
            <w:sz w:val="24"/>
          </w:rPr>
          <w:t xml:space="preserve"> </w:t>
        </w:r>
        <w:proofErr w:type="spellStart"/>
        <w:r>
          <w:rPr>
            <w:sz w:val="24"/>
          </w:rPr>
          <w:t>han</w:t>
        </w:r>
        <w:proofErr w:type="spellEnd"/>
        <w:r>
          <w:rPr>
            <w:sz w:val="24"/>
          </w:rPr>
          <w:t>-</w:t>
        </w:r>
      </w:hyperlink>
      <w:r>
        <w:rPr>
          <w:sz w:val="24"/>
        </w:rPr>
        <w:t xml:space="preserve"> </w:t>
      </w:r>
      <w:hyperlink w:anchor="_bookmark56" w:history="1">
        <w:proofErr w:type="spellStart"/>
        <w:r>
          <w:rPr>
            <w:sz w:val="24"/>
          </w:rPr>
          <w:t>dle</w:t>
        </w:r>
        <w:proofErr w:type="spellEnd"/>
        <w:r>
          <w:rPr>
            <w:sz w:val="24"/>
          </w:rPr>
          <w:t xml:space="preserve"> to a wrench: a) red areas indicate a handle cannot be printed over</w:t>
        </w:r>
        <w:r>
          <w:rPr>
            <w:spacing w:val="-33"/>
            <w:sz w:val="24"/>
          </w:rPr>
          <w:t xml:space="preserve"> </w:t>
        </w:r>
        <w:r>
          <w:rPr>
            <w:sz w:val="24"/>
          </w:rPr>
          <w:t>(viability);</w:t>
        </w:r>
      </w:hyperlink>
    </w:p>
    <w:p w:rsidR="00F45610" w:rsidRDefault="008D4F3A">
      <w:pPr>
        <w:pStyle w:val="ListParagraph"/>
        <w:numPr>
          <w:ilvl w:val="2"/>
          <w:numId w:val="14"/>
        </w:numPr>
        <w:tabs>
          <w:tab w:val="left" w:pos="1288"/>
        </w:tabs>
        <w:spacing w:before="0" w:line="276" w:lineRule="exact"/>
        <w:ind w:firstLine="0"/>
        <w:rPr>
          <w:sz w:val="24"/>
        </w:rPr>
      </w:pPr>
      <w:hyperlink w:anchor="_bookmark56" w:history="1">
        <w:r>
          <w:rPr>
            <w:sz w:val="24"/>
          </w:rPr>
          <w:t>emphasizing durability shows preference for areas with small curvature;</w:t>
        </w:r>
        <w:r>
          <w:rPr>
            <w:spacing w:val="49"/>
            <w:sz w:val="24"/>
          </w:rPr>
          <w:t xml:space="preserve"> </w:t>
        </w:r>
        <w:r>
          <w:rPr>
            <w:sz w:val="24"/>
          </w:rPr>
          <w:t>and</w:t>
        </w:r>
      </w:hyperlink>
    </w:p>
    <w:p w:rsidR="00F45610" w:rsidRDefault="008D4F3A">
      <w:pPr>
        <w:pStyle w:val="ListParagraph"/>
        <w:numPr>
          <w:ilvl w:val="2"/>
          <w:numId w:val="14"/>
        </w:numPr>
        <w:tabs>
          <w:tab w:val="left" w:pos="1268"/>
        </w:tabs>
        <w:spacing w:line="252" w:lineRule="auto"/>
        <w:ind w:right="717" w:firstLine="0"/>
        <w:rPr>
          <w:sz w:val="24"/>
        </w:rPr>
      </w:pPr>
      <w:hyperlink w:anchor="_bookmark56" w:history="1">
        <w:r>
          <w:rPr>
            <w:sz w:val="24"/>
          </w:rPr>
          <w:t>emphasizing balance (usability) shows preference for areas near the center of</w:t>
        </w:r>
      </w:hyperlink>
      <w:r>
        <w:rPr>
          <w:sz w:val="24"/>
        </w:rPr>
        <w:t xml:space="preserve"> </w:t>
      </w:r>
      <w:hyperlink w:anchor="_bookmark56" w:history="1">
        <w:r>
          <w:rPr>
            <w:sz w:val="24"/>
          </w:rPr>
          <w:t>mass</w:t>
        </w:r>
        <w:r>
          <w:rPr>
            <w:spacing w:val="25"/>
            <w:sz w:val="24"/>
          </w:rPr>
          <w:t xml:space="preserve"> </w:t>
        </w:r>
        <w:r>
          <w:rPr>
            <w:sz w:val="24"/>
          </w:rPr>
          <w:t>(This</w:t>
        </w:r>
        <w:r>
          <w:rPr>
            <w:spacing w:val="25"/>
            <w:sz w:val="24"/>
          </w:rPr>
          <w:t xml:space="preserve"> </w:t>
        </w:r>
        <w:r>
          <w:rPr>
            <w:sz w:val="24"/>
          </w:rPr>
          <w:t>assumes</w:t>
        </w:r>
        <w:r>
          <w:rPr>
            <w:spacing w:val="25"/>
            <w:sz w:val="24"/>
          </w:rPr>
          <w:t xml:space="preserve"> </w:t>
        </w:r>
        <w:r>
          <w:rPr>
            <w:sz w:val="24"/>
          </w:rPr>
          <w:t>the</w:t>
        </w:r>
        <w:r>
          <w:rPr>
            <w:spacing w:val="25"/>
            <w:sz w:val="24"/>
          </w:rPr>
          <w:t xml:space="preserve"> </w:t>
        </w:r>
        <w:r>
          <w:rPr>
            <w:sz w:val="24"/>
          </w:rPr>
          <w:t>forces</w:t>
        </w:r>
        <w:r>
          <w:rPr>
            <w:spacing w:val="25"/>
            <w:sz w:val="24"/>
          </w:rPr>
          <w:t xml:space="preserve"> </w:t>
        </w:r>
        <w:r>
          <w:rPr>
            <w:sz w:val="24"/>
          </w:rPr>
          <w:t>applied</w:t>
        </w:r>
        <w:r>
          <w:rPr>
            <w:spacing w:val="25"/>
            <w:sz w:val="24"/>
          </w:rPr>
          <w:t xml:space="preserve"> </w:t>
        </w:r>
        <w:r>
          <w:rPr>
            <w:spacing w:val="-3"/>
            <w:sz w:val="24"/>
          </w:rPr>
          <w:t>have</w:t>
        </w:r>
        <w:r>
          <w:rPr>
            <w:spacing w:val="25"/>
            <w:sz w:val="24"/>
          </w:rPr>
          <w:t xml:space="preserve"> </w:t>
        </w:r>
        <w:r>
          <w:rPr>
            <w:sz w:val="24"/>
          </w:rPr>
          <w:t>the</w:t>
        </w:r>
        <w:r>
          <w:rPr>
            <w:spacing w:val="25"/>
            <w:sz w:val="24"/>
          </w:rPr>
          <w:t xml:space="preserve"> </w:t>
        </w:r>
        <w:r>
          <w:rPr>
            <w:sz w:val="24"/>
          </w:rPr>
          <w:t>same</w:t>
        </w:r>
        <w:r>
          <w:rPr>
            <w:spacing w:val="25"/>
            <w:sz w:val="24"/>
          </w:rPr>
          <w:t xml:space="preserve"> </w:t>
        </w:r>
        <w:r>
          <w:rPr>
            <w:sz w:val="24"/>
          </w:rPr>
          <w:t>direction</w:t>
        </w:r>
        <w:r>
          <w:rPr>
            <w:spacing w:val="25"/>
            <w:sz w:val="24"/>
          </w:rPr>
          <w:t xml:space="preserve"> </w:t>
        </w:r>
        <w:r>
          <w:rPr>
            <w:sz w:val="24"/>
          </w:rPr>
          <w:t>as</w:t>
        </w:r>
        <w:r>
          <w:rPr>
            <w:spacing w:val="25"/>
            <w:sz w:val="24"/>
          </w:rPr>
          <w:t xml:space="preserve"> </w:t>
        </w:r>
        <w:r>
          <w:rPr>
            <w:sz w:val="24"/>
          </w:rPr>
          <w:t>the</w:t>
        </w:r>
        <w:r>
          <w:rPr>
            <w:spacing w:val="25"/>
            <w:sz w:val="24"/>
          </w:rPr>
          <w:t xml:space="preserve"> </w:t>
        </w:r>
        <w:r>
          <w:rPr>
            <w:sz w:val="24"/>
          </w:rPr>
          <w:t>surface</w:t>
        </w:r>
      </w:hyperlink>
    </w:p>
    <w:p w:rsidR="00F45610" w:rsidRDefault="008D4F3A">
      <w:pPr>
        <w:pStyle w:val="BodyText"/>
        <w:tabs>
          <w:tab w:val="left" w:leader="dot" w:pos="9050"/>
        </w:tabs>
        <w:spacing w:line="276" w:lineRule="exact"/>
        <w:ind w:left="1018"/>
      </w:pPr>
      <w:hyperlink w:anchor="_bookmark56" w:history="1">
        <w:proofErr w:type="spellStart"/>
        <w:proofErr w:type="gramStart"/>
        <w:r>
          <w:t>normals</w:t>
        </w:r>
        <w:proofErr w:type="spellEnd"/>
        <w:proofErr w:type="gramEnd"/>
        <w:r>
          <w:t>).</w:t>
        </w:r>
      </w:hyperlink>
      <w:r>
        <w:tab/>
        <w:t>25</w:t>
      </w:r>
    </w:p>
    <w:p w:rsidR="00F45610" w:rsidRDefault="008D4F3A">
      <w:pPr>
        <w:pStyle w:val="ListParagraph"/>
        <w:numPr>
          <w:ilvl w:val="1"/>
          <w:numId w:val="14"/>
        </w:numPr>
        <w:tabs>
          <w:tab w:val="left" w:pos="1019"/>
        </w:tabs>
        <w:spacing w:before="113" w:line="252" w:lineRule="auto"/>
        <w:ind w:right="717"/>
        <w:jc w:val="left"/>
        <w:rPr>
          <w:sz w:val="24"/>
        </w:rPr>
      </w:pPr>
      <w:hyperlink w:anchor="_bookmark57" w:history="1">
        <w:r>
          <w:rPr>
            <w:sz w:val="24"/>
          </w:rPr>
          <w:t>Print-through provides visual feedback (highlighting intersecting faces) to in-</w:t>
        </w:r>
      </w:hyperlink>
      <w:r>
        <w:rPr>
          <w:sz w:val="24"/>
        </w:rPr>
        <w:t xml:space="preserve"> </w:t>
      </w:r>
      <w:hyperlink w:anchor="_bookmark57" w:history="1">
        <w:r>
          <w:rPr>
            <w:sz w:val="24"/>
          </w:rPr>
          <w:t>form</w:t>
        </w:r>
        <w:r>
          <w:rPr>
            <w:spacing w:val="20"/>
            <w:sz w:val="24"/>
          </w:rPr>
          <w:t xml:space="preserve"> </w:t>
        </w:r>
        <w:r>
          <w:rPr>
            <w:sz w:val="24"/>
          </w:rPr>
          <w:t>users</w:t>
        </w:r>
        <w:r>
          <w:rPr>
            <w:spacing w:val="20"/>
            <w:sz w:val="24"/>
          </w:rPr>
          <w:t xml:space="preserve"> </w:t>
        </w:r>
        <w:r>
          <w:rPr>
            <w:sz w:val="24"/>
          </w:rPr>
          <w:t>of</w:t>
        </w:r>
        <w:r>
          <w:rPr>
            <w:spacing w:val="20"/>
            <w:sz w:val="24"/>
          </w:rPr>
          <w:t xml:space="preserve"> </w:t>
        </w:r>
        <w:r>
          <w:rPr>
            <w:sz w:val="24"/>
          </w:rPr>
          <w:t>object-object</w:t>
        </w:r>
        <w:r>
          <w:rPr>
            <w:spacing w:val="20"/>
            <w:sz w:val="24"/>
          </w:rPr>
          <w:t xml:space="preserve"> </w:t>
        </w:r>
        <w:r>
          <w:rPr>
            <w:sz w:val="24"/>
          </w:rPr>
          <w:t>collision</w:t>
        </w:r>
        <w:r>
          <w:rPr>
            <w:spacing w:val="20"/>
            <w:sz w:val="24"/>
          </w:rPr>
          <w:t xml:space="preserve"> </w:t>
        </w:r>
        <w:r>
          <w:rPr>
            <w:sz w:val="24"/>
          </w:rPr>
          <w:t>that</w:t>
        </w:r>
        <w:r>
          <w:rPr>
            <w:spacing w:val="20"/>
            <w:sz w:val="24"/>
          </w:rPr>
          <w:t xml:space="preserve"> </w:t>
        </w:r>
        <w:r>
          <w:rPr>
            <w:sz w:val="24"/>
          </w:rPr>
          <w:t>might</w:t>
        </w:r>
        <w:r>
          <w:rPr>
            <w:spacing w:val="20"/>
            <w:sz w:val="24"/>
          </w:rPr>
          <w:t xml:space="preserve"> </w:t>
        </w:r>
        <w:r>
          <w:rPr>
            <w:sz w:val="24"/>
          </w:rPr>
          <w:t>not</w:t>
        </w:r>
        <w:r>
          <w:rPr>
            <w:spacing w:val="20"/>
            <w:sz w:val="24"/>
          </w:rPr>
          <w:t xml:space="preserve"> </w:t>
        </w:r>
        <w:r>
          <w:rPr>
            <w:sz w:val="24"/>
          </w:rPr>
          <w:t>look</w:t>
        </w:r>
        <w:r>
          <w:rPr>
            <w:spacing w:val="20"/>
            <w:sz w:val="24"/>
          </w:rPr>
          <w:t xml:space="preserve"> </w:t>
        </w:r>
        <w:r>
          <w:rPr>
            <w:sz w:val="24"/>
          </w:rPr>
          <w:t>obvious</w:t>
        </w:r>
        <w:r>
          <w:rPr>
            <w:spacing w:val="20"/>
            <w:sz w:val="24"/>
          </w:rPr>
          <w:t xml:space="preserve"> </w:t>
        </w:r>
        <w:r>
          <w:rPr>
            <w:sz w:val="24"/>
          </w:rPr>
          <w:t>from</w:t>
        </w:r>
        <w:r>
          <w:rPr>
            <w:spacing w:val="20"/>
            <w:sz w:val="24"/>
          </w:rPr>
          <w:t xml:space="preserve"> </w:t>
        </w:r>
        <w:r>
          <w:rPr>
            <w:sz w:val="24"/>
          </w:rPr>
          <w:t>certain</w:t>
        </w:r>
      </w:hyperlink>
    </w:p>
    <w:p w:rsidR="00F45610" w:rsidRDefault="008D4F3A">
      <w:pPr>
        <w:pStyle w:val="BodyText"/>
        <w:tabs>
          <w:tab w:val="left" w:leader="dot" w:pos="9050"/>
        </w:tabs>
        <w:spacing w:line="276" w:lineRule="exact"/>
        <w:ind w:left="1018"/>
      </w:pPr>
      <w:hyperlink w:anchor="_bookmark57" w:history="1">
        <w:proofErr w:type="gramStart"/>
        <w:r>
          <w:t>viewing</w:t>
        </w:r>
        <w:proofErr w:type="gramEnd"/>
        <w:r>
          <w:rPr>
            <w:spacing w:val="-5"/>
          </w:rPr>
          <w:t xml:space="preserve"> </w:t>
        </w:r>
        <w:r>
          <w:t>angle.</w:t>
        </w:r>
      </w:hyperlink>
      <w:r>
        <w:tab/>
        <w:t>26</w:t>
      </w:r>
    </w:p>
    <w:p w:rsidR="00F45610" w:rsidRDefault="008D4F3A">
      <w:pPr>
        <w:pStyle w:val="ListParagraph"/>
        <w:numPr>
          <w:ilvl w:val="1"/>
          <w:numId w:val="14"/>
        </w:numPr>
        <w:tabs>
          <w:tab w:val="left" w:pos="1019"/>
        </w:tabs>
        <w:spacing w:before="113" w:line="252" w:lineRule="auto"/>
        <w:ind w:right="717"/>
        <w:jc w:val="left"/>
        <w:rPr>
          <w:sz w:val="24"/>
        </w:rPr>
      </w:pPr>
      <w:hyperlink w:anchor="_bookmark59" w:history="1">
        <w:r>
          <w:rPr>
            <w:sz w:val="24"/>
          </w:rPr>
          <w:t>Directly drawing on the object is a simple way to specify the attachment area,</w:t>
        </w:r>
      </w:hyperlink>
      <w:r>
        <w:rPr>
          <w:sz w:val="24"/>
        </w:rPr>
        <w:t xml:space="preserve"> </w:t>
      </w:r>
      <w:hyperlink w:anchor="_bookmark59" w:history="1">
        <w:r>
          <w:rPr>
            <w:sz w:val="24"/>
          </w:rPr>
          <w:t>such as drawing a stroke around a bottle (a, b) to indicate where to attachment</w:t>
        </w:r>
        <w:r>
          <w:rPr>
            <w:spacing w:val="-16"/>
            <w:sz w:val="24"/>
          </w:rPr>
          <w:t xml:space="preserve"> </w:t>
        </w:r>
        <w:r>
          <w:rPr>
            <w:sz w:val="24"/>
          </w:rPr>
          <w:t>a</w:t>
        </w:r>
      </w:hyperlink>
    </w:p>
    <w:p w:rsidR="00F45610" w:rsidRDefault="008D4F3A">
      <w:pPr>
        <w:pStyle w:val="BodyText"/>
        <w:tabs>
          <w:tab w:val="left" w:leader="dot" w:pos="9050"/>
        </w:tabs>
        <w:spacing w:line="276" w:lineRule="exact"/>
        <w:ind w:left="1018"/>
      </w:pPr>
      <w:hyperlink w:anchor="_bookmark59" w:history="1">
        <w:proofErr w:type="gramStart"/>
        <w:r>
          <w:t>strap</w:t>
        </w:r>
        <w:proofErr w:type="gramEnd"/>
        <w:r>
          <w:t xml:space="preserve">. (c) </w:t>
        </w:r>
        <w:proofErr w:type="gramStart"/>
        <w:r>
          <w:t>a</w:t>
        </w:r>
        <w:proofErr w:type="gramEnd"/>
        <w:r>
          <w:t xml:space="preserve"> heat map visualization around the selected</w:t>
        </w:r>
        <w:r>
          <w:rPr>
            <w:spacing w:val="-10"/>
          </w:rPr>
          <w:t xml:space="preserve"> </w:t>
        </w:r>
        <w:r>
          <w:t>cross</w:t>
        </w:r>
        <w:r>
          <w:rPr>
            <w:spacing w:val="-3"/>
          </w:rPr>
          <w:t xml:space="preserve"> </w:t>
        </w:r>
        <w:r>
          <w:t>section.</w:t>
        </w:r>
      </w:hyperlink>
      <w:r>
        <w:tab/>
        <w:t>27</w:t>
      </w:r>
    </w:p>
    <w:p w:rsidR="00F45610" w:rsidRDefault="008D4F3A">
      <w:pPr>
        <w:pStyle w:val="ListParagraph"/>
        <w:numPr>
          <w:ilvl w:val="1"/>
          <w:numId w:val="14"/>
        </w:numPr>
        <w:tabs>
          <w:tab w:val="left" w:pos="1019"/>
        </w:tabs>
        <w:spacing w:before="113" w:line="252" w:lineRule="auto"/>
        <w:ind w:right="717"/>
        <w:jc w:val="left"/>
        <w:rPr>
          <w:sz w:val="24"/>
        </w:rPr>
      </w:pPr>
      <w:hyperlink w:anchor="_bookmark60" w:history="1">
        <w:r>
          <w:rPr>
            <w:sz w:val="24"/>
          </w:rPr>
          <w:t>In</w:t>
        </w:r>
        <w:r>
          <w:rPr>
            <w:spacing w:val="-12"/>
            <w:sz w:val="24"/>
          </w:rPr>
          <w:t xml:space="preserve"> </w:t>
        </w:r>
        <w:r>
          <w:rPr>
            <w:sz w:val="24"/>
          </w:rPr>
          <w:t>the</w:t>
        </w:r>
        <w:r>
          <w:rPr>
            <w:spacing w:val="-12"/>
            <w:sz w:val="24"/>
          </w:rPr>
          <w:t xml:space="preserve"> </w:t>
        </w:r>
        <w:r>
          <w:rPr>
            <w:spacing w:val="-4"/>
            <w:sz w:val="24"/>
          </w:rPr>
          <w:t>Teddy</w:t>
        </w:r>
        <w:r>
          <w:rPr>
            <w:spacing w:val="-12"/>
            <w:sz w:val="24"/>
          </w:rPr>
          <w:t xml:space="preserve"> </w:t>
        </w:r>
        <w:r>
          <w:rPr>
            <w:sz w:val="24"/>
          </w:rPr>
          <w:t>bear</w:t>
        </w:r>
        <w:r>
          <w:rPr>
            <w:spacing w:val="-12"/>
            <w:sz w:val="24"/>
          </w:rPr>
          <w:t xml:space="preserve"> </w:t>
        </w:r>
        <w:r>
          <w:rPr>
            <w:sz w:val="24"/>
          </w:rPr>
          <w:t>magnet</w:t>
        </w:r>
        <w:r>
          <w:rPr>
            <w:spacing w:val="-12"/>
            <w:sz w:val="24"/>
          </w:rPr>
          <w:t xml:space="preserve"> </w:t>
        </w:r>
        <w:r>
          <w:rPr>
            <w:sz w:val="24"/>
          </w:rPr>
          <w:t>example,</w:t>
        </w:r>
        <w:r>
          <w:rPr>
            <w:spacing w:val="-10"/>
            <w:sz w:val="24"/>
          </w:rPr>
          <w:t xml:space="preserve"> </w:t>
        </w:r>
        <w:r>
          <w:rPr>
            <w:sz w:val="24"/>
          </w:rPr>
          <w:t>a)</w:t>
        </w:r>
        <w:r>
          <w:rPr>
            <w:spacing w:val="-12"/>
            <w:sz w:val="24"/>
          </w:rPr>
          <w:t xml:space="preserve"> </w:t>
        </w:r>
        <w:r>
          <w:rPr>
            <w:sz w:val="24"/>
          </w:rPr>
          <w:t>a</w:t>
        </w:r>
        <w:r>
          <w:rPr>
            <w:spacing w:val="-12"/>
            <w:sz w:val="24"/>
          </w:rPr>
          <w:t xml:space="preserve"> </w:t>
        </w:r>
        <w:r>
          <w:rPr>
            <w:sz w:val="24"/>
          </w:rPr>
          <w:t>model</w:t>
        </w:r>
        <w:r>
          <w:rPr>
            <w:spacing w:val="-12"/>
            <w:sz w:val="24"/>
          </w:rPr>
          <w:t xml:space="preserve"> </w:t>
        </w:r>
        <w:r>
          <w:rPr>
            <w:sz w:val="24"/>
          </w:rPr>
          <w:t>is</w:t>
        </w:r>
        <w:r>
          <w:rPr>
            <w:spacing w:val="-12"/>
            <w:sz w:val="24"/>
          </w:rPr>
          <w:t xml:space="preserve"> </w:t>
        </w:r>
        <w:r>
          <w:rPr>
            <w:sz w:val="24"/>
          </w:rPr>
          <w:t>generated</w:t>
        </w:r>
        <w:r>
          <w:rPr>
            <w:spacing w:val="-12"/>
            <w:sz w:val="24"/>
          </w:rPr>
          <w:t xml:space="preserve"> </w:t>
        </w:r>
        <w:r>
          <w:rPr>
            <w:sz w:val="24"/>
          </w:rPr>
          <w:t>with</w:t>
        </w:r>
        <w:r>
          <w:rPr>
            <w:spacing w:val="-12"/>
            <w:sz w:val="24"/>
          </w:rPr>
          <w:t xml:space="preserve"> </w:t>
        </w:r>
        <w:r>
          <w:rPr>
            <w:sz w:val="24"/>
          </w:rPr>
          <w:t>a</w:t>
        </w:r>
        <w:r>
          <w:rPr>
            <w:spacing w:val="-12"/>
            <w:sz w:val="24"/>
          </w:rPr>
          <w:t xml:space="preserve"> </w:t>
        </w:r>
        <w:r>
          <w:rPr>
            <w:sz w:val="24"/>
          </w:rPr>
          <w:t>magnet</w:t>
        </w:r>
        <w:r>
          <w:rPr>
            <w:spacing w:val="-12"/>
            <w:sz w:val="24"/>
          </w:rPr>
          <w:t xml:space="preserve"> </w:t>
        </w:r>
        <w:r>
          <w:rPr>
            <w:sz w:val="24"/>
          </w:rPr>
          <w:t>holder,</w:t>
        </w:r>
      </w:hyperlink>
      <w:r>
        <w:rPr>
          <w:sz w:val="24"/>
        </w:rPr>
        <w:t xml:space="preserve"> </w:t>
      </w:r>
      <w:hyperlink w:anchor="_bookmark60" w:history="1">
        <w:r>
          <w:rPr>
            <w:sz w:val="24"/>
          </w:rPr>
          <w:t xml:space="preserve">a connector, and the support structure; b) </w:t>
        </w:r>
        <w:r>
          <w:rPr>
            <w:spacing w:val="-5"/>
            <w:sz w:val="24"/>
          </w:rPr>
          <w:t xml:space="preserve">Tool </w:t>
        </w:r>
        <w:r>
          <w:rPr>
            <w:sz w:val="24"/>
          </w:rPr>
          <w:t xml:space="preserve">path view in </w:t>
        </w:r>
        <w:proofErr w:type="spellStart"/>
        <w:r>
          <w:rPr>
            <w:sz w:val="24"/>
          </w:rPr>
          <w:t>Repetier</w:t>
        </w:r>
        <w:proofErr w:type="spellEnd"/>
        <w:r>
          <w:rPr>
            <w:sz w:val="24"/>
          </w:rPr>
          <w:t xml:space="preserve">-Host:  </w:t>
        </w:r>
        <w:r>
          <w:rPr>
            <w:spacing w:val="34"/>
            <w:sz w:val="24"/>
          </w:rPr>
          <w:t xml:space="preserve"> </w:t>
        </w:r>
        <w:r>
          <w:rPr>
            <w:sz w:val="24"/>
          </w:rPr>
          <w:t>the</w:t>
        </w:r>
      </w:hyperlink>
    </w:p>
    <w:p w:rsidR="00F45610" w:rsidRDefault="008D4F3A">
      <w:pPr>
        <w:pStyle w:val="BodyText"/>
        <w:tabs>
          <w:tab w:val="left" w:leader="dot" w:pos="9050"/>
        </w:tabs>
        <w:spacing w:line="276" w:lineRule="exact"/>
        <w:ind w:left="1018"/>
      </w:pPr>
      <w:hyperlink w:anchor="_bookmark60" w:history="1">
        <w:proofErr w:type="gramStart"/>
        <w:r>
          <w:t>extruder</w:t>
        </w:r>
        <w:proofErr w:type="gramEnd"/>
        <w:r>
          <w:t xml:space="preserve"> pauses and moves away for inserting the teddy</w:t>
        </w:r>
        <w:r>
          <w:rPr>
            <w:spacing w:val="-38"/>
          </w:rPr>
          <w:t xml:space="preserve"> </w:t>
        </w:r>
        <w:r>
          <w:t>bear</w:t>
        </w:r>
        <w:r>
          <w:rPr>
            <w:spacing w:val="-5"/>
          </w:rPr>
          <w:t xml:space="preserve"> </w:t>
        </w:r>
        <w:r>
          <w:t>(c).</w:t>
        </w:r>
      </w:hyperlink>
      <w:r>
        <w:tab/>
        <w:t>27</w:t>
      </w:r>
    </w:p>
    <w:p w:rsidR="00F45610" w:rsidRDefault="008D4F3A">
      <w:pPr>
        <w:pStyle w:val="ListParagraph"/>
        <w:numPr>
          <w:ilvl w:val="1"/>
          <w:numId w:val="14"/>
        </w:numPr>
        <w:tabs>
          <w:tab w:val="left" w:pos="1019"/>
        </w:tabs>
        <w:spacing w:before="113"/>
        <w:jc w:val="left"/>
        <w:rPr>
          <w:sz w:val="24"/>
        </w:rPr>
      </w:pPr>
      <w:hyperlink w:anchor="_bookmark71" w:history="1">
        <w:r>
          <w:rPr>
            <w:spacing w:val="-3"/>
            <w:sz w:val="24"/>
          </w:rPr>
          <w:t>Testing</w:t>
        </w:r>
        <w:r>
          <w:rPr>
            <w:spacing w:val="13"/>
            <w:sz w:val="24"/>
          </w:rPr>
          <w:t xml:space="preserve"> </w:t>
        </w:r>
        <w:r>
          <w:rPr>
            <w:sz w:val="24"/>
          </w:rPr>
          <w:t>the</w:t>
        </w:r>
        <w:r>
          <w:rPr>
            <w:spacing w:val="13"/>
            <w:sz w:val="24"/>
          </w:rPr>
          <w:t xml:space="preserve"> </w:t>
        </w:r>
        <w:r>
          <w:rPr>
            <w:sz w:val="24"/>
          </w:rPr>
          <w:t>strength</w:t>
        </w:r>
        <w:r>
          <w:rPr>
            <w:spacing w:val="13"/>
            <w:sz w:val="24"/>
          </w:rPr>
          <w:t xml:space="preserve"> </w:t>
        </w:r>
        <w:r>
          <w:rPr>
            <w:sz w:val="24"/>
          </w:rPr>
          <w:t>of</w:t>
        </w:r>
        <w:r>
          <w:rPr>
            <w:spacing w:val="13"/>
            <w:sz w:val="24"/>
          </w:rPr>
          <w:t xml:space="preserve"> </w:t>
        </w:r>
        <w:r>
          <w:rPr>
            <w:sz w:val="24"/>
          </w:rPr>
          <w:t>a</w:t>
        </w:r>
        <w:r>
          <w:rPr>
            <w:spacing w:val="13"/>
            <w:sz w:val="24"/>
          </w:rPr>
          <w:t xml:space="preserve"> </w:t>
        </w:r>
        <w:r>
          <w:rPr>
            <w:sz w:val="24"/>
          </w:rPr>
          <w:t>3D</w:t>
        </w:r>
        <w:r>
          <w:rPr>
            <w:spacing w:val="13"/>
            <w:sz w:val="24"/>
          </w:rPr>
          <w:t xml:space="preserve"> </w:t>
        </w:r>
        <w:r>
          <w:rPr>
            <w:sz w:val="24"/>
          </w:rPr>
          <w:t>printed</w:t>
        </w:r>
        <w:r>
          <w:rPr>
            <w:spacing w:val="13"/>
            <w:sz w:val="24"/>
          </w:rPr>
          <w:t xml:space="preserve"> </w:t>
        </w:r>
        <w:r>
          <w:rPr>
            <w:sz w:val="24"/>
          </w:rPr>
          <w:t>handle</w:t>
        </w:r>
        <w:r>
          <w:rPr>
            <w:spacing w:val="13"/>
            <w:sz w:val="24"/>
          </w:rPr>
          <w:t xml:space="preserve"> </w:t>
        </w:r>
        <w:r>
          <w:rPr>
            <w:sz w:val="24"/>
          </w:rPr>
          <w:t>attachment</w:t>
        </w:r>
        <w:r>
          <w:rPr>
            <w:spacing w:val="13"/>
            <w:sz w:val="24"/>
          </w:rPr>
          <w:t xml:space="preserve"> </w:t>
        </w:r>
        <w:r>
          <w:rPr>
            <w:sz w:val="24"/>
          </w:rPr>
          <w:t>(b)</w:t>
        </w:r>
        <w:r>
          <w:rPr>
            <w:spacing w:val="13"/>
            <w:sz w:val="24"/>
          </w:rPr>
          <w:t xml:space="preserve"> </w:t>
        </w:r>
        <w:r>
          <w:rPr>
            <w:sz w:val="24"/>
          </w:rPr>
          <w:t>by</w:t>
        </w:r>
        <w:r>
          <w:rPr>
            <w:spacing w:val="12"/>
            <w:sz w:val="24"/>
          </w:rPr>
          <w:t xml:space="preserve"> </w:t>
        </w:r>
        <w:r>
          <w:rPr>
            <w:sz w:val="24"/>
          </w:rPr>
          <w:t>clamping</w:t>
        </w:r>
        <w:r>
          <w:rPr>
            <w:spacing w:val="13"/>
            <w:sz w:val="24"/>
          </w:rPr>
          <w:t xml:space="preserve"> </w:t>
        </w:r>
        <w:r>
          <w:rPr>
            <w:sz w:val="24"/>
          </w:rPr>
          <w:t>it</w:t>
        </w:r>
        <w:r>
          <w:rPr>
            <w:spacing w:val="13"/>
            <w:sz w:val="24"/>
          </w:rPr>
          <w:t xml:space="preserve"> </w:t>
        </w:r>
        <w:r>
          <w:rPr>
            <w:sz w:val="24"/>
          </w:rPr>
          <w:t>on</w:t>
        </w:r>
        <w:r>
          <w:rPr>
            <w:spacing w:val="13"/>
            <w:sz w:val="24"/>
          </w:rPr>
          <w:t xml:space="preserve"> </w:t>
        </w:r>
        <w:r>
          <w:rPr>
            <w:sz w:val="24"/>
          </w:rPr>
          <w:t>a</w:t>
        </w:r>
      </w:hyperlink>
    </w:p>
    <w:p w:rsidR="00F45610" w:rsidRDefault="008D4F3A">
      <w:pPr>
        <w:pStyle w:val="BodyText"/>
        <w:tabs>
          <w:tab w:val="left" w:leader="dot" w:pos="9050"/>
        </w:tabs>
        <w:spacing w:before="13"/>
        <w:ind w:left="1018"/>
      </w:pPr>
      <w:hyperlink w:anchor="_bookmark71" w:history="1">
        <w:proofErr w:type="gramStart"/>
        <w:r>
          <w:t>table</w:t>
        </w:r>
        <w:proofErr w:type="gramEnd"/>
        <w:r>
          <w:t xml:space="preserve"> (c) and pulling using a scale to measure</w:t>
        </w:r>
        <w:r>
          <w:rPr>
            <w:spacing w:val="-22"/>
          </w:rPr>
          <w:t xml:space="preserve"> </w:t>
        </w:r>
        <w:r>
          <w:t>force</w:t>
        </w:r>
        <w:r>
          <w:rPr>
            <w:spacing w:val="-3"/>
          </w:rPr>
          <w:t xml:space="preserve"> </w:t>
        </w:r>
        <w:r>
          <w:t>(a).</w:t>
        </w:r>
      </w:hyperlink>
      <w:r>
        <w:tab/>
        <w:t>31</w:t>
      </w:r>
    </w:p>
    <w:p w:rsidR="00F45610" w:rsidRDefault="00F45610">
      <w:pPr>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ListParagraph"/>
        <w:numPr>
          <w:ilvl w:val="1"/>
          <w:numId w:val="14"/>
        </w:numPr>
        <w:tabs>
          <w:tab w:val="left" w:pos="719"/>
        </w:tabs>
        <w:spacing w:before="59" w:line="252" w:lineRule="auto"/>
        <w:ind w:left="718" w:right="717"/>
        <w:jc w:val="both"/>
        <w:rPr>
          <w:sz w:val="24"/>
        </w:rPr>
      </w:pPr>
      <w:hyperlink w:anchor="_bookmark72" w:history="1">
        <w:r>
          <w:rPr>
            <w:sz w:val="24"/>
          </w:rPr>
          <w:t>Strength test results show print-over is strong enough to sustain stress as if they</w:t>
        </w:r>
      </w:hyperlink>
      <w:r>
        <w:rPr>
          <w:sz w:val="24"/>
        </w:rPr>
        <w:t xml:space="preserve"> </w:t>
      </w:r>
      <w:hyperlink w:anchor="_bookmark72" w:history="1">
        <w:r>
          <w:rPr>
            <w:sz w:val="24"/>
          </w:rPr>
          <w:t>had</w:t>
        </w:r>
        <w:r>
          <w:rPr>
            <w:spacing w:val="-15"/>
            <w:sz w:val="24"/>
          </w:rPr>
          <w:t xml:space="preserve"> </w:t>
        </w:r>
        <w:r>
          <w:rPr>
            <w:sz w:val="24"/>
          </w:rPr>
          <w:t>been</w:t>
        </w:r>
        <w:r>
          <w:rPr>
            <w:spacing w:val="-16"/>
            <w:sz w:val="24"/>
          </w:rPr>
          <w:t xml:space="preserve"> </w:t>
        </w:r>
        <w:r>
          <w:rPr>
            <w:sz w:val="24"/>
          </w:rPr>
          <w:t>printed</w:t>
        </w:r>
        <w:r>
          <w:rPr>
            <w:spacing w:val="-15"/>
            <w:sz w:val="24"/>
          </w:rPr>
          <w:t xml:space="preserve"> </w:t>
        </w:r>
        <w:r>
          <w:rPr>
            <w:sz w:val="24"/>
          </w:rPr>
          <w:t>in</w:t>
        </w:r>
        <w:r>
          <w:rPr>
            <w:spacing w:val="-15"/>
            <w:sz w:val="24"/>
          </w:rPr>
          <w:t xml:space="preserve"> </w:t>
        </w:r>
        <w:r>
          <w:rPr>
            <w:sz w:val="24"/>
          </w:rPr>
          <w:t>one</w:t>
        </w:r>
        <w:r>
          <w:rPr>
            <w:spacing w:val="-16"/>
            <w:sz w:val="24"/>
          </w:rPr>
          <w:t xml:space="preserve"> </w:t>
        </w:r>
        <w:r>
          <w:rPr>
            <w:sz w:val="24"/>
          </w:rPr>
          <w:t>piece.</w:t>
        </w:r>
        <w:r>
          <w:rPr>
            <w:spacing w:val="6"/>
            <w:sz w:val="24"/>
          </w:rPr>
          <w:t xml:space="preserve"> </w:t>
        </w:r>
        <w:r>
          <w:rPr>
            <w:sz w:val="24"/>
          </w:rPr>
          <w:t>Both</w:t>
        </w:r>
        <w:r>
          <w:rPr>
            <w:spacing w:val="-15"/>
            <w:sz w:val="24"/>
          </w:rPr>
          <w:t xml:space="preserve"> </w:t>
        </w:r>
        <w:r>
          <w:rPr>
            <w:sz w:val="24"/>
          </w:rPr>
          <w:t>our</w:t>
        </w:r>
        <w:r>
          <w:rPr>
            <w:spacing w:val="-16"/>
            <w:sz w:val="24"/>
          </w:rPr>
          <w:t xml:space="preserve"> </w:t>
        </w:r>
        <w:r>
          <w:rPr>
            <w:sz w:val="24"/>
          </w:rPr>
          <w:t>techniques</w:t>
        </w:r>
        <w:r>
          <w:rPr>
            <w:spacing w:val="-15"/>
            <w:sz w:val="24"/>
          </w:rPr>
          <w:t xml:space="preserve"> </w:t>
        </w:r>
        <w:r>
          <w:rPr>
            <w:sz w:val="24"/>
          </w:rPr>
          <w:t>suffer</w:t>
        </w:r>
        <w:r>
          <w:rPr>
            <w:spacing w:val="-15"/>
            <w:sz w:val="24"/>
          </w:rPr>
          <w:t xml:space="preserve"> </w:t>
        </w:r>
        <w:r>
          <w:rPr>
            <w:sz w:val="24"/>
          </w:rPr>
          <w:t>from</w:t>
        </w:r>
        <w:r>
          <w:rPr>
            <w:spacing w:val="-16"/>
            <w:sz w:val="24"/>
          </w:rPr>
          <w:t xml:space="preserve"> </w:t>
        </w:r>
        <w:r>
          <w:rPr>
            <w:sz w:val="24"/>
          </w:rPr>
          <w:t>an</w:t>
        </w:r>
        <w:r>
          <w:rPr>
            <w:spacing w:val="-15"/>
            <w:sz w:val="24"/>
          </w:rPr>
          <w:t xml:space="preserve"> </w:t>
        </w:r>
        <w:r>
          <w:rPr>
            <w:sz w:val="24"/>
          </w:rPr>
          <w:t>increase</w:t>
        </w:r>
        <w:r>
          <w:rPr>
            <w:spacing w:val="-15"/>
            <w:sz w:val="24"/>
          </w:rPr>
          <w:t xml:space="preserve"> </w:t>
        </w:r>
        <w:r>
          <w:rPr>
            <w:sz w:val="24"/>
          </w:rPr>
          <w:t>of</w:t>
        </w:r>
        <w:r>
          <w:rPr>
            <w:spacing w:val="-16"/>
            <w:sz w:val="24"/>
          </w:rPr>
          <w:t xml:space="preserve"> </w:t>
        </w:r>
        <w:r>
          <w:rPr>
            <w:sz w:val="24"/>
          </w:rPr>
          <w:t>sur-</w:t>
        </w:r>
      </w:hyperlink>
      <w:r>
        <w:rPr>
          <w:sz w:val="24"/>
        </w:rPr>
        <w:t xml:space="preserve"> </w:t>
      </w:r>
      <w:hyperlink w:anchor="_bookmark72" w:history="1">
        <w:r>
          <w:rPr>
            <w:sz w:val="24"/>
          </w:rPr>
          <w:t>face</w:t>
        </w:r>
        <w:r>
          <w:rPr>
            <w:spacing w:val="-7"/>
            <w:sz w:val="24"/>
          </w:rPr>
          <w:t xml:space="preserve"> </w:t>
        </w:r>
        <w:r>
          <w:rPr>
            <w:sz w:val="24"/>
          </w:rPr>
          <w:t>curvature</w:t>
        </w:r>
        <w:r>
          <w:rPr>
            <w:spacing w:val="-8"/>
            <w:sz w:val="24"/>
          </w:rPr>
          <w:t xml:space="preserve"> </w:t>
        </w:r>
        <w:r>
          <w:rPr>
            <w:sz w:val="24"/>
          </w:rPr>
          <w:t>(a)</w:t>
        </w:r>
        <w:r>
          <w:rPr>
            <w:spacing w:val="-7"/>
            <w:sz w:val="24"/>
          </w:rPr>
          <w:t xml:space="preserve"> </w:t>
        </w:r>
        <w:r>
          <w:rPr>
            <w:sz w:val="24"/>
          </w:rPr>
          <w:t>and</w:t>
        </w:r>
        <w:r>
          <w:rPr>
            <w:spacing w:val="-8"/>
            <w:sz w:val="24"/>
          </w:rPr>
          <w:t xml:space="preserve"> </w:t>
        </w:r>
        <w:r>
          <w:rPr>
            <w:sz w:val="24"/>
          </w:rPr>
          <w:t>roughness</w:t>
        </w:r>
        <w:r>
          <w:rPr>
            <w:spacing w:val="-7"/>
            <w:sz w:val="24"/>
          </w:rPr>
          <w:t xml:space="preserve"> </w:t>
        </w:r>
        <w:r>
          <w:rPr>
            <w:sz w:val="24"/>
          </w:rPr>
          <w:t>(b);</w:t>
        </w:r>
        <w:r>
          <w:rPr>
            <w:spacing w:val="-7"/>
            <w:sz w:val="24"/>
          </w:rPr>
          <w:t xml:space="preserve"> </w:t>
        </w:r>
        <w:r>
          <w:rPr>
            <w:sz w:val="24"/>
          </w:rPr>
          <w:t>(c)</w:t>
        </w:r>
        <w:r>
          <w:rPr>
            <w:spacing w:val="-7"/>
            <w:sz w:val="24"/>
          </w:rPr>
          <w:t xml:space="preserve"> </w:t>
        </w:r>
        <w:r>
          <w:rPr>
            <w:sz w:val="24"/>
          </w:rPr>
          <w:t>shows</w:t>
        </w:r>
        <w:r>
          <w:rPr>
            <w:spacing w:val="-8"/>
            <w:sz w:val="24"/>
          </w:rPr>
          <w:t xml:space="preserve"> </w:t>
        </w:r>
        <w:r>
          <w:rPr>
            <w:sz w:val="24"/>
          </w:rPr>
          <w:t>that</w:t>
        </w:r>
        <w:r>
          <w:rPr>
            <w:spacing w:val="-7"/>
            <w:sz w:val="24"/>
          </w:rPr>
          <w:t xml:space="preserve"> </w:t>
        </w:r>
        <w:r>
          <w:rPr>
            <w:sz w:val="24"/>
          </w:rPr>
          <w:t>affixing</w:t>
        </w:r>
        <w:r>
          <w:rPr>
            <w:spacing w:val="-8"/>
            <w:sz w:val="24"/>
          </w:rPr>
          <w:t xml:space="preserve"> </w:t>
        </w:r>
        <w:r>
          <w:rPr>
            <w:sz w:val="24"/>
          </w:rPr>
          <w:t>with</w:t>
        </w:r>
        <w:r>
          <w:rPr>
            <w:spacing w:val="-7"/>
            <w:sz w:val="24"/>
          </w:rPr>
          <w:t xml:space="preserve"> </w:t>
        </w:r>
        <w:r>
          <w:rPr>
            <w:sz w:val="24"/>
          </w:rPr>
          <w:t>straps</w:t>
        </w:r>
        <w:r>
          <w:rPr>
            <w:spacing w:val="-8"/>
            <w:sz w:val="24"/>
          </w:rPr>
          <w:t xml:space="preserve"> </w:t>
        </w:r>
        <w:r>
          <w:rPr>
            <w:sz w:val="24"/>
          </w:rPr>
          <w:t>(150mm</w:t>
        </w:r>
      </w:hyperlink>
    </w:p>
    <w:p w:rsidR="00F45610" w:rsidRDefault="008D4F3A">
      <w:pPr>
        <w:pStyle w:val="BodyText"/>
        <w:tabs>
          <w:tab w:val="left" w:pos="8750"/>
        </w:tabs>
        <w:spacing w:line="276" w:lineRule="exact"/>
        <w:ind w:left="718"/>
      </w:pPr>
      <w:hyperlink w:anchor="_bookmark72" w:history="1">
        <w:proofErr w:type="gramStart"/>
        <w:r>
          <w:t>zip</w:t>
        </w:r>
        <w:proofErr w:type="gramEnd"/>
        <w:r>
          <w:rPr>
            <w:spacing w:val="-6"/>
          </w:rPr>
          <w:t xml:space="preserve"> </w:t>
        </w:r>
        <w:r>
          <w:t>tie)</w:t>
        </w:r>
        <w:r>
          <w:rPr>
            <w:spacing w:val="-6"/>
          </w:rPr>
          <w:t xml:space="preserve"> </w:t>
        </w:r>
        <w:r>
          <w:t>is</w:t>
        </w:r>
        <w:r>
          <w:rPr>
            <w:spacing w:val="-6"/>
          </w:rPr>
          <w:t xml:space="preserve"> </w:t>
        </w:r>
        <w:r>
          <w:t>able</w:t>
        </w:r>
        <w:r>
          <w:rPr>
            <w:spacing w:val="-6"/>
          </w:rPr>
          <w:t xml:space="preserve"> </w:t>
        </w:r>
        <w:r>
          <w:t>to</w:t>
        </w:r>
        <w:r>
          <w:rPr>
            <w:spacing w:val="-6"/>
          </w:rPr>
          <w:t xml:space="preserve"> </w:t>
        </w:r>
        <w:r>
          <w:t>sustain</w:t>
        </w:r>
        <w:r>
          <w:rPr>
            <w:spacing w:val="-6"/>
          </w:rPr>
          <w:t xml:space="preserve"> </w:t>
        </w:r>
        <w:r>
          <w:t>over</w:t>
        </w:r>
        <w:r>
          <w:rPr>
            <w:spacing w:val="-6"/>
          </w:rPr>
          <w:t xml:space="preserve"> </w:t>
        </w:r>
        <w:r>
          <w:t>2.5</w:t>
        </w:r>
        <w:r>
          <w:rPr>
            <w:spacing w:val="-6"/>
          </w:rPr>
          <w:t xml:space="preserve"> </w:t>
        </w:r>
        <w:r>
          <w:t>kg</w:t>
        </w:r>
        <w:r>
          <w:rPr>
            <w:spacing w:val="-6"/>
          </w:rPr>
          <w:t xml:space="preserve"> </w:t>
        </w:r>
        <w:r>
          <w:t>of</w:t>
        </w:r>
        <w:r>
          <w:rPr>
            <w:spacing w:val="-6"/>
          </w:rPr>
          <w:t xml:space="preserve"> </w:t>
        </w:r>
        <w:r>
          <w:t>pulling,</w:t>
        </w:r>
        <w:r>
          <w:rPr>
            <w:spacing w:val="-5"/>
          </w:rPr>
          <w:t xml:space="preserve"> </w:t>
        </w:r>
        <w:r>
          <w:t>and</w:t>
        </w:r>
        <w:r>
          <w:rPr>
            <w:spacing w:val="-6"/>
          </w:rPr>
          <w:t xml:space="preserve"> </w:t>
        </w:r>
        <w:r>
          <w:t>reacts</w:t>
        </w:r>
        <w:r>
          <w:rPr>
            <w:spacing w:val="-6"/>
          </w:rPr>
          <w:t xml:space="preserve"> </w:t>
        </w:r>
        <w:r>
          <w:t>differently</w:t>
        </w:r>
        <w:r>
          <w:rPr>
            <w:spacing w:val="-6"/>
          </w:rPr>
          <w:t xml:space="preserve"> </w:t>
        </w:r>
        <w:r>
          <w:t>to</w:t>
        </w:r>
        <w:r>
          <w:rPr>
            <w:spacing w:val="-6"/>
          </w:rPr>
          <w:t xml:space="preserve"> </w:t>
        </w:r>
        <w:r>
          <w:t>curvature.</w:t>
        </w:r>
      </w:hyperlink>
      <w:r>
        <w:tab/>
        <w:t>32</w:t>
      </w:r>
    </w:p>
    <w:p w:rsidR="00F45610" w:rsidRDefault="00F45610">
      <w:pPr>
        <w:pStyle w:val="BodyText"/>
        <w:spacing w:before="4"/>
        <w:rPr>
          <w:sz w:val="23"/>
        </w:rPr>
      </w:pPr>
    </w:p>
    <w:p w:rsidR="00F45610" w:rsidRDefault="008D4F3A">
      <w:pPr>
        <w:pStyle w:val="ListParagraph"/>
        <w:numPr>
          <w:ilvl w:val="1"/>
          <w:numId w:val="13"/>
        </w:numPr>
        <w:tabs>
          <w:tab w:val="left" w:pos="719"/>
        </w:tabs>
        <w:spacing w:before="0" w:line="252" w:lineRule="auto"/>
        <w:ind w:right="717"/>
        <w:jc w:val="both"/>
        <w:rPr>
          <w:sz w:val="24"/>
        </w:rPr>
      </w:pPr>
      <w:hyperlink w:anchor="_bookmark78" w:history="1">
        <w:r>
          <w:rPr>
            <w:sz w:val="24"/>
          </w:rPr>
          <w:t>Our main contribution is the tool integration and a formalized design workflow</w:t>
        </w:r>
      </w:hyperlink>
      <w:r>
        <w:rPr>
          <w:sz w:val="24"/>
        </w:rPr>
        <w:t xml:space="preserve"> </w:t>
      </w:r>
      <w:hyperlink w:anchor="_bookmark78" w:history="1">
        <w:r>
          <w:rPr>
            <w:sz w:val="24"/>
          </w:rPr>
          <w:t>for making 3D printable adaptations onto everyday objects. For example, an</w:t>
        </w:r>
      </w:hyperlink>
      <w:r>
        <w:rPr>
          <w:sz w:val="24"/>
        </w:rPr>
        <w:t xml:space="preserve"> </w:t>
      </w:r>
      <w:hyperlink w:anchor="_bookmark78" w:history="1">
        <w:r>
          <w:rPr>
            <w:sz w:val="24"/>
          </w:rPr>
          <w:t>occupational</w:t>
        </w:r>
        <w:r>
          <w:rPr>
            <w:spacing w:val="-7"/>
            <w:sz w:val="24"/>
          </w:rPr>
          <w:t xml:space="preserve"> </w:t>
        </w:r>
        <w:r>
          <w:rPr>
            <w:sz w:val="24"/>
          </w:rPr>
          <w:t>therapist</w:t>
        </w:r>
        <w:r>
          <w:rPr>
            <w:spacing w:val="-7"/>
            <w:sz w:val="24"/>
          </w:rPr>
          <w:t xml:space="preserve"> </w:t>
        </w:r>
        <w:r>
          <w:rPr>
            <w:sz w:val="24"/>
          </w:rPr>
          <w:t>can</w:t>
        </w:r>
        <w:r>
          <w:rPr>
            <w:spacing w:val="-7"/>
            <w:sz w:val="24"/>
          </w:rPr>
          <w:t xml:space="preserve"> </w:t>
        </w:r>
        <w:r>
          <w:rPr>
            <w:sz w:val="24"/>
          </w:rPr>
          <w:t>use</w:t>
        </w:r>
        <w:r>
          <w:rPr>
            <w:spacing w:val="-7"/>
            <w:sz w:val="24"/>
          </w:rPr>
          <w:t xml:space="preserve"> </w:t>
        </w:r>
        <w:r>
          <w:rPr>
            <w:sz w:val="24"/>
          </w:rPr>
          <w:t>our</w:t>
        </w:r>
        <w:r>
          <w:rPr>
            <w:spacing w:val="-7"/>
            <w:sz w:val="24"/>
          </w:rPr>
          <w:t xml:space="preserve"> </w:t>
        </w:r>
        <w:r>
          <w:rPr>
            <w:sz w:val="24"/>
          </w:rPr>
          <w:t>tool</w:t>
        </w:r>
        <w:r>
          <w:rPr>
            <w:spacing w:val="-7"/>
            <w:sz w:val="24"/>
          </w:rPr>
          <w:t xml:space="preserve"> </w:t>
        </w:r>
        <w:r>
          <w:rPr>
            <w:sz w:val="24"/>
          </w:rPr>
          <w:t>to</w:t>
        </w:r>
        <w:r>
          <w:rPr>
            <w:spacing w:val="-7"/>
            <w:sz w:val="24"/>
          </w:rPr>
          <w:t xml:space="preserve"> </w:t>
        </w:r>
        <w:r>
          <w:rPr>
            <w:sz w:val="24"/>
          </w:rPr>
          <w:t>explore</w:t>
        </w:r>
        <w:r>
          <w:rPr>
            <w:spacing w:val="-7"/>
            <w:sz w:val="24"/>
          </w:rPr>
          <w:t xml:space="preserve"> </w:t>
        </w:r>
        <w:r>
          <w:rPr>
            <w:sz w:val="24"/>
          </w:rPr>
          <w:t>different</w:t>
        </w:r>
        <w:r>
          <w:rPr>
            <w:spacing w:val="-7"/>
            <w:sz w:val="24"/>
          </w:rPr>
          <w:t xml:space="preserve"> </w:t>
        </w:r>
        <w:r>
          <w:rPr>
            <w:sz w:val="24"/>
          </w:rPr>
          <w:t>strategies</w:t>
        </w:r>
        <w:r>
          <w:rPr>
            <w:spacing w:val="-7"/>
            <w:sz w:val="24"/>
          </w:rPr>
          <w:t xml:space="preserve"> </w:t>
        </w:r>
        <w:r>
          <w:rPr>
            <w:sz w:val="24"/>
          </w:rPr>
          <w:t>of</w:t>
        </w:r>
        <w:r>
          <w:rPr>
            <w:spacing w:val="-7"/>
            <w:sz w:val="24"/>
          </w:rPr>
          <w:t xml:space="preserve"> </w:t>
        </w:r>
        <w:r>
          <w:rPr>
            <w:sz w:val="24"/>
          </w:rPr>
          <w:t>adapting</w:t>
        </w:r>
      </w:hyperlink>
      <w:r>
        <w:rPr>
          <w:sz w:val="24"/>
        </w:rPr>
        <w:t xml:space="preserve"> </w:t>
      </w:r>
      <w:hyperlink w:anchor="_bookmark78" w:history="1">
        <w:r>
          <w:rPr>
            <w:sz w:val="24"/>
          </w:rPr>
          <w:t>a wire cutter (a), such as creating a wrapper to soften the grip (b-e), adding two</w:t>
        </w:r>
      </w:hyperlink>
      <w:r>
        <w:rPr>
          <w:sz w:val="24"/>
        </w:rPr>
        <w:t xml:space="preserve"> </w:t>
      </w:r>
      <w:hyperlink w:anchor="_bookmark78" w:history="1">
        <w:r>
          <w:rPr>
            <w:sz w:val="24"/>
          </w:rPr>
          <w:t>levers</w:t>
        </w:r>
        <w:r>
          <w:rPr>
            <w:spacing w:val="27"/>
            <w:sz w:val="24"/>
          </w:rPr>
          <w:t xml:space="preserve"> </w:t>
        </w:r>
        <w:r>
          <w:rPr>
            <w:sz w:val="24"/>
          </w:rPr>
          <w:t>to</w:t>
        </w:r>
        <w:r>
          <w:rPr>
            <w:spacing w:val="27"/>
            <w:sz w:val="24"/>
          </w:rPr>
          <w:t xml:space="preserve"> </w:t>
        </w:r>
        <w:r>
          <w:rPr>
            <w:sz w:val="24"/>
          </w:rPr>
          <w:t>assist</w:t>
        </w:r>
        <w:r>
          <w:rPr>
            <w:spacing w:val="27"/>
            <w:sz w:val="24"/>
          </w:rPr>
          <w:t xml:space="preserve"> </w:t>
        </w:r>
        <w:r>
          <w:rPr>
            <w:sz w:val="24"/>
          </w:rPr>
          <w:t>with</w:t>
        </w:r>
        <w:r>
          <w:rPr>
            <w:spacing w:val="27"/>
            <w:sz w:val="24"/>
          </w:rPr>
          <w:t xml:space="preserve"> </w:t>
        </w:r>
        <w:r>
          <w:rPr>
            <w:sz w:val="24"/>
          </w:rPr>
          <w:t>clutching</w:t>
        </w:r>
        <w:r>
          <w:rPr>
            <w:spacing w:val="27"/>
            <w:sz w:val="24"/>
          </w:rPr>
          <w:t xml:space="preserve"> </w:t>
        </w:r>
        <w:r>
          <w:rPr>
            <w:sz w:val="24"/>
          </w:rPr>
          <w:t>(f-h),</w:t>
        </w:r>
        <w:r>
          <w:rPr>
            <w:spacing w:val="35"/>
            <w:sz w:val="24"/>
          </w:rPr>
          <w:t xml:space="preserve"> </w:t>
        </w:r>
        <w:r>
          <w:rPr>
            <w:sz w:val="24"/>
          </w:rPr>
          <w:t>or</w:t>
        </w:r>
        <w:r>
          <w:rPr>
            <w:spacing w:val="27"/>
            <w:sz w:val="24"/>
          </w:rPr>
          <w:t xml:space="preserve"> </w:t>
        </w:r>
        <w:r>
          <w:rPr>
            <w:sz w:val="24"/>
          </w:rPr>
          <w:t>replacing</w:t>
        </w:r>
        <w:r>
          <w:rPr>
            <w:spacing w:val="27"/>
            <w:sz w:val="24"/>
          </w:rPr>
          <w:t xml:space="preserve"> </w:t>
        </w:r>
        <w:r>
          <w:rPr>
            <w:sz w:val="24"/>
          </w:rPr>
          <w:t>one</w:t>
        </w:r>
        <w:r>
          <w:rPr>
            <w:spacing w:val="27"/>
            <w:sz w:val="24"/>
          </w:rPr>
          <w:t xml:space="preserve"> </w:t>
        </w:r>
        <w:r>
          <w:rPr>
            <w:sz w:val="24"/>
          </w:rPr>
          <w:t>lever</w:t>
        </w:r>
        <w:r>
          <w:rPr>
            <w:spacing w:val="27"/>
            <w:sz w:val="24"/>
          </w:rPr>
          <w:t xml:space="preserve"> </w:t>
        </w:r>
        <w:r>
          <w:rPr>
            <w:sz w:val="24"/>
          </w:rPr>
          <w:t>with</w:t>
        </w:r>
        <w:r>
          <w:rPr>
            <w:spacing w:val="27"/>
            <w:sz w:val="24"/>
          </w:rPr>
          <w:t xml:space="preserve"> </w:t>
        </w:r>
        <w:r>
          <w:rPr>
            <w:sz w:val="24"/>
          </w:rPr>
          <w:t>an</w:t>
        </w:r>
        <w:r>
          <w:rPr>
            <w:spacing w:val="27"/>
            <w:sz w:val="24"/>
          </w:rPr>
          <w:t xml:space="preserve"> </w:t>
        </w:r>
        <w:r>
          <w:rPr>
            <w:sz w:val="24"/>
          </w:rPr>
          <w:t>anchor</w:t>
        </w:r>
        <w:r>
          <w:rPr>
            <w:spacing w:val="27"/>
            <w:sz w:val="24"/>
          </w:rPr>
          <w:t xml:space="preserve"> </w:t>
        </w:r>
        <w:r>
          <w:rPr>
            <w:sz w:val="24"/>
          </w:rPr>
          <w:t>to</w:t>
        </w:r>
      </w:hyperlink>
    </w:p>
    <w:p w:rsidR="00F45610" w:rsidRDefault="008D4F3A">
      <w:pPr>
        <w:pStyle w:val="BodyText"/>
        <w:tabs>
          <w:tab w:val="right" w:leader="dot" w:pos="8989"/>
        </w:tabs>
        <w:spacing w:line="276" w:lineRule="exact"/>
        <w:ind w:left="718"/>
      </w:pPr>
      <w:hyperlink w:anchor="_bookmark78" w:history="1">
        <w:proofErr w:type="gramStart"/>
        <w:r>
          <w:t>situate</w:t>
        </w:r>
        <w:proofErr w:type="gramEnd"/>
        <w:r>
          <w:t xml:space="preserve"> the cutter on the work</w:t>
        </w:r>
        <w:r>
          <w:rPr>
            <w:spacing w:val="-8"/>
          </w:rPr>
          <w:t xml:space="preserve"> </w:t>
        </w:r>
        <w:r>
          <w:t>surface</w:t>
        </w:r>
        <w:r>
          <w:rPr>
            <w:spacing w:val="-2"/>
          </w:rPr>
          <w:t xml:space="preserve"> </w:t>
        </w:r>
        <w:r>
          <w:t>(</w:t>
        </w:r>
        <w:proofErr w:type="spellStart"/>
        <w:r>
          <w:t>i</w:t>
        </w:r>
        <w:proofErr w:type="spellEnd"/>
        <w:r>
          <w:t>-m).</w:t>
        </w:r>
      </w:hyperlink>
      <w:r>
        <w:tab/>
        <w:t>36</w:t>
      </w:r>
    </w:p>
    <w:p w:rsidR="00F45610" w:rsidRDefault="008D4F3A">
      <w:pPr>
        <w:pStyle w:val="ListParagraph"/>
        <w:numPr>
          <w:ilvl w:val="1"/>
          <w:numId w:val="13"/>
        </w:numPr>
        <w:tabs>
          <w:tab w:val="left" w:pos="719"/>
        </w:tabs>
        <w:spacing w:before="69"/>
        <w:rPr>
          <w:sz w:val="24"/>
        </w:rPr>
      </w:pPr>
      <w:hyperlink w:anchor="_bookmark79" w:history="1">
        <w:r>
          <w:rPr>
            <w:sz w:val="24"/>
          </w:rPr>
          <w:t>Existing examples of adapting everyday objects: a faucet extension (a), a</w:t>
        </w:r>
        <w:r>
          <w:rPr>
            <w:spacing w:val="55"/>
            <w:sz w:val="24"/>
          </w:rPr>
          <w:t xml:space="preserve"> </w:t>
        </w:r>
        <w:r>
          <w:rPr>
            <w:sz w:val="24"/>
          </w:rPr>
          <w:t>guide</w:t>
        </w:r>
      </w:hyperlink>
    </w:p>
    <w:p w:rsidR="00F45610" w:rsidRDefault="008D4F3A">
      <w:pPr>
        <w:pStyle w:val="BodyText"/>
        <w:tabs>
          <w:tab w:val="right" w:leader="dot" w:pos="8989"/>
        </w:tabs>
        <w:spacing w:before="13"/>
        <w:ind w:left="718"/>
      </w:pPr>
      <w:hyperlink w:anchor="_bookmark79" w:history="1">
        <w:proofErr w:type="gramStart"/>
        <w:r>
          <w:t>for</w:t>
        </w:r>
        <w:proofErr w:type="gramEnd"/>
        <w:r>
          <w:t xml:space="preserve"> sharpening drill bit (b), and turning a spray-can to a</w:t>
        </w:r>
        <w:r>
          <w:rPr>
            <w:spacing w:val="-19"/>
          </w:rPr>
          <w:t xml:space="preserve"> </w:t>
        </w:r>
        <w:r>
          <w:t>spray-gun</w:t>
        </w:r>
        <w:r>
          <w:rPr>
            <w:spacing w:val="-2"/>
          </w:rPr>
          <w:t xml:space="preserve"> </w:t>
        </w:r>
        <w:r>
          <w:t>(c).</w:t>
        </w:r>
      </w:hyperlink>
      <w:r>
        <w:tab/>
        <w:t>37</w:t>
      </w:r>
    </w:p>
    <w:p w:rsidR="00F45610" w:rsidRDefault="008D4F3A">
      <w:pPr>
        <w:pStyle w:val="ListParagraph"/>
        <w:numPr>
          <w:ilvl w:val="1"/>
          <w:numId w:val="13"/>
        </w:numPr>
        <w:tabs>
          <w:tab w:val="left" w:pos="719"/>
        </w:tabs>
        <w:spacing w:before="69" w:line="252" w:lineRule="auto"/>
        <w:ind w:right="717"/>
        <w:jc w:val="both"/>
        <w:rPr>
          <w:sz w:val="24"/>
        </w:rPr>
      </w:pPr>
      <w:hyperlink w:anchor="_bookmark86" w:history="1">
        <w:r>
          <w:rPr>
            <w:sz w:val="24"/>
          </w:rPr>
          <w:t>A design space of adaptations summarized from over 3000 existing examples:</w:t>
        </w:r>
      </w:hyperlink>
      <w:r>
        <w:rPr>
          <w:sz w:val="24"/>
        </w:rPr>
        <w:t xml:space="preserve"> </w:t>
      </w:r>
      <w:hyperlink w:anchor="_bookmark86" w:history="1">
        <w:r>
          <w:rPr>
            <w:spacing w:val="-3"/>
            <w:sz w:val="24"/>
          </w:rPr>
          <w:t>five</w:t>
        </w:r>
        <w:r>
          <w:rPr>
            <w:spacing w:val="-19"/>
            <w:sz w:val="24"/>
          </w:rPr>
          <w:t xml:space="preserve"> </w:t>
        </w:r>
        <w:r>
          <w:rPr>
            <w:sz w:val="24"/>
          </w:rPr>
          <w:t>major</w:t>
        </w:r>
        <w:r>
          <w:rPr>
            <w:spacing w:val="-19"/>
            <w:sz w:val="24"/>
          </w:rPr>
          <w:t xml:space="preserve"> </w:t>
        </w:r>
        <w:r>
          <w:rPr>
            <w:sz w:val="24"/>
          </w:rPr>
          <w:t>adaptation</w:t>
        </w:r>
        <w:r>
          <w:rPr>
            <w:spacing w:val="-19"/>
            <w:sz w:val="24"/>
          </w:rPr>
          <w:t xml:space="preserve"> </w:t>
        </w:r>
        <w:r>
          <w:rPr>
            <w:sz w:val="24"/>
          </w:rPr>
          <w:t>strategies</w:t>
        </w:r>
        <w:r>
          <w:rPr>
            <w:spacing w:val="-19"/>
            <w:sz w:val="24"/>
          </w:rPr>
          <w:t xml:space="preserve"> </w:t>
        </w:r>
        <w:r>
          <w:rPr>
            <w:sz w:val="24"/>
          </w:rPr>
          <w:t>support</w:t>
        </w:r>
        <w:r>
          <w:rPr>
            <w:spacing w:val="-19"/>
            <w:sz w:val="24"/>
          </w:rPr>
          <w:t xml:space="preserve"> </w:t>
        </w:r>
        <w:r>
          <w:rPr>
            <w:sz w:val="24"/>
          </w:rPr>
          <w:t>various</w:t>
        </w:r>
        <w:r>
          <w:rPr>
            <w:spacing w:val="-19"/>
            <w:sz w:val="24"/>
          </w:rPr>
          <w:t xml:space="preserve"> </w:t>
        </w:r>
        <w:r>
          <w:rPr>
            <w:sz w:val="24"/>
          </w:rPr>
          <w:t>types</w:t>
        </w:r>
        <w:r>
          <w:rPr>
            <w:spacing w:val="-19"/>
            <w:sz w:val="24"/>
          </w:rPr>
          <w:t xml:space="preserve"> </w:t>
        </w:r>
        <w:r>
          <w:rPr>
            <w:sz w:val="24"/>
          </w:rPr>
          <w:t>of</w:t>
        </w:r>
        <w:r>
          <w:rPr>
            <w:spacing w:val="-19"/>
            <w:sz w:val="24"/>
          </w:rPr>
          <w:t xml:space="preserve"> </w:t>
        </w:r>
        <w:r>
          <w:rPr>
            <w:sz w:val="24"/>
          </w:rPr>
          <w:t>actions,</w:t>
        </w:r>
        <w:r>
          <w:rPr>
            <w:spacing w:val="-16"/>
            <w:sz w:val="24"/>
          </w:rPr>
          <w:t xml:space="preserve"> </w:t>
        </w:r>
        <w:r>
          <w:rPr>
            <w:sz w:val="24"/>
          </w:rPr>
          <w:t>from</w:t>
        </w:r>
        <w:r>
          <w:rPr>
            <w:spacing w:val="-19"/>
            <w:sz w:val="24"/>
          </w:rPr>
          <w:t xml:space="preserve"> </w:t>
        </w:r>
        <w:r>
          <w:rPr>
            <w:sz w:val="24"/>
          </w:rPr>
          <w:t>static</w:t>
        </w:r>
        <w:r>
          <w:rPr>
            <w:spacing w:val="-19"/>
            <w:sz w:val="24"/>
          </w:rPr>
          <w:t xml:space="preserve"> </w:t>
        </w:r>
        <w:r>
          <w:rPr>
            <w:sz w:val="24"/>
          </w:rPr>
          <w:t>grasp</w:t>
        </w:r>
      </w:hyperlink>
      <w:r>
        <w:rPr>
          <w:sz w:val="24"/>
        </w:rPr>
        <w:t xml:space="preserve"> </w:t>
      </w:r>
      <w:hyperlink w:anchor="_bookmark86" w:history="1">
        <w:r>
          <w:rPr>
            <w:sz w:val="24"/>
          </w:rPr>
          <w:t>and</w:t>
        </w:r>
        <w:r>
          <w:rPr>
            <w:spacing w:val="15"/>
            <w:sz w:val="24"/>
          </w:rPr>
          <w:t xml:space="preserve"> </w:t>
        </w:r>
        <w:r>
          <w:rPr>
            <w:sz w:val="24"/>
          </w:rPr>
          <w:t>hold,</w:t>
        </w:r>
        <w:r>
          <w:rPr>
            <w:spacing w:val="19"/>
            <w:sz w:val="24"/>
          </w:rPr>
          <w:t xml:space="preserve"> </w:t>
        </w:r>
        <w:r>
          <w:rPr>
            <w:sz w:val="24"/>
          </w:rPr>
          <w:t>to</w:t>
        </w:r>
        <w:r>
          <w:rPr>
            <w:spacing w:val="15"/>
            <w:sz w:val="24"/>
          </w:rPr>
          <w:t xml:space="preserve"> </w:t>
        </w:r>
        <w:r>
          <w:rPr>
            <w:sz w:val="24"/>
          </w:rPr>
          <w:t>linear</w:t>
        </w:r>
        <w:r>
          <w:rPr>
            <w:spacing w:val="15"/>
            <w:sz w:val="24"/>
          </w:rPr>
          <w:t xml:space="preserve"> </w:t>
        </w:r>
        <w:r>
          <w:rPr>
            <w:sz w:val="24"/>
          </w:rPr>
          <w:t>and</w:t>
        </w:r>
        <w:r>
          <w:rPr>
            <w:spacing w:val="15"/>
            <w:sz w:val="24"/>
          </w:rPr>
          <w:t xml:space="preserve"> </w:t>
        </w:r>
        <w:r>
          <w:rPr>
            <w:sz w:val="24"/>
          </w:rPr>
          <w:t>rotational</w:t>
        </w:r>
        <w:r>
          <w:rPr>
            <w:spacing w:val="15"/>
            <w:sz w:val="24"/>
          </w:rPr>
          <w:t xml:space="preserve"> </w:t>
        </w:r>
        <w:r>
          <w:rPr>
            <w:sz w:val="24"/>
          </w:rPr>
          <w:t>motion</w:t>
        </w:r>
        <w:r>
          <w:rPr>
            <w:spacing w:val="15"/>
            <w:sz w:val="24"/>
          </w:rPr>
          <w:t xml:space="preserve"> </w:t>
        </w:r>
        <w:r>
          <w:rPr>
            <w:sz w:val="24"/>
          </w:rPr>
          <w:t>that</w:t>
        </w:r>
        <w:r>
          <w:rPr>
            <w:spacing w:val="15"/>
            <w:sz w:val="24"/>
          </w:rPr>
          <w:t xml:space="preserve"> </w:t>
        </w:r>
        <w:r>
          <w:rPr>
            <w:spacing w:val="-3"/>
            <w:sz w:val="24"/>
          </w:rPr>
          <w:t>involves</w:t>
        </w:r>
        <w:r>
          <w:rPr>
            <w:spacing w:val="15"/>
            <w:sz w:val="24"/>
          </w:rPr>
          <w:t xml:space="preserve"> </w:t>
        </w:r>
        <w:r>
          <w:rPr>
            <w:sz w:val="24"/>
          </w:rPr>
          <w:t>one</w:t>
        </w:r>
        <w:r>
          <w:rPr>
            <w:spacing w:val="15"/>
            <w:sz w:val="24"/>
          </w:rPr>
          <w:t xml:space="preserve"> </w:t>
        </w:r>
        <w:r>
          <w:rPr>
            <w:sz w:val="24"/>
          </w:rPr>
          <w:t>or</w:t>
        </w:r>
        <w:r>
          <w:rPr>
            <w:spacing w:val="15"/>
            <w:sz w:val="24"/>
          </w:rPr>
          <w:t xml:space="preserve"> </w:t>
        </w:r>
        <w:r>
          <w:rPr>
            <w:sz w:val="24"/>
          </w:rPr>
          <w:t>multiple</w:t>
        </w:r>
        <w:r>
          <w:rPr>
            <w:spacing w:val="15"/>
            <w:sz w:val="24"/>
          </w:rPr>
          <w:t xml:space="preserve"> </w:t>
        </w:r>
        <w:r>
          <w:rPr>
            <w:sz w:val="24"/>
          </w:rPr>
          <w:t>parts</w:t>
        </w:r>
        <w:r>
          <w:rPr>
            <w:spacing w:val="15"/>
            <w:sz w:val="24"/>
          </w:rPr>
          <w:t xml:space="preserve"> </w:t>
        </w:r>
        <w:r>
          <w:rPr>
            <w:sz w:val="24"/>
          </w:rPr>
          <w:t>of</w:t>
        </w:r>
      </w:hyperlink>
    </w:p>
    <w:p w:rsidR="00F45610" w:rsidRDefault="008D4F3A">
      <w:pPr>
        <w:pStyle w:val="BodyText"/>
        <w:tabs>
          <w:tab w:val="right" w:leader="dot" w:pos="8989"/>
        </w:tabs>
        <w:spacing w:line="276" w:lineRule="exact"/>
        <w:ind w:left="718"/>
      </w:pPr>
      <w:hyperlink w:anchor="_bookmark86" w:history="1">
        <w:proofErr w:type="gramStart"/>
        <w:r>
          <w:t>the</w:t>
        </w:r>
        <w:proofErr w:type="gramEnd"/>
        <w:r>
          <w:rPr>
            <w:spacing w:val="-2"/>
          </w:rPr>
          <w:t xml:space="preserve"> </w:t>
        </w:r>
        <w:r>
          <w:t>objects.</w:t>
        </w:r>
      </w:hyperlink>
      <w:r>
        <w:tab/>
        <w:t>39</w:t>
      </w:r>
    </w:p>
    <w:p w:rsidR="00F45610" w:rsidRDefault="008D4F3A">
      <w:pPr>
        <w:pStyle w:val="ListParagraph"/>
        <w:numPr>
          <w:ilvl w:val="1"/>
          <w:numId w:val="13"/>
        </w:numPr>
        <w:tabs>
          <w:tab w:val="left" w:pos="719"/>
        </w:tabs>
        <w:spacing w:before="69" w:line="252" w:lineRule="auto"/>
        <w:ind w:right="717"/>
        <w:jc w:val="both"/>
        <w:rPr>
          <w:sz w:val="24"/>
        </w:rPr>
      </w:pPr>
      <w:hyperlink w:anchor="_bookmark87" w:history="1">
        <w:r>
          <w:rPr>
            <w:sz w:val="24"/>
          </w:rPr>
          <w:t>The</w:t>
        </w:r>
        <w:r>
          <w:rPr>
            <w:spacing w:val="-17"/>
            <w:sz w:val="24"/>
          </w:rPr>
          <w:t xml:space="preserve"> </w:t>
        </w:r>
        <w:r>
          <w:rPr>
            <w:sz w:val="24"/>
          </w:rPr>
          <w:t>design</w:t>
        </w:r>
        <w:r>
          <w:rPr>
            <w:spacing w:val="-16"/>
            <w:sz w:val="24"/>
          </w:rPr>
          <w:t xml:space="preserve"> </w:t>
        </w:r>
        <w:r>
          <w:rPr>
            <w:sz w:val="24"/>
          </w:rPr>
          <w:t>workflow</w:t>
        </w:r>
        <w:r>
          <w:rPr>
            <w:spacing w:val="-17"/>
            <w:sz w:val="24"/>
          </w:rPr>
          <w:t xml:space="preserve"> </w:t>
        </w:r>
        <w:r>
          <w:rPr>
            <w:sz w:val="24"/>
          </w:rPr>
          <w:t>of</w:t>
        </w:r>
        <w:r>
          <w:rPr>
            <w:spacing w:val="-16"/>
            <w:sz w:val="24"/>
          </w:rPr>
          <w:t xml:space="preserve"> </w:t>
        </w:r>
        <w:r>
          <w:rPr>
            <w:sz w:val="24"/>
          </w:rPr>
          <w:t>Reprise.</w:t>
        </w:r>
        <w:r>
          <w:rPr>
            <w:spacing w:val="4"/>
            <w:sz w:val="24"/>
          </w:rPr>
          <w:t xml:space="preserve"> </w:t>
        </w:r>
        <w:r>
          <w:rPr>
            <w:sz w:val="24"/>
          </w:rPr>
          <w:t>Start</w:t>
        </w:r>
        <w:r>
          <w:rPr>
            <w:spacing w:val="-16"/>
            <w:sz w:val="24"/>
          </w:rPr>
          <w:t xml:space="preserve"> </w:t>
        </w:r>
        <w:r>
          <w:rPr>
            <w:sz w:val="24"/>
          </w:rPr>
          <w:t>with</w:t>
        </w:r>
        <w:r>
          <w:rPr>
            <w:spacing w:val="-17"/>
            <w:sz w:val="24"/>
          </w:rPr>
          <w:t xml:space="preserve"> </w:t>
        </w:r>
        <w:r>
          <w:rPr>
            <w:sz w:val="24"/>
          </w:rPr>
          <w:t>specifying</w:t>
        </w:r>
        <w:r>
          <w:rPr>
            <w:spacing w:val="-16"/>
            <w:sz w:val="24"/>
          </w:rPr>
          <w:t xml:space="preserve"> </w:t>
        </w:r>
        <w:r>
          <w:rPr>
            <w:sz w:val="24"/>
          </w:rPr>
          <w:t>the</w:t>
        </w:r>
        <w:r>
          <w:rPr>
            <w:spacing w:val="-17"/>
            <w:sz w:val="24"/>
          </w:rPr>
          <w:t xml:space="preserve"> </w:t>
        </w:r>
        <w:r>
          <w:rPr>
            <w:sz w:val="24"/>
          </w:rPr>
          <w:t>types</w:t>
        </w:r>
        <w:r>
          <w:rPr>
            <w:spacing w:val="-17"/>
            <w:sz w:val="24"/>
          </w:rPr>
          <w:t xml:space="preserve"> </w:t>
        </w:r>
        <w:r>
          <w:rPr>
            <w:sz w:val="24"/>
          </w:rPr>
          <w:t>of</w:t>
        </w:r>
        <w:r>
          <w:rPr>
            <w:spacing w:val="-16"/>
            <w:sz w:val="24"/>
          </w:rPr>
          <w:t xml:space="preserve"> </w:t>
        </w:r>
        <w:r>
          <w:rPr>
            <w:i/>
            <w:sz w:val="24"/>
          </w:rPr>
          <w:t>action</w:t>
        </w:r>
        <w:r>
          <w:rPr>
            <w:i/>
            <w:spacing w:val="-17"/>
            <w:sz w:val="24"/>
          </w:rPr>
          <w:t xml:space="preserve"> </w:t>
        </w:r>
        <w:r>
          <w:rPr>
            <w:sz w:val="24"/>
          </w:rPr>
          <w:t>applied</w:t>
        </w:r>
      </w:hyperlink>
      <w:r>
        <w:rPr>
          <w:sz w:val="24"/>
        </w:rPr>
        <w:t xml:space="preserve"> </w:t>
      </w:r>
      <w:hyperlink w:anchor="_bookmark87" w:history="1">
        <w:r>
          <w:rPr>
            <w:sz w:val="24"/>
          </w:rPr>
          <w:t>on</w:t>
        </w:r>
        <w:r>
          <w:rPr>
            <w:spacing w:val="-12"/>
            <w:sz w:val="24"/>
          </w:rPr>
          <w:t xml:space="preserve"> </w:t>
        </w:r>
        <w:r>
          <w:rPr>
            <w:sz w:val="24"/>
          </w:rPr>
          <w:t>an</w:t>
        </w:r>
        <w:r>
          <w:rPr>
            <w:spacing w:val="-12"/>
            <w:sz w:val="24"/>
          </w:rPr>
          <w:t xml:space="preserve"> </w:t>
        </w:r>
        <w:r>
          <w:rPr>
            <w:sz w:val="24"/>
          </w:rPr>
          <w:t>object,</w:t>
        </w:r>
        <w:r>
          <w:rPr>
            <w:spacing w:val="-11"/>
            <w:sz w:val="24"/>
          </w:rPr>
          <w:t xml:space="preserve"> </w:t>
        </w:r>
        <w:r>
          <w:rPr>
            <w:sz w:val="24"/>
          </w:rPr>
          <w:t>which</w:t>
        </w:r>
        <w:r>
          <w:rPr>
            <w:spacing w:val="-12"/>
            <w:sz w:val="24"/>
          </w:rPr>
          <w:t xml:space="preserve"> </w:t>
        </w:r>
        <w:r>
          <w:rPr>
            <w:sz w:val="24"/>
          </w:rPr>
          <w:t>serves</w:t>
        </w:r>
        <w:r>
          <w:rPr>
            <w:spacing w:val="-12"/>
            <w:sz w:val="24"/>
          </w:rPr>
          <w:t xml:space="preserve"> </w:t>
        </w:r>
        <w:r>
          <w:rPr>
            <w:sz w:val="24"/>
          </w:rPr>
          <w:t>as</w:t>
        </w:r>
        <w:r>
          <w:rPr>
            <w:spacing w:val="-12"/>
            <w:sz w:val="24"/>
          </w:rPr>
          <w:t xml:space="preserve"> </w:t>
        </w:r>
        <w:r>
          <w:rPr>
            <w:sz w:val="24"/>
          </w:rPr>
          <w:t>input</w:t>
        </w:r>
        <w:r>
          <w:rPr>
            <w:spacing w:val="-12"/>
            <w:sz w:val="24"/>
          </w:rPr>
          <w:t xml:space="preserve"> </w:t>
        </w:r>
        <w:r>
          <w:rPr>
            <w:sz w:val="24"/>
          </w:rPr>
          <w:t>for</w:t>
        </w:r>
        <w:r>
          <w:rPr>
            <w:spacing w:val="-12"/>
            <w:sz w:val="24"/>
          </w:rPr>
          <w:t xml:space="preserve"> </w:t>
        </w:r>
        <w:r>
          <w:rPr>
            <w:sz w:val="24"/>
          </w:rPr>
          <w:t>generating</w:t>
        </w:r>
        <w:r>
          <w:rPr>
            <w:spacing w:val="-12"/>
            <w:sz w:val="24"/>
          </w:rPr>
          <w:t xml:space="preserve"> </w:t>
        </w:r>
        <w:r>
          <w:rPr>
            <w:sz w:val="24"/>
          </w:rPr>
          <w:t>user-selected</w:t>
        </w:r>
        <w:r>
          <w:rPr>
            <w:spacing w:val="-12"/>
            <w:sz w:val="24"/>
          </w:rPr>
          <w:t xml:space="preserve"> </w:t>
        </w:r>
        <w:r>
          <w:rPr>
            <w:i/>
            <w:sz w:val="24"/>
          </w:rPr>
          <w:t>adaptations</w:t>
        </w:r>
        <w:r>
          <w:rPr>
            <w:sz w:val="24"/>
          </w:rPr>
          <w:t>.</w:t>
        </w:r>
        <w:r>
          <w:rPr>
            <w:spacing w:val="6"/>
            <w:sz w:val="24"/>
          </w:rPr>
          <w:t xml:space="preserve"> </w:t>
        </w:r>
        <w:r>
          <w:rPr>
            <w:sz w:val="24"/>
          </w:rPr>
          <w:t>The</w:t>
        </w:r>
      </w:hyperlink>
      <w:r>
        <w:rPr>
          <w:sz w:val="24"/>
        </w:rPr>
        <w:t xml:space="preserve"> </w:t>
      </w:r>
      <w:hyperlink w:anchor="_bookmark87" w:history="1">
        <w:r>
          <w:rPr>
            <w:sz w:val="24"/>
          </w:rPr>
          <w:t>initial</w:t>
        </w:r>
        <w:r>
          <w:rPr>
            <w:spacing w:val="-12"/>
            <w:sz w:val="24"/>
          </w:rPr>
          <w:t xml:space="preserve"> </w:t>
        </w:r>
        <w:r>
          <w:rPr>
            <w:sz w:val="24"/>
          </w:rPr>
          <w:t>design</w:t>
        </w:r>
        <w:r>
          <w:rPr>
            <w:spacing w:val="-12"/>
            <w:sz w:val="24"/>
          </w:rPr>
          <w:t xml:space="preserve"> </w:t>
        </w:r>
        <w:r>
          <w:rPr>
            <w:sz w:val="24"/>
          </w:rPr>
          <w:t>can</w:t>
        </w:r>
        <w:r>
          <w:rPr>
            <w:spacing w:val="-12"/>
            <w:sz w:val="24"/>
          </w:rPr>
          <w:t xml:space="preserve"> </w:t>
        </w:r>
        <w:r>
          <w:rPr>
            <w:sz w:val="24"/>
          </w:rPr>
          <w:t>be</w:t>
        </w:r>
        <w:r>
          <w:rPr>
            <w:spacing w:val="-12"/>
            <w:sz w:val="24"/>
          </w:rPr>
          <w:t xml:space="preserve"> </w:t>
        </w:r>
        <w:r>
          <w:rPr>
            <w:sz w:val="24"/>
          </w:rPr>
          <w:t>further</w:t>
        </w:r>
        <w:r>
          <w:rPr>
            <w:spacing w:val="-12"/>
            <w:sz w:val="24"/>
          </w:rPr>
          <w:t xml:space="preserve"> </w:t>
        </w:r>
        <w:r>
          <w:rPr>
            <w:sz w:val="24"/>
          </w:rPr>
          <w:t>customized</w:t>
        </w:r>
        <w:r>
          <w:rPr>
            <w:spacing w:val="-12"/>
            <w:sz w:val="24"/>
          </w:rPr>
          <w:t xml:space="preserve"> </w:t>
        </w:r>
        <w:r>
          <w:rPr>
            <w:sz w:val="24"/>
          </w:rPr>
          <w:t>by</w:t>
        </w:r>
        <w:r>
          <w:rPr>
            <w:spacing w:val="-12"/>
            <w:sz w:val="24"/>
          </w:rPr>
          <w:t xml:space="preserve"> </w:t>
        </w:r>
        <w:r>
          <w:rPr>
            <w:i/>
            <w:sz w:val="24"/>
          </w:rPr>
          <w:t>adjusting</w:t>
        </w:r>
        <w:r>
          <w:rPr>
            <w:i/>
            <w:spacing w:val="-12"/>
            <w:sz w:val="24"/>
          </w:rPr>
          <w:t xml:space="preserve"> </w:t>
        </w:r>
        <w:r>
          <w:rPr>
            <w:sz w:val="24"/>
          </w:rPr>
          <w:t>a</w:t>
        </w:r>
        <w:r>
          <w:rPr>
            <w:spacing w:val="-12"/>
            <w:sz w:val="24"/>
          </w:rPr>
          <w:t xml:space="preserve"> </w:t>
        </w:r>
        <w:r>
          <w:rPr>
            <w:sz w:val="24"/>
          </w:rPr>
          <w:t>set</w:t>
        </w:r>
        <w:r>
          <w:rPr>
            <w:spacing w:val="-12"/>
            <w:sz w:val="24"/>
          </w:rPr>
          <w:t xml:space="preserve"> </w:t>
        </w:r>
        <w:r>
          <w:rPr>
            <w:sz w:val="24"/>
          </w:rPr>
          <w:t>of</w:t>
        </w:r>
        <w:r>
          <w:rPr>
            <w:spacing w:val="-12"/>
            <w:sz w:val="24"/>
          </w:rPr>
          <w:t xml:space="preserve"> </w:t>
        </w:r>
        <w:r>
          <w:rPr>
            <w:sz w:val="24"/>
          </w:rPr>
          <w:t>parameters.</w:t>
        </w:r>
        <w:r>
          <w:rPr>
            <w:spacing w:val="6"/>
            <w:sz w:val="24"/>
          </w:rPr>
          <w:t xml:space="preserve"> </w:t>
        </w:r>
        <w:r>
          <w:rPr>
            <w:sz w:val="24"/>
          </w:rPr>
          <w:t>Finally,</w:t>
        </w:r>
      </w:hyperlink>
    </w:p>
    <w:p w:rsidR="00F45610" w:rsidRDefault="008D4F3A">
      <w:pPr>
        <w:pStyle w:val="BodyText"/>
        <w:tabs>
          <w:tab w:val="left" w:pos="8750"/>
        </w:tabs>
        <w:spacing w:line="276" w:lineRule="exact"/>
        <w:ind w:left="718"/>
      </w:pPr>
      <w:hyperlink w:anchor="_bookmark87" w:history="1">
        <w:proofErr w:type="gramStart"/>
        <w:r>
          <w:t>extra</w:t>
        </w:r>
        <w:proofErr w:type="gramEnd"/>
        <w:r>
          <w:t xml:space="preserve"> fasteners can be added to make adaptations more </w:t>
        </w:r>
        <w:r>
          <w:rPr>
            <w:i/>
          </w:rPr>
          <w:t xml:space="preserve">attachable </w:t>
        </w:r>
        <w:r>
          <w:t>onto</w:t>
        </w:r>
        <w:r>
          <w:rPr>
            <w:spacing w:val="-42"/>
          </w:rPr>
          <w:t xml:space="preserve"> </w:t>
        </w:r>
        <w:r>
          <w:t>the</w:t>
        </w:r>
        <w:r>
          <w:rPr>
            <w:spacing w:val="-4"/>
          </w:rPr>
          <w:t xml:space="preserve"> </w:t>
        </w:r>
        <w:r>
          <w:t>object.</w:t>
        </w:r>
      </w:hyperlink>
      <w:r>
        <w:tab/>
        <w:t>40</w:t>
      </w:r>
    </w:p>
    <w:p w:rsidR="00F45610" w:rsidRDefault="008D4F3A">
      <w:pPr>
        <w:pStyle w:val="ListParagraph"/>
        <w:numPr>
          <w:ilvl w:val="1"/>
          <w:numId w:val="13"/>
        </w:numPr>
        <w:tabs>
          <w:tab w:val="left" w:pos="719"/>
        </w:tabs>
        <w:spacing w:before="69" w:line="252" w:lineRule="auto"/>
        <w:ind w:right="717"/>
        <w:jc w:val="both"/>
        <w:rPr>
          <w:sz w:val="24"/>
        </w:rPr>
      </w:pPr>
      <w:hyperlink w:anchor="_bookmark90" w:history="1">
        <w:r>
          <w:rPr>
            <w:sz w:val="24"/>
          </w:rPr>
          <w:t>Reprise shows a virtual hand to let the user specify how an object is grasped,</w:t>
        </w:r>
      </w:hyperlink>
      <w:r>
        <w:rPr>
          <w:sz w:val="24"/>
        </w:rPr>
        <w:t xml:space="preserve"> </w:t>
      </w:r>
      <w:hyperlink w:anchor="_bookmark90" w:history="1">
        <w:r>
          <w:rPr>
            <w:sz w:val="24"/>
          </w:rPr>
          <w:t>such</w:t>
        </w:r>
        <w:r>
          <w:rPr>
            <w:spacing w:val="-8"/>
            <w:sz w:val="24"/>
          </w:rPr>
          <w:t xml:space="preserve"> </w:t>
        </w:r>
        <w:r>
          <w:rPr>
            <w:sz w:val="24"/>
          </w:rPr>
          <w:t>as</w:t>
        </w:r>
        <w:r>
          <w:rPr>
            <w:spacing w:val="-8"/>
            <w:sz w:val="24"/>
          </w:rPr>
          <w:t xml:space="preserve"> </w:t>
        </w:r>
        <w:r>
          <w:rPr>
            <w:sz w:val="24"/>
          </w:rPr>
          <w:t>forming</w:t>
        </w:r>
        <w:r>
          <w:rPr>
            <w:spacing w:val="-8"/>
            <w:sz w:val="24"/>
          </w:rPr>
          <w:t xml:space="preserve"> </w:t>
        </w:r>
        <w:r>
          <w:rPr>
            <w:sz w:val="24"/>
          </w:rPr>
          <w:t>a</w:t>
        </w:r>
        <w:r>
          <w:rPr>
            <w:spacing w:val="-8"/>
            <w:sz w:val="24"/>
          </w:rPr>
          <w:t xml:space="preserve"> </w:t>
        </w:r>
        <w:r>
          <w:rPr>
            <w:sz w:val="24"/>
          </w:rPr>
          <w:t>cylindrical</w:t>
        </w:r>
        <w:r>
          <w:rPr>
            <w:spacing w:val="-8"/>
            <w:sz w:val="24"/>
          </w:rPr>
          <w:t xml:space="preserve"> </w:t>
        </w:r>
        <w:r>
          <w:rPr>
            <w:sz w:val="24"/>
          </w:rPr>
          <w:t>grasp</w:t>
        </w:r>
        <w:r>
          <w:rPr>
            <w:spacing w:val="-8"/>
            <w:sz w:val="24"/>
          </w:rPr>
          <w:t xml:space="preserve"> </w:t>
        </w:r>
        <w:r>
          <w:rPr>
            <w:sz w:val="24"/>
          </w:rPr>
          <w:t>on</w:t>
        </w:r>
        <w:r>
          <w:rPr>
            <w:spacing w:val="-8"/>
            <w:sz w:val="24"/>
          </w:rPr>
          <w:t xml:space="preserve"> </w:t>
        </w:r>
        <w:r>
          <w:rPr>
            <w:sz w:val="24"/>
          </w:rPr>
          <w:t>a</w:t>
        </w:r>
        <w:r>
          <w:rPr>
            <w:spacing w:val="-8"/>
            <w:sz w:val="24"/>
          </w:rPr>
          <w:t xml:space="preserve"> </w:t>
        </w:r>
        <w:r>
          <w:rPr>
            <w:sz w:val="24"/>
          </w:rPr>
          <w:t>knife</w:t>
        </w:r>
        <w:r>
          <w:rPr>
            <w:spacing w:val="-8"/>
            <w:sz w:val="24"/>
          </w:rPr>
          <w:t xml:space="preserve"> </w:t>
        </w:r>
        <w:r>
          <w:rPr>
            <w:sz w:val="24"/>
          </w:rPr>
          <w:t>(a),</w:t>
        </w:r>
        <w:r>
          <w:rPr>
            <w:spacing w:val="-7"/>
            <w:sz w:val="24"/>
          </w:rPr>
          <w:t xml:space="preserve"> </w:t>
        </w:r>
        <w:r>
          <w:rPr>
            <w:sz w:val="24"/>
          </w:rPr>
          <w:t>or</w:t>
        </w:r>
        <w:r>
          <w:rPr>
            <w:spacing w:val="-8"/>
            <w:sz w:val="24"/>
          </w:rPr>
          <w:t xml:space="preserve"> </w:t>
        </w:r>
        <w:r>
          <w:rPr>
            <w:sz w:val="24"/>
          </w:rPr>
          <w:t>a</w:t>
        </w:r>
        <w:r>
          <w:rPr>
            <w:spacing w:val="-8"/>
            <w:sz w:val="24"/>
          </w:rPr>
          <w:t xml:space="preserve"> </w:t>
        </w:r>
        <w:r>
          <w:rPr>
            <w:sz w:val="24"/>
          </w:rPr>
          <w:t>spherical</w:t>
        </w:r>
        <w:r>
          <w:rPr>
            <w:spacing w:val="-8"/>
            <w:sz w:val="24"/>
          </w:rPr>
          <w:t xml:space="preserve"> </w:t>
        </w:r>
        <w:r>
          <w:rPr>
            <w:sz w:val="24"/>
          </w:rPr>
          <w:t>grasp</w:t>
        </w:r>
        <w:r>
          <w:rPr>
            <w:spacing w:val="-8"/>
            <w:sz w:val="24"/>
          </w:rPr>
          <w:t xml:space="preserve"> </w:t>
        </w:r>
        <w:r>
          <w:rPr>
            <w:sz w:val="24"/>
          </w:rPr>
          <w:t>on</w:t>
        </w:r>
        <w:r>
          <w:rPr>
            <w:spacing w:val="-8"/>
            <w:sz w:val="24"/>
          </w:rPr>
          <w:t xml:space="preserve"> </w:t>
        </w:r>
        <w:r>
          <w:rPr>
            <w:sz w:val="24"/>
          </w:rPr>
          <w:t>a</w:t>
        </w:r>
        <w:r>
          <w:rPr>
            <w:spacing w:val="-8"/>
            <w:sz w:val="24"/>
          </w:rPr>
          <w:t xml:space="preserve"> </w:t>
        </w:r>
        <w:r>
          <w:rPr>
            <w:sz w:val="24"/>
          </w:rPr>
          <w:t>bottle</w:t>
        </w:r>
      </w:hyperlink>
    </w:p>
    <w:p w:rsidR="00F45610" w:rsidRDefault="008D4F3A">
      <w:pPr>
        <w:pStyle w:val="BodyText"/>
        <w:tabs>
          <w:tab w:val="right" w:leader="dot" w:pos="8989"/>
        </w:tabs>
        <w:spacing w:line="276" w:lineRule="exact"/>
        <w:ind w:left="718"/>
      </w:pPr>
      <w:hyperlink w:anchor="_bookmark90" w:history="1">
        <w:r>
          <w:t>(b).</w:t>
        </w:r>
      </w:hyperlink>
      <w:r>
        <w:tab/>
        <w:t>41</w:t>
      </w:r>
    </w:p>
    <w:p w:rsidR="00F45610" w:rsidRDefault="008D4F3A">
      <w:pPr>
        <w:pStyle w:val="ListParagraph"/>
        <w:numPr>
          <w:ilvl w:val="1"/>
          <w:numId w:val="13"/>
        </w:numPr>
        <w:tabs>
          <w:tab w:val="left" w:pos="719"/>
          <w:tab w:val="right" w:leader="dot" w:pos="8972"/>
        </w:tabs>
        <w:spacing w:before="69" w:line="252" w:lineRule="auto"/>
        <w:ind w:right="108"/>
        <w:rPr>
          <w:sz w:val="24"/>
        </w:rPr>
      </w:pPr>
      <w:hyperlink w:anchor="_bookmark91" w:history="1">
        <w:r>
          <w:rPr>
            <w:sz w:val="24"/>
          </w:rPr>
          <w:t>Reprise uses a spherical control for specifying pushing/pulling an object, such as</w:t>
        </w:r>
      </w:hyperlink>
      <w:r>
        <w:rPr>
          <w:sz w:val="24"/>
        </w:rPr>
        <w:t xml:space="preserve"> </w:t>
      </w:r>
      <w:hyperlink w:anchor="_bookmark91" w:history="1">
        <w:r>
          <w:rPr>
            <w:sz w:val="24"/>
          </w:rPr>
          <w:t>pressing a button on a remote control (a), or pulling a</w:t>
        </w:r>
        <w:r>
          <w:rPr>
            <w:spacing w:val="-34"/>
            <w:sz w:val="24"/>
          </w:rPr>
          <w:t xml:space="preserve"> </w:t>
        </w:r>
        <w:r>
          <w:rPr>
            <w:sz w:val="24"/>
          </w:rPr>
          <w:t>zipper</w:t>
        </w:r>
        <w:r>
          <w:rPr>
            <w:spacing w:val="-4"/>
            <w:sz w:val="24"/>
          </w:rPr>
          <w:t xml:space="preserve"> </w:t>
        </w:r>
        <w:r>
          <w:rPr>
            <w:sz w:val="24"/>
          </w:rPr>
          <w:t>(b)</w:t>
        </w:r>
      </w:hyperlink>
      <w:r>
        <w:rPr>
          <w:w w:val="99"/>
          <w:sz w:val="24"/>
        </w:rPr>
        <w:t xml:space="preserve"> </w:t>
      </w:r>
      <w:r>
        <w:rPr>
          <w:sz w:val="24"/>
        </w:rPr>
        <w:tab/>
      </w:r>
      <w:r>
        <w:rPr>
          <w:w w:val="28"/>
          <w:sz w:val="24"/>
        </w:rPr>
        <w:t xml:space="preserve"> </w:t>
      </w:r>
      <w:r>
        <w:rPr>
          <w:sz w:val="24"/>
        </w:rPr>
        <w:t>42</w:t>
      </w:r>
    </w:p>
    <w:p w:rsidR="00F45610" w:rsidRDefault="008D4F3A">
      <w:pPr>
        <w:pStyle w:val="ListParagraph"/>
        <w:numPr>
          <w:ilvl w:val="1"/>
          <w:numId w:val="13"/>
        </w:numPr>
        <w:tabs>
          <w:tab w:val="left" w:pos="719"/>
        </w:tabs>
        <w:spacing w:before="56" w:line="252" w:lineRule="auto"/>
        <w:ind w:right="717"/>
        <w:jc w:val="both"/>
        <w:rPr>
          <w:sz w:val="24"/>
        </w:rPr>
      </w:pPr>
      <w:hyperlink w:anchor="_bookmark92" w:history="1">
        <w:r>
          <w:rPr>
            <w:spacing w:val="-10"/>
            <w:sz w:val="24"/>
          </w:rPr>
          <w:t xml:space="preserve">To </w:t>
        </w:r>
        <w:r>
          <w:rPr>
            <w:sz w:val="24"/>
          </w:rPr>
          <w:t>specify rotating an object, Reprise lets a user select where the object is held</w:t>
        </w:r>
      </w:hyperlink>
      <w:r>
        <w:rPr>
          <w:sz w:val="24"/>
        </w:rPr>
        <w:t xml:space="preserve"> </w:t>
      </w:r>
      <w:hyperlink w:anchor="_bookmark92" w:history="1">
        <w:r>
          <w:rPr>
            <w:sz w:val="24"/>
          </w:rPr>
          <w:t xml:space="preserve">(a), on which plane it is rotated (b), and the fulcrum of rotation (c).       </w:t>
        </w:r>
        <w:r>
          <w:rPr>
            <w:spacing w:val="10"/>
            <w:sz w:val="24"/>
          </w:rPr>
          <w:t xml:space="preserve"> </w:t>
        </w:r>
        <w:r>
          <w:rPr>
            <w:sz w:val="24"/>
          </w:rPr>
          <w:t>The red</w:t>
        </w:r>
      </w:hyperlink>
    </w:p>
    <w:p w:rsidR="00F45610" w:rsidRDefault="008D4F3A">
      <w:pPr>
        <w:pStyle w:val="BodyText"/>
        <w:tabs>
          <w:tab w:val="right" w:leader="dot" w:pos="8989"/>
        </w:tabs>
        <w:spacing w:line="276" w:lineRule="exact"/>
        <w:ind w:left="718"/>
      </w:pPr>
      <w:hyperlink w:anchor="_bookmark92" w:history="1">
        <w:proofErr w:type="gramStart"/>
        <w:r>
          <w:t>arrow</w:t>
        </w:r>
        <w:proofErr w:type="gramEnd"/>
        <w:r>
          <w:t xml:space="preserve"> shows the rotation arm along which a lever can be</w:t>
        </w:r>
        <w:r>
          <w:rPr>
            <w:spacing w:val="-26"/>
          </w:rPr>
          <w:t xml:space="preserve"> </w:t>
        </w:r>
        <w:r>
          <w:t>generated</w:t>
        </w:r>
        <w:r>
          <w:rPr>
            <w:spacing w:val="-3"/>
          </w:rPr>
          <w:t xml:space="preserve"> </w:t>
        </w:r>
        <w:r>
          <w:t>(d).</w:t>
        </w:r>
      </w:hyperlink>
      <w:r>
        <w:tab/>
        <w:t>42</w:t>
      </w:r>
    </w:p>
    <w:p w:rsidR="00F45610" w:rsidRDefault="008D4F3A">
      <w:pPr>
        <w:pStyle w:val="ListParagraph"/>
        <w:numPr>
          <w:ilvl w:val="1"/>
          <w:numId w:val="13"/>
        </w:numPr>
        <w:tabs>
          <w:tab w:val="left" w:pos="719"/>
        </w:tabs>
        <w:spacing w:before="69" w:line="252" w:lineRule="auto"/>
        <w:ind w:right="717"/>
        <w:jc w:val="both"/>
        <w:rPr>
          <w:sz w:val="24"/>
        </w:rPr>
      </w:pPr>
      <w:hyperlink w:anchor="_bookmark94" w:history="1">
        <w:r>
          <w:rPr>
            <w:spacing w:val="-10"/>
            <w:sz w:val="24"/>
          </w:rPr>
          <w:t xml:space="preserve">To </w:t>
        </w:r>
        <w:r>
          <w:rPr>
            <w:sz w:val="24"/>
          </w:rPr>
          <w:t>specify clutching, the user selects the two parts of the object that are being</w:t>
        </w:r>
      </w:hyperlink>
      <w:r>
        <w:rPr>
          <w:sz w:val="24"/>
        </w:rPr>
        <w:t xml:space="preserve"> </w:t>
      </w:r>
      <w:hyperlink w:anchor="_bookmark94" w:history="1">
        <w:r>
          <w:rPr>
            <w:sz w:val="24"/>
          </w:rPr>
          <w:t>clutched and then the fulcrum. The red arrows indicate the directions of the</w:t>
        </w:r>
      </w:hyperlink>
      <w:r>
        <w:rPr>
          <w:sz w:val="24"/>
        </w:rPr>
        <w:t xml:space="preserve"> </w:t>
      </w:r>
      <w:hyperlink w:anchor="_bookmark94" w:history="1">
        <w:r>
          <w:rPr>
            <w:sz w:val="24"/>
          </w:rPr>
          <w:t>clutching arms (a).  The user can generate a lever for clutching the spray</w:t>
        </w:r>
        <w:r>
          <w:rPr>
            <w:spacing w:val="27"/>
            <w:sz w:val="24"/>
          </w:rPr>
          <w:t xml:space="preserve"> </w:t>
        </w:r>
        <w:r>
          <w:rPr>
            <w:sz w:val="24"/>
          </w:rPr>
          <w:t>bottle,</w:t>
        </w:r>
      </w:hyperlink>
    </w:p>
    <w:p w:rsidR="00F45610" w:rsidRDefault="008D4F3A">
      <w:pPr>
        <w:pStyle w:val="BodyText"/>
        <w:tabs>
          <w:tab w:val="right" w:leader="dot" w:pos="8989"/>
        </w:tabs>
        <w:spacing w:line="276" w:lineRule="exact"/>
        <w:ind w:left="718"/>
      </w:pPr>
      <w:hyperlink w:anchor="_bookmark94" w:history="1">
        <w:proofErr w:type="gramStart"/>
        <w:r>
          <w:t>while</w:t>
        </w:r>
        <w:proofErr w:type="gramEnd"/>
        <w:r>
          <w:t xml:space="preserve"> holding its body in</w:t>
        </w:r>
        <w:r>
          <w:rPr>
            <w:spacing w:val="-6"/>
          </w:rPr>
          <w:t xml:space="preserve"> </w:t>
        </w:r>
        <w:r>
          <w:t>hand</w:t>
        </w:r>
        <w:r>
          <w:rPr>
            <w:spacing w:val="-2"/>
          </w:rPr>
          <w:t xml:space="preserve"> </w:t>
        </w:r>
        <w:r>
          <w:t>(b).</w:t>
        </w:r>
      </w:hyperlink>
      <w:r>
        <w:tab/>
        <w:t>43</w:t>
      </w:r>
    </w:p>
    <w:p w:rsidR="00F45610" w:rsidRDefault="008D4F3A">
      <w:pPr>
        <w:pStyle w:val="ListParagraph"/>
        <w:numPr>
          <w:ilvl w:val="1"/>
          <w:numId w:val="13"/>
        </w:numPr>
        <w:tabs>
          <w:tab w:val="left" w:pos="719"/>
        </w:tabs>
        <w:spacing w:before="69"/>
        <w:rPr>
          <w:sz w:val="24"/>
        </w:rPr>
      </w:pPr>
      <w:hyperlink w:anchor="_bookmark95" w:history="1">
        <w:r>
          <w:rPr>
            <w:sz w:val="24"/>
          </w:rPr>
          <w:t xml:space="preserve">Reprise lets the user specify moving one object towards or away from </w:t>
        </w:r>
        <w:r>
          <w:rPr>
            <w:spacing w:val="41"/>
            <w:sz w:val="24"/>
          </w:rPr>
          <w:t xml:space="preserve"> </w:t>
        </w:r>
        <w:r>
          <w:rPr>
            <w:sz w:val="24"/>
          </w:rPr>
          <w:t>another,</w:t>
        </w:r>
      </w:hyperlink>
    </w:p>
    <w:p w:rsidR="00F45610" w:rsidRDefault="008D4F3A">
      <w:pPr>
        <w:pStyle w:val="BodyText"/>
        <w:tabs>
          <w:tab w:val="right" w:leader="dot" w:pos="8989"/>
        </w:tabs>
        <w:spacing w:before="13"/>
        <w:ind w:left="718"/>
      </w:pPr>
      <w:hyperlink w:anchor="_bookmark95" w:history="1">
        <w:proofErr w:type="gramStart"/>
        <w:r>
          <w:t>such</w:t>
        </w:r>
        <w:proofErr w:type="gramEnd"/>
        <w:r>
          <w:t xml:space="preserve"> as putting a </w:t>
        </w:r>
        <w:r>
          <w:rPr>
            <w:spacing w:val="-3"/>
          </w:rPr>
          <w:t xml:space="preserve">key </w:t>
        </w:r>
        <w:r>
          <w:t>into a</w:t>
        </w:r>
        <w:r>
          <w:rPr>
            <w:spacing w:val="-5"/>
          </w:rPr>
          <w:t xml:space="preserve"> </w:t>
        </w:r>
        <w:r>
          <w:t>lock</w:t>
        </w:r>
        <w:r>
          <w:rPr>
            <w:spacing w:val="-2"/>
          </w:rPr>
          <w:t xml:space="preserve"> </w:t>
        </w:r>
        <w:r>
          <w:t>hole.</w:t>
        </w:r>
      </w:hyperlink>
      <w:r>
        <w:tab/>
        <w:t>43</w:t>
      </w:r>
    </w:p>
    <w:p w:rsidR="00F45610" w:rsidRDefault="008D4F3A">
      <w:pPr>
        <w:pStyle w:val="ListParagraph"/>
        <w:numPr>
          <w:ilvl w:val="1"/>
          <w:numId w:val="13"/>
        </w:numPr>
        <w:tabs>
          <w:tab w:val="left" w:pos="719"/>
        </w:tabs>
        <w:spacing w:before="69"/>
        <w:rPr>
          <w:sz w:val="24"/>
        </w:rPr>
      </w:pPr>
      <w:hyperlink w:anchor="_bookmark98" w:history="1">
        <w:r>
          <w:rPr>
            <w:sz w:val="24"/>
          </w:rPr>
          <w:t>Reprise</w:t>
        </w:r>
        <w:r>
          <w:rPr>
            <w:spacing w:val="-15"/>
            <w:sz w:val="24"/>
          </w:rPr>
          <w:t xml:space="preserve"> </w:t>
        </w:r>
        <w:r>
          <w:rPr>
            <w:sz w:val="24"/>
          </w:rPr>
          <w:t>can</w:t>
        </w:r>
        <w:r>
          <w:rPr>
            <w:spacing w:val="-15"/>
            <w:sz w:val="24"/>
          </w:rPr>
          <w:t xml:space="preserve"> </w:t>
        </w:r>
        <w:r>
          <w:rPr>
            <w:sz w:val="24"/>
          </w:rPr>
          <w:t>generate</w:t>
        </w:r>
        <w:r>
          <w:rPr>
            <w:spacing w:val="-15"/>
            <w:sz w:val="24"/>
          </w:rPr>
          <w:t xml:space="preserve"> </w:t>
        </w:r>
        <w:r>
          <w:rPr>
            <w:sz w:val="24"/>
          </w:rPr>
          <w:t>a</w:t>
        </w:r>
        <w:r>
          <w:rPr>
            <w:spacing w:val="-15"/>
            <w:sz w:val="24"/>
          </w:rPr>
          <w:t xml:space="preserve"> </w:t>
        </w:r>
        <w:r>
          <w:rPr>
            <w:sz w:val="24"/>
          </w:rPr>
          <w:t>wrapper–a</w:t>
        </w:r>
        <w:r>
          <w:rPr>
            <w:spacing w:val="-15"/>
            <w:sz w:val="24"/>
          </w:rPr>
          <w:t xml:space="preserve"> </w:t>
        </w:r>
        <w:r>
          <w:rPr>
            <w:sz w:val="24"/>
          </w:rPr>
          <w:t>cylindrical</w:t>
        </w:r>
        <w:r>
          <w:rPr>
            <w:spacing w:val="-15"/>
            <w:sz w:val="24"/>
          </w:rPr>
          <w:t xml:space="preserve"> </w:t>
        </w:r>
        <w:r>
          <w:rPr>
            <w:sz w:val="24"/>
          </w:rPr>
          <w:t>structure</w:t>
        </w:r>
        <w:r>
          <w:rPr>
            <w:spacing w:val="-15"/>
            <w:sz w:val="24"/>
          </w:rPr>
          <w:t xml:space="preserve"> </w:t>
        </w:r>
        <w:r>
          <w:rPr>
            <w:sz w:val="24"/>
          </w:rPr>
          <w:t>bounding</w:t>
        </w:r>
        <w:r>
          <w:rPr>
            <w:spacing w:val="-15"/>
            <w:sz w:val="24"/>
          </w:rPr>
          <w:t xml:space="preserve"> </w:t>
        </w:r>
        <w:r>
          <w:rPr>
            <w:sz w:val="24"/>
          </w:rPr>
          <w:t>part</w:t>
        </w:r>
        <w:r>
          <w:rPr>
            <w:spacing w:val="-16"/>
            <w:sz w:val="24"/>
          </w:rPr>
          <w:t xml:space="preserve"> </w:t>
        </w:r>
        <w:r>
          <w:rPr>
            <w:sz w:val="24"/>
          </w:rPr>
          <w:t>of</w:t>
        </w:r>
        <w:r>
          <w:rPr>
            <w:spacing w:val="-15"/>
            <w:sz w:val="24"/>
          </w:rPr>
          <w:t xml:space="preserve"> </w:t>
        </w:r>
        <w:r>
          <w:rPr>
            <w:sz w:val="24"/>
          </w:rPr>
          <w:t>an</w:t>
        </w:r>
        <w:r>
          <w:rPr>
            <w:spacing w:val="-15"/>
            <w:sz w:val="24"/>
          </w:rPr>
          <w:t xml:space="preserve"> </w:t>
        </w:r>
        <w:r>
          <w:rPr>
            <w:sz w:val="24"/>
          </w:rPr>
          <w:t>object</w:t>
        </w:r>
      </w:hyperlink>
    </w:p>
    <w:p w:rsidR="00F45610" w:rsidRDefault="008D4F3A">
      <w:pPr>
        <w:pStyle w:val="BodyText"/>
        <w:tabs>
          <w:tab w:val="right" w:leader="dot" w:pos="8989"/>
        </w:tabs>
        <w:spacing w:before="13"/>
        <w:ind w:left="718"/>
      </w:pPr>
      <w:hyperlink w:anchor="_bookmark98" w:history="1">
        <w:proofErr w:type="gramStart"/>
        <w:r>
          <w:t>(a), or an extension–an extrusion from a selected area of the</w:t>
        </w:r>
        <w:r>
          <w:rPr>
            <w:spacing w:val="-21"/>
          </w:rPr>
          <w:t xml:space="preserve"> </w:t>
        </w:r>
        <w:r>
          <w:t>object</w:t>
        </w:r>
        <w:r>
          <w:rPr>
            <w:spacing w:val="-2"/>
          </w:rPr>
          <w:t xml:space="preserve"> </w:t>
        </w:r>
        <w:r>
          <w:t>(b).</w:t>
        </w:r>
        <w:proofErr w:type="gramEnd"/>
      </w:hyperlink>
      <w:r>
        <w:tab/>
        <w:t>44</w:t>
      </w:r>
    </w:p>
    <w:p w:rsidR="00F45610" w:rsidRDefault="008D4F3A">
      <w:pPr>
        <w:pStyle w:val="ListParagraph"/>
        <w:numPr>
          <w:ilvl w:val="1"/>
          <w:numId w:val="13"/>
        </w:numPr>
        <w:tabs>
          <w:tab w:val="left" w:pos="719"/>
          <w:tab w:val="right" w:leader="dot" w:pos="8972"/>
        </w:tabs>
        <w:spacing w:before="69" w:line="252" w:lineRule="auto"/>
        <w:ind w:right="108"/>
        <w:rPr>
          <w:sz w:val="24"/>
        </w:rPr>
      </w:pPr>
      <w:hyperlink w:anchor="_bookmark99" w:history="1">
        <w:r>
          <w:rPr>
            <w:sz w:val="24"/>
          </w:rPr>
          <w:t>Besides using sliders,  users can also click a button to generate a large set of</w:t>
        </w:r>
      </w:hyperlink>
      <w:r>
        <w:rPr>
          <w:sz w:val="24"/>
        </w:rPr>
        <w:t xml:space="preserve">       </w:t>
      </w:r>
      <w:hyperlink w:anchor="_bookmark99" w:history="1">
        <w:r>
          <w:rPr>
            <w:sz w:val="24"/>
          </w:rPr>
          <w:t>design  variations  (ab),  from  which  they  can  select  one  that  best  matches  the</w:t>
        </w:r>
      </w:hyperlink>
      <w:r>
        <w:rPr>
          <w:sz w:val="24"/>
        </w:rPr>
        <w:t xml:space="preserve"> </w:t>
      </w:r>
      <w:hyperlink w:anchor="_bookmark99" w:history="1">
        <w:r>
          <w:rPr>
            <w:sz w:val="24"/>
          </w:rPr>
          <w:t xml:space="preserve">design they </w:t>
        </w:r>
        <w:r>
          <w:rPr>
            <w:spacing w:val="-3"/>
            <w:sz w:val="24"/>
          </w:rPr>
          <w:t xml:space="preserve">have </w:t>
        </w:r>
        <w:r>
          <w:rPr>
            <w:sz w:val="24"/>
          </w:rPr>
          <w:t>in mind, and continue to develop it from that</w:t>
        </w:r>
        <w:r>
          <w:rPr>
            <w:spacing w:val="-40"/>
            <w:sz w:val="24"/>
          </w:rPr>
          <w:t xml:space="preserve"> </w:t>
        </w:r>
        <w:r>
          <w:rPr>
            <w:sz w:val="24"/>
          </w:rPr>
          <w:t>model</w:t>
        </w:r>
        <w:r>
          <w:rPr>
            <w:spacing w:val="-4"/>
            <w:sz w:val="24"/>
          </w:rPr>
          <w:t xml:space="preserve"> </w:t>
        </w:r>
        <w:r>
          <w:rPr>
            <w:sz w:val="24"/>
          </w:rPr>
          <w:t>(c).</w:t>
        </w:r>
      </w:hyperlink>
      <w:r>
        <w:rPr>
          <w:w w:val="99"/>
          <w:sz w:val="24"/>
        </w:rPr>
        <w:t xml:space="preserve"> </w:t>
      </w:r>
      <w:r>
        <w:rPr>
          <w:sz w:val="24"/>
        </w:rPr>
        <w:tab/>
      </w:r>
      <w:r>
        <w:rPr>
          <w:w w:val="28"/>
          <w:sz w:val="24"/>
        </w:rPr>
        <w:t xml:space="preserve"> </w:t>
      </w:r>
      <w:r>
        <w:rPr>
          <w:sz w:val="24"/>
        </w:rPr>
        <w:t>45</w:t>
      </w:r>
    </w:p>
    <w:p w:rsidR="00F45610" w:rsidRDefault="008D4F3A">
      <w:pPr>
        <w:pStyle w:val="ListParagraph"/>
        <w:numPr>
          <w:ilvl w:val="1"/>
          <w:numId w:val="13"/>
        </w:numPr>
        <w:tabs>
          <w:tab w:val="left" w:pos="719"/>
        </w:tabs>
        <w:spacing w:before="56"/>
        <w:rPr>
          <w:sz w:val="24"/>
        </w:rPr>
      </w:pPr>
      <w:hyperlink w:anchor="_bookmark100" w:history="1">
        <w:r>
          <w:rPr>
            <w:sz w:val="24"/>
          </w:rPr>
          <w:t>Reprise</w:t>
        </w:r>
        <w:r>
          <w:rPr>
            <w:spacing w:val="-6"/>
            <w:sz w:val="24"/>
          </w:rPr>
          <w:t xml:space="preserve"> </w:t>
        </w:r>
        <w:r>
          <w:rPr>
            <w:sz w:val="24"/>
          </w:rPr>
          <w:t>provides</w:t>
        </w:r>
        <w:r>
          <w:rPr>
            <w:spacing w:val="-6"/>
            <w:sz w:val="24"/>
          </w:rPr>
          <w:t xml:space="preserve"> </w:t>
        </w:r>
        <w:r>
          <w:rPr>
            <w:sz w:val="24"/>
          </w:rPr>
          <w:t>a</w:t>
        </w:r>
        <w:r>
          <w:rPr>
            <w:spacing w:val="-7"/>
            <w:sz w:val="24"/>
          </w:rPr>
          <w:t xml:space="preserve"> </w:t>
        </w:r>
        <w:r>
          <w:rPr>
            <w:sz w:val="24"/>
          </w:rPr>
          <w:t>simple</w:t>
        </w:r>
        <w:r>
          <w:rPr>
            <w:spacing w:val="-6"/>
            <w:sz w:val="24"/>
          </w:rPr>
          <w:t xml:space="preserve"> </w:t>
        </w:r>
        <w:r>
          <w:rPr>
            <w:sz w:val="24"/>
          </w:rPr>
          <w:t>technique</w:t>
        </w:r>
        <w:r>
          <w:rPr>
            <w:spacing w:val="-6"/>
            <w:sz w:val="24"/>
          </w:rPr>
          <w:t xml:space="preserve"> </w:t>
        </w:r>
        <w:r>
          <w:rPr>
            <w:sz w:val="24"/>
          </w:rPr>
          <w:t>to</w:t>
        </w:r>
        <w:r>
          <w:rPr>
            <w:spacing w:val="-6"/>
            <w:sz w:val="24"/>
          </w:rPr>
          <w:t xml:space="preserve"> </w:t>
        </w:r>
        <w:r>
          <w:rPr>
            <w:sz w:val="24"/>
          </w:rPr>
          <w:t>split</w:t>
        </w:r>
        <w:r>
          <w:rPr>
            <w:spacing w:val="-6"/>
            <w:sz w:val="24"/>
          </w:rPr>
          <w:t xml:space="preserve"> </w:t>
        </w:r>
        <w:r>
          <w:rPr>
            <w:sz w:val="24"/>
          </w:rPr>
          <w:t>an</w:t>
        </w:r>
        <w:r>
          <w:rPr>
            <w:spacing w:val="-7"/>
            <w:sz w:val="24"/>
          </w:rPr>
          <w:t xml:space="preserve"> </w:t>
        </w:r>
        <w:r>
          <w:rPr>
            <w:sz w:val="24"/>
          </w:rPr>
          <w:t>adaptation</w:t>
        </w:r>
        <w:r>
          <w:rPr>
            <w:spacing w:val="-6"/>
            <w:sz w:val="24"/>
          </w:rPr>
          <w:t xml:space="preserve"> </w:t>
        </w:r>
        <w:r>
          <w:rPr>
            <w:sz w:val="24"/>
          </w:rPr>
          <w:t>in</w:t>
        </w:r>
        <w:r>
          <w:rPr>
            <w:spacing w:val="-6"/>
            <w:sz w:val="24"/>
          </w:rPr>
          <w:t xml:space="preserve"> </w:t>
        </w:r>
        <w:r>
          <w:rPr>
            <w:sz w:val="24"/>
          </w:rPr>
          <w:t>halves</w:t>
        </w:r>
        <w:r>
          <w:rPr>
            <w:spacing w:val="-6"/>
            <w:sz w:val="24"/>
          </w:rPr>
          <w:t xml:space="preserve"> </w:t>
        </w:r>
        <w:r>
          <w:rPr>
            <w:sz w:val="24"/>
          </w:rPr>
          <w:t>so</w:t>
        </w:r>
        <w:r>
          <w:rPr>
            <w:spacing w:val="-6"/>
            <w:sz w:val="24"/>
          </w:rPr>
          <w:t xml:space="preserve"> </w:t>
        </w:r>
        <w:r>
          <w:rPr>
            <w:sz w:val="24"/>
          </w:rPr>
          <w:t>an</w:t>
        </w:r>
        <w:r>
          <w:rPr>
            <w:spacing w:val="-7"/>
            <w:sz w:val="24"/>
          </w:rPr>
          <w:t xml:space="preserve"> </w:t>
        </w:r>
        <w:r>
          <w:rPr>
            <w:sz w:val="24"/>
          </w:rPr>
          <w:t>object,</w:t>
        </w:r>
      </w:hyperlink>
    </w:p>
    <w:p w:rsidR="00F45610" w:rsidRDefault="008D4F3A">
      <w:pPr>
        <w:pStyle w:val="BodyText"/>
        <w:tabs>
          <w:tab w:val="right" w:leader="dot" w:pos="8989"/>
        </w:tabs>
        <w:spacing w:before="13"/>
        <w:ind w:left="718"/>
      </w:pPr>
      <w:hyperlink w:anchor="_bookmark100" w:history="1">
        <w:proofErr w:type="gramStart"/>
        <w:r>
          <w:t>such</w:t>
        </w:r>
        <w:proofErr w:type="gramEnd"/>
        <w:r>
          <w:t xml:space="preserve"> as this fork, can be put inside a wrapper</w:t>
        </w:r>
        <w:r>
          <w:rPr>
            <w:spacing w:val="-14"/>
          </w:rPr>
          <w:t xml:space="preserve"> </w:t>
        </w:r>
        <w:r>
          <w:t>(Figure</w:t>
        </w:r>
      </w:hyperlink>
      <w:r>
        <w:rPr>
          <w:spacing w:val="-2"/>
        </w:rPr>
        <w:t xml:space="preserve"> </w:t>
      </w:r>
      <w:hyperlink w:anchor="_bookmark116" w:history="1">
        <w:r>
          <w:t>4.17a).</w:t>
        </w:r>
      </w:hyperlink>
      <w:r>
        <w:tab/>
        <w:t>45</w:t>
      </w:r>
    </w:p>
    <w:p w:rsidR="00F45610" w:rsidRDefault="008D4F3A">
      <w:pPr>
        <w:pStyle w:val="BodyText"/>
        <w:spacing w:before="321"/>
        <w:ind w:left="4253" w:right="4552"/>
        <w:jc w:val="center"/>
      </w:pPr>
      <w:proofErr w:type="gramStart"/>
      <w:r>
        <w:t>xii</w:t>
      </w:r>
      <w:proofErr w:type="gramEnd"/>
    </w:p>
    <w:p w:rsidR="00F45610" w:rsidRDefault="00F45610">
      <w:pPr>
        <w:jc w:val="center"/>
        <w:sectPr w:rsidR="00F45610">
          <w:headerReference w:type="default" r:id="rId16"/>
          <w:footerReference w:type="default" r:id="rId17"/>
          <w:pgSz w:w="12240" w:h="15840"/>
          <w:pgMar w:top="1120" w:right="1420" w:bottom="280" w:left="1720" w:header="595" w:footer="0" w:gutter="0"/>
          <w:cols w:space="720"/>
        </w:sectPr>
      </w:pPr>
    </w:p>
    <w:p w:rsidR="00F45610" w:rsidRDefault="008D4F3A">
      <w:pPr>
        <w:pStyle w:val="ListParagraph"/>
        <w:numPr>
          <w:ilvl w:val="1"/>
          <w:numId w:val="13"/>
        </w:numPr>
        <w:tabs>
          <w:tab w:val="left" w:pos="719"/>
        </w:tabs>
        <w:spacing w:before="159"/>
        <w:rPr>
          <w:sz w:val="24"/>
        </w:rPr>
      </w:pPr>
      <w:hyperlink w:anchor="_bookmark101" w:history="1">
        <w:r>
          <w:rPr>
            <w:sz w:val="24"/>
          </w:rPr>
          <w:t>A</w:t>
        </w:r>
        <w:r>
          <w:rPr>
            <w:spacing w:val="-12"/>
            <w:sz w:val="24"/>
          </w:rPr>
          <w:t xml:space="preserve"> </w:t>
        </w:r>
        <w:r>
          <w:rPr>
            <w:sz w:val="24"/>
          </w:rPr>
          <w:t>pipe</w:t>
        </w:r>
        <w:r>
          <w:rPr>
            <w:spacing w:val="-12"/>
            <w:sz w:val="24"/>
          </w:rPr>
          <w:t xml:space="preserve"> </w:t>
        </w:r>
        <w:r>
          <w:rPr>
            <w:sz w:val="24"/>
          </w:rPr>
          <w:t>clamp,</w:t>
        </w:r>
        <w:r>
          <w:rPr>
            <w:spacing w:val="-10"/>
            <w:sz w:val="24"/>
          </w:rPr>
          <w:t xml:space="preserve"> </w:t>
        </w:r>
        <w:r>
          <w:rPr>
            <w:sz w:val="24"/>
          </w:rPr>
          <w:t>provided</w:t>
        </w:r>
        <w:r>
          <w:rPr>
            <w:spacing w:val="-12"/>
            <w:sz w:val="24"/>
          </w:rPr>
          <w:t xml:space="preserve"> </w:t>
        </w:r>
        <w:r>
          <w:rPr>
            <w:sz w:val="24"/>
          </w:rPr>
          <w:t>by</w:t>
        </w:r>
        <w:r>
          <w:rPr>
            <w:spacing w:val="-12"/>
            <w:sz w:val="24"/>
          </w:rPr>
          <w:t xml:space="preserve"> </w:t>
        </w:r>
        <w:r>
          <w:rPr>
            <w:sz w:val="24"/>
          </w:rPr>
          <w:t>Reprise,</w:t>
        </w:r>
        <w:r>
          <w:rPr>
            <w:spacing w:val="-10"/>
            <w:sz w:val="24"/>
          </w:rPr>
          <w:t xml:space="preserve"> </w:t>
        </w:r>
        <w:r>
          <w:rPr>
            <w:sz w:val="24"/>
          </w:rPr>
          <w:t>attaches</w:t>
        </w:r>
        <w:r>
          <w:rPr>
            <w:spacing w:val="-12"/>
            <w:sz w:val="24"/>
          </w:rPr>
          <w:t xml:space="preserve"> </w:t>
        </w:r>
        <w:r>
          <w:rPr>
            <w:sz w:val="24"/>
          </w:rPr>
          <w:t>the</w:t>
        </w:r>
        <w:r>
          <w:rPr>
            <w:spacing w:val="-12"/>
            <w:sz w:val="24"/>
          </w:rPr>
          <w:t xml:space="preserve"> </w:t>
        </w:r>
        <w:r>
          <w:rPr>
            <w:sz w:val="24"/>
          </w:rPr>
          <w:t>generated</w:t>
        </w:r>
        <w:r>
          <w:rPr>
            <w:spacing w:val="-12"/>
            <w:sz w:val="24"/>
          </w:rPr>
          <w:t xml:space="preserve"> </w:t>
        </w:r>
        <w:r>
          <w:rPr>
            <w:sz w:val="24"/>
          </w:rPr>
          <w:t>stand</w:t>
        </w:r>
        <w:r>
          <w:rPr>
            <w:spacing w:val="-12"/>
            <w:sz w:val="24"/>
          </w:rPr>
          <w:t xml:space="preserve"> </w:t>
        </w:r>
        <w:r>
          <w:rPr>
            <w:sz w:val="24"/>
          </w:rPr>
          <w:t>(a)</w:t>
        </w:r>
        <w:r>
          <w:rPr>
            <w:spacing w:val="-12"/>
            <w:sz w:val="24"/>
          </w:rPr>
          <w:t xml:space="preserve"> </w:t>
        </w:r>
        <w:r>
          <w:rPr>
            <w:sz w:val="24"/>
          </w:rPr>
          <w:t>to</w:t>
        </w:r>
        <w:r>
          <w:rPr>
            <w:spacing w:val="-12"/>
            <w:sz w:val="24"/>
          </w:rPr>
          <w:t xml:space="preserve"> </w:t>
        </w:r>
        <w:r>
          <w:rPr>
            <w:sz w:val="24"/>
          </w:rPr>
          <w:t>the</w:t>
        </w:r>
        <w:r>
          <w:rPr>
            <w:spacing w:val="-12"/>
            <w:sz w:val="24"/>
          </w:rPr>
          <w:t xml:space="preserve"> </w:t>
        </w:r>
        <w:r>
          <w:rPr>
            <w:sz w:val="24"/>
          </w:rPr>
          <w:t>object.</w:t>
        </w:r>
      </w:hyperlink>
    </w:p>
    <w:p w:rsidR="00F45610" w:rsidRDefault="008D4F3A">
      <w:pPr>
        <w:pStyle w:val="BodyText"/>
        <w:spacing w:before="13"/>
        <w:ind w:left="718"/>
      </w:pPr>
      <w:hyperlink w:anchor="_bookmark101" w:history="1">
        <w:r>
          <w:t xml:space="preserve">Clicking on the object places the pipe (b). Another stroke cuts it open </w:t>
        </w:r>
        <w:proofErr w:type="gramStart"/>
        <w:r>
          <w:t>and  adds</w:t>
        </w:r>
        <w:proofErr w:type="gramEnd"/>
      </w:hyperlink>
    </w:p>
    <w:p w:rsidR="00F45610" w:rsidRDefault="008D4F3A">
      <w:pPr>
        <w:pStyle w:val="BodyText"/>
        <w:tabs>
          <w:tab w:val="left" w:leader="dot" w:pos="8750"/>
        </w:tabs>
        <w:spacing w:before="13"/>
        <w:ind w:left="718"/>
      </w:pPr>
      <w:hyperlink w:anchor="_bookmark101" w:history="1">
        <w:proofErr w:type="gramStart"/>
        <w:r>
          <w:t>a</w:t>
        </w:r>
        <w:proofErr w:type="gramEnd"/>
        <w:r>
          <w:t xml:space="preserve"> pair of</w:t>
        </w:r>
        <w:r>
          <w:rPr>
            <w:spacing w:val="-7"/>
          </w:rPr>
          <w:t xml:space="preserve"> </w:t>
        </w:r>
        <w:r>
          <w:t>clamps</w:t>
        </w:r>
        <w:r>
          <w:rPr>
            <w:spacing w:val="-3"/>
          </w:rPr>
          <w:t xml:space="preserve"> </w:t>
        </w:r>
        <w:r>
          <w:t>(cd).</w:t>
        </w:r>
      </w:hyperlink>
      <w:r>
        <w:tab/>
        <w:t>46</w:t>
      </w:r>
    </w:p>
    <w:p w:rsidR="00F45610" w:rsidRDefault="008D4F3A">
      <w:pPr>
        <w:pStyle w:val="ListParagraph"/>
        <w:numPr>
          <w:ilvl w:val="1"/>
          <w:numId w:val="13"/>
        </w:numPr>
        <w:tabs>
          <w:tab w:val="left" w:pos="719"/>
        </w:tabs>
        <w:rPr>
          <w:sz w:val="24"/>
        </w:rPr>
      </w:pPr>
      <w:hyperlink w:anchor="_bookmark102" w:history="1">
        <w:r>
          <w:rPr>
            <w:sz w:val="24"/>
          </w:rPr>
          <w:t xml:space="preserve">Beams can further support the object for an adaptation. </w:t>
        </w:r>
        <w:r>
          <w:rPr>
            <w:spacing w:val="-10"/>
            <w:sz w:val="24"/>
          </w:rPr>
          <w:t xml:space="preserve">To </w:t>
        </w:r>
        <w:r>
          <w:rPr>
            <w:sz w:val="24"/>
          </w:rPr>
          <w:t>generate one,</w:t>
        </w:r>
        <w:r>
          <w:rPr>
            <w:spacing w:val="17"/>
            <w:sz w:val="24"/>
          </w:rPr>
          <w:t xml:space="preserve"> </w:t>
        </w:r>
        <w:r>
          <w:rPr>
            <w:sz w:val="24"/>
          </w:rPr>
          <w:t>simply</w:t>
        </w:r>
      </w:hyperlink>
    </w:p>
    <w:p w:rsidR="00F45610" w:rsidRDefault="008D4F3A">
      <w:pPr>
        <w:pStyle w:val="BodyText"/>
        <w:tabs>
          <w:tab w:val="left" w:leader="dot" w:pos="8750"/>
        </w:tabs>
        <w:spacing w:before="13"/>
        <w:ind w:left="718"/>
      </w:pPr>
      <w:hyperlink w:anchor="_bookmark102" w:history="1">
        <w:proofErr w:type="gramStart"/>
        <w:r>
          <w:t>select</w:t>
        </w:r>
        <w:proofErr w:type="gramEnd"/>
        <w:r>
          <w:t xml:space="preserve"> a point on the object and another point on</w:t>
        </w:r>
        <w:r>
          <w:rPr>
            <w:spacing w:val="-25"/>
          </w:rPr>
          <w:t xml:space="preserve"> </w:t>
        </w:r>
        <w:r>
          <w:t>the</w:t>
        </w:r>
        <w:r>
          <w:rPr>
            <w:spacing w:val="-3"/>
          </w:rPr>
          <w:t xml:space="preserve"> </w:t>
        </w:r>
        <w:r>
          <w:t>adaptation.</w:t>
        </w:r>
      </w:hyperlink>
      <w:r>
        <w:tab/>
        <w:t>46</w:t>
      </w:r>
    </w:p>
    <w:p w:rsidR="00F45610" w:rsidRDefault="008D4F3A">
      <w:pPr>
        <w:pStyle w:val="ListParagraph"/>
        <w:numPr>
          <w:ilvl w:val="1"/>
          <w:numId w:val="13"/>
        </w:numPr>
        <w:tabs>
          <w:tab w:val="left" w:pos="719"/>
          <w:tab w:val="left" w:leader="dot" w:pos="8750"/>
        </w:tabs>
        <w:spacing w:line="252" w:lineRule="auto"/>
        <w:ind w:right="108"/>
        <w:rPr>
          <w:sz w:val="24"/>
        </w:rPr>
      </w:pPr>
      <w:hyperlink w:anchor="_bookmark106" w:history="1">
        <w:r>
          <w:rPr>
            <w:sz w:val="24"/>
          </w:rPr>
          <w:t>As the phone’s screen is marked as inaccessible (red) by an adaptation, the gen-</w:t>
        </w:r>
      </w:hyperlink>
      <w:r>
        <w:rPr>
          <w:sz w:val="24"/>
        </w:rPr>
        <w:t xml:space="preserve"> </w:t>
      </w:r>
      <w:hyperlink w:anchor="_bookmark106" w:history="1">
        <w:proofErr w:type="spellStart"/>
        <w:r>
          <w:rPr>
            <w:sz w:val="24"/>
          </w:rPr>
          <w:t>erated</w:t>
        </w:r>
        <w:proofErr w:type="spellEnd"/>
        <w:r>
          <w:rPr>
            <w:sz w:val="24"/>
          </w:rPr>
          <w:t xml:space="preserve"> handle avoids covering</w:t>
        </w:r>
        <w:r>
          <w:rPr>
            <w:spacing w:val="-21"/>
            <w:sz w:val="24"/>
          </w:rPr>
          <w:t xml:space="preserve"> </w:t>
        </w:r>
        <w:r>
          <w:rPr>
            <w:sz w:val="24"/>
          </w:rPr>
          <w:t>that</w:t>
        </w:r>
        <w:r>
          <w:rPr>
            <w:spacing w:val="-6"/>
            <w:sz w:val="24"/>
          </w:rPr>
          <w:t xml:space="preserve"> </w:t>
        </w:r>
        <w:r>
          <w:rPr>
            <w:sz w:val="24"/>
          </w:rPr>
          <w:t>area.</w:t>
        </w:r>
      </w:hyperlink>
      <w:r>
        <w:rPr>
          <w:sz w:val="24"/>
        </w:rPr>
        <w:tab/>
        <w:t>47</w:t>
      </w:r>
    </w:p>
    <w:p w:rsidR="00F45610" w:rsidRDefault="008D4F3A">
      <w:pPr>
        <w:pStyle w:val="ListParagraph"/>
        <w:numPr>
          <w:ilvl w:val="1"/>
          <w:numId w:val="13"/>
        </w:numPr>
        <w:tabs>
          <w:tab w:val="left" w:pos="719"/>
        </w:tabs>
        <w:spacing w:before="0" w:line="276" w:lineRule="exact"/>
        <w:rPr>
          <w:sz w:val="24"/>
        </w:rPr>
      </w:pPr>
      <w:hyperlink w:anchor="_bookmark107" w:history="1">
        <w:r>
          <w:rPr>
            <w:sz w:val="24"/>
          </w:rPr>
          <w:t xml:space="preserve">Reprise also provides an SVG file for making a measuring tool for </w:t>
        </w:r>
        <w:r>
          <w:rPr>
            <w:spacing w:val="49"/>
            <w:sz w:val="24"/>
          </w:rPr>
          <w:t xml:space="preserve"> </w:t>
        </w:r>
        <w:r>
          <w:rPr>
            <w:sz w:val="24"/>
          </w:rPr>
          <w:t>adaptations</w:t>
        </w:r>
      </w:hyperlink>
    </w:p>
    <w:p w:rsidR="00F45610" w:rsidRDefault="008D4F3A">
      <w:pPr>
        <w:pStyle w:val="BodyText"/>
        <w:tabs>
          <w:tab w:val="left" w:pos="8750"/>
        </w:tabs>
        <w:spacing w:before="13"/>
        <w:ind w:left="718"/>
      </w:pPr>
      <w:hyperlink w:anchor="_bookmark107" w:history="1">
        <w:proofErr w:type="gramStart"/>
        <w:r>
          <w:t>that</w:t>
        </w:r>
        <w:proofErr w:type="gramEnd"/>
        <w:r>
          <w:t xml:space="preserve"> require fitting users’ hand or fingers. This one shown above was laser cut.</w:t>
        </w:r>
      </w:hyperlink>
      <w:r>
        <w:rPr>
          <w:spacing w:val="-1"/>
        </w:rPr>
        <w:t xml:space="preserve"> </w:t>
      </w:r>
      <w:r>
        <w:t>.</w:t>
      </w:r>
      <w:r>
        <w:rPr>
          <w:spacing w:val="51"/>
        </w:rPr>
        <w:t xml:space="preserve"> </w:t>
      </w:r>
      <w:r>
        <w:t>.</w:t>
      </w:r>
      <w:r>
        <w:tab/>
        <w:t>47</w:t>
      </w:r>
    </w:p>
    <w:p w:rsidR="00F45610" w:rsidRDefault="008D4F3A">
      <w:pPr>
        <w:pStyle w:val="ListParagraph"/>
        <w:numPr>
          <w:ilvl w:val="1"/>
          <w:numId w:val="13"/>
        </w:numPr>
        <w:tabs>
          <w:tab w:val="left" w:pos="719"/>
        </w:tabs>
        <w:spacing w:line="252" w:lineRule="auto"/>
        <w:ind w:right="717"/>
        <w:rPr>
          <w:sz w:val="24"/>
        </w:rPr>
      </w:pPr>
      <w:hyperlink w:anchor="_bookmark116" w:history="1">
        <w:r>
          <w:rPr>
            <w:sz w:val="24"/>
          </w:rPr>
          <w:t>Replicated</w:t>
        </w:r>
        <w:r>
          <w:rPr>
            <w:spacing w:val="-17"/>
            <w:sz w:val="24"/>
          </w:rPr>
          <w:t xml:space="preserve"> </w:t>
        </w:r>
        <w:r>
          <w:rPr>
            <w:sz w:val="24"/>
          </w:rPr>
          <w:t>wrapper/extension</w:t>
        </w:r>
        <w:r>
          <w:rPr>
            <w:spacing w:val="-17"/>
            <w:sz w:val="24"/>
          </w:rPr>
          <w:t xml:space="preserve"> </w:t>
        </w:r>
        <w:r>
          <w:rPr>
            <w:sz w:val="24"/>
          </w:rPr>
          <w:t>examples.</w:t>
        </w:r>
        <w:r>
          <w:rPr>
            <w:spacing w:val="2"/>
            <w:sz w:val="24"/>
          </w:rPr>
          <w:t xml:space="preserve"> </w:t>
        </w:r>
        <w:proofErr w:type="spellStart"/>
        <w:r>
          <w:rPr>
            <w:sz w:val="24"/>
          </w:rPr>
          <w:t>Ninjaflex</w:t>
        </w:r>
        <w:proofErr w:type="spellEnd"/>
        <w:r>
          <w:rPr>
            <w:spacing w:val="-17"/>
            <w:sz w:val="24"/>
          </w:rPr>
          <w:t xml:space="preserve"> </w:t>
        </w:r>
        <w:r>
          <w:rPr>
            <w:sz w:val="24"/>
          </w:rPr>
          <w:t>was</w:t>
        </w:r>
        <w:r>
          <w:rPr>
            <w:spacing w:val="-17"/>
            <w:sz w:val="24"/>
          </w:rPr>
          <w:t xml:space="preserve"> </w:t>
        </w:r>
        <w:r>
          <w:rPr>
            <w:sz w:val="24"/>
          </w:rPr>
          <w:t>used</w:t>
        </w:r>
        <w:r>
          <w:rPr>
            <w:spacing w:val="-17"/>
            <w:sz w:val="24"/>
          </w:rPr>
          <w:t xml:space="preserve"> </w:t>
        </w:r>
        <w:r>
          <w:rPr>
            <w:sz w:val="24"/>
          </w:rPr>
          <w:t>for</w:t>
        </w:r>
        <w:r>
          <w:rPr>
            <w:spacing w:val="-17"/>
            <w:sz w:val="24"/>
          </w:rPr>
          <w:t xml:space="preserve"> </w:t>
        </w:r>
        <w:r>
          <w:rPr>
            <w:sz w:val="24"/>
          </w:rPr>
          <w:t>the</w:t>
        </w:r>
        <w:r>
          <w:rPr>
            <w:spacing w:val="-17"/>
            <w:sz w:val="24"/>
          </w:rPr>
          <w:t xml:space="preserve"> </w:t>
        </w:r>
        <w:r>
          <w:rPr>
            <w:sz w:val="24"/>
          </w:rPr>
          <w:t>fork</w:t>
        </w:r>
        <w:r>
          <w:rPr>
            <w:spacing w:val="-17"/>
            <w:sz w:val="24"/>
          </w:rPr>
          <w:t xml:space="preserve"> </w:t>
        </w:r>
        <w:r>
          <w:rPr>
            <w:sz w:val="24"/>
          </w:rPr>
          <w:t>wrapper</w:t>
        </w:r>
      </w:hyperlink>
      <w:r>
        <w:rPr>
          <w:sz w:val="24"/>
        </w:rPr>
        <w:t xml:space="preserve"> </w:t>
      </w:r>
      <w:hyperlink w:anchor="_bookmark116" w:history="1">
        <w:r>
          <w:rPr>
            <w:sz w:val="24"/>
          </w:rPr>
          <w:t>(a), zipper handle extension (b), and the bottle lid wrapper (c). Nylon-based</w:t>
        </w:r>
        <w:r>
          <w:rPr>
            <w:spacing w:val="-28"/>
            <w:sz w:val="24"/>
          </w:rPr>
          <w:t xml:space="preserve"> </w:t>
        </w:r>
        <w:r>
          <w:rPr>
            <w:sz w:val="24"/>
          </w:rPr>
          <w:t>soft</w:t>
        </w:r>
      </w:hyperlink>
    </w:p>
    <w:p w:rsidR="00F45610" w:rsidRDefault="008D4F3A">
      <w:pPr>
        <w:pStyle w:val="BodyText"/>
        <w:tabs>
          <w:tab w:val="right" w:leader="dot" w:pos="8989"/>
        </w:tabs>
        <w:spacing w:line="276" w:lineRule="exact"/>
        <w:ind w:left="718"/>
      </w:pPr>
      <w:hyperlink w:anchor="_bookmark116" w:history="1">
        <w:proofErr w:type="gramStart"/>
        <w:r>
          <w:t>material</w:t>
        </w:r>
        <w:proofErr w:type="gramEnd"/>
        <w:r>
          <w:t xml:space="preserve"> was used for</w:t>
        </w:r>
        <w:r>
          <w:rPr>
            <w:spacing w:val="-5"/>
          </w:rPr>
          <w:t xml:space="preserve"> </w:t>
        </w:r>
        <w:r>
          <w:t>the</w:t>
        </w:r>
        <w:r>
          <w:rPr>
            <w:spacing w:val="-2"/>
          </w:rPr>
          <w:t xml:space="preserve"> </w:t>
        </w:r>
        <w:r>
          <w:t>cutter</w:t>
        </w:r>
      </w:hyperlink>
      <w:r>
        <w:tab/>
        <w:t>49</w:t>
      </w:r>
    </w:p>
    <w:p w:rsidR="00F45610" w:rsidRDefault="008D4F3A">
      <w:pPr>
        <w:pStyle w:val="ListParagraph"/>
        <w:numPr>
          <w:ilvl w:val="1"/>
          <w:numId w:val="13"/>
        </w:numPr>
        <w:tabs>
          <w:tab w:val="left" w:pos="719"/>
          <w:tab w:val="right" w:leader="dot" w:pos="8989"/>
        </w:tabs>
        <w:rPr>
          <w:sz w:val="24"/>
        </w:rPr>
      </w:pPr>
      <w:hyperlink w:anchor="_bookmark117" w:history="1">
        <w:r>
          <w:rPr>
            <w:sz w:val="24"/>
          </w:rPr>
          <w:t>Replicated</w:t>
        </w:r>
        <w:r>
          <w:rPr>
            <w:spacing w:val="-2"/>
            <w:sz w:val="24"/>
          </w:rPr>
          <w:t xml:space="preserve"> </w:t>
        </w:r>
        <w:r>
          <w:rPr>
            <w:sz w:val="24"/>
          </w:rPr>
          <w:t>handle</w:t>
        </w:r>
        <w:r>
          <w:rPr>
            <w:spacing w:val="-2"/>
            <w:sz w:val="24"/>
          </w:rPr>
          <w:t xml:space="preserve"> </w:t>
        </w:r>
        <w:r>
          <w:rPr>
            <w:sz w:val="24"/>
          </w:rPr>
          <w:t>examples.</w:t>
        </w:r>
      </w:hyperlink>
      <w:r>
        <w:rPr>
          <w:sz w:val="24"/>
        </w:rPr>
        <w:tab/>
        <w:t>49</w:t>
      </w:r>
    </w:p>
    <w:p w:rsidR="00F45610" w:rsidRDefault="008D4F3A">
      <w:pPr>
        <w:pStyle w:val="ListParagraph"/>
        <w:numPr>
          <w:ilvl w:val="1"/>
          <w:numId w:val="13"/>
        </w:numPr>
        <w:tabs>
          <w:tab w:val="left" w:pos="719"/>
          <w:tab w:val="right" w:leader="dot" w:pos="8989"/>
        </w:tabs>
        <w:rPr>
          <w:sz w:val="24"/>
        </w:rPr>
      </w:pPr>
      <w:hyperlink w:anchor="_bookmark118" w:history="1">
        <w:r>
          <w:rPr>
            <w:sz w:val="24"/>
          </w:rPr>
          <w:t>Replicated</w:t>
        </w:r>
        <w:r>
          <w:rPr>
            <w:spacing w:val="-2"/>
            <w:sz w:val="24"/>
          </w:rPr>
          <w:t xml:space="preserve"> </w:t>
        </w:r>
        <w:r>
          <w:rPr>
            <w:sz w:val="24"/>
          </w:rPr>
          <w:t>lever</w:t>
        </w:r>
        <w:r>
          <w:rPr>
            <w:spacing w:val="-2"/>
            <w:sz w:val="24"/>
          </w:rPr>
          <w:t xml:space="preserve"> </w:t>
        </w:r>
        <w:r>
          <w:rPr>
            <w:sz w:val="24"/>
          </w:rPr>
          <w:t>examples.</w:t>
        </w:r>
      </w:hyperlink>
      <w:r>
        <w:rPr>
          <w:sz w:val="24"/>
        </w:rPr>
        <w:tab/>
        <w:t>50</w:t>
      </w:r>
    </w:p>
    <w:p w:rsidR="00F45610" w:rsidRDefault="008D4F3A">
      <w:pPr>
        <w:pStyle w:val="ListParagraph"/>
        <w:numPr>
          <w:ilvl w:val="1"/>
          <w:numId w:val="13"/>
        </w:numPr>
        <w:tabs>
          <w:tab w:val="left" w:pos="719"/>
          <w:tab w:val="right" w:leader="dot" w:pos="8989"/>
        </w:tabs>
        <w:rPr>
          <w:sz w:val="24"/>
        </w:rPr>
      </w:pPr>
      <w:hyperlink w:anchor="_bookmark120" w:history="1">
        <w:r>
          <w:rPr>
            <w:sz w:val="24"/>
          </w:rPr>
          <w:t>Replicated</w:t>
        </w:r>
        <w:r>
          <w:rPr>
            <w:spacing w:val="-2"/>
            <w:sz w:val="24"/>
          </w:rPr>
          <w:t xml:space="preserve"> </w:t>
        </w:r>
        <w:r>
          <w:rPr>
            <w:sz w:val="24"/>
          </w:rPr>
          <w:t>anchor/stand</w:t>
        </w:r>
        <w:r>
          <w:rPr>
            <w:spacing w:val="-2"/>
            <w:sz w:val="24"/>
          </w:rPr>
          <w:t xml:space="preserve"> </w:t>
        </w:r>
        <w:r>
          <w:rPr>
            <w:sz w:val="24"/>
          </w:rPr>
          <w:t>examples.</w:t>
        </w:r>
      </w:hyperlink>
      <w:r>
        <w:rPr>
          <w:sz w:val="24"/>
        </w:rPr>
        <w:tab/>
        <w:t>51</w:t>
      </w:r>
    </w:p>
    <w:p w:rsidR="00F45610" w:rsidRDefault="008D4F3A">
      <w:pPr>
        <w:pStyle w:val="ListParagraph"/>
        <w:numPr>
          <w:ilvl w:val="1"/>
          <w:numId w:val="13"/>
        </w:numPr>
        <w:tabs>
          <w:tab w:val="left" w:pos="719"/>
          <w:tab w:val="right" w:leader="dot" w:pos="8989"/>
        </w:tabs>
        <w:rPr>
          <w:sz w:val="24"/>
        </w:rPr>
      </w:pPr>
      <w:hyperlink w:anchor="_bookmark121" w:history="1">
        <w:r>
          <w:rPr>
            <w:sz w:val="24"/>
          </w:rPr>
          <w:t>Replicated</w:t>
        </w:r>
        <w:r>
          <w:rPr>
            <w:spacing w:val="-2"/>
            <w:sz w:val="24"/>
          </w:rPr>
          <w:t xml:space="preserve"> </w:t>
        </w:r>
        <w:r>
          <w:rPr>
            <w:sz w:val="24"/>
          </w:rPr>
          <w:t>guide</w:t>
        </w:r>
        <w:r>
          <w:rPr>
            <w:spacing w:val="-2"/>
            <w:sz w:val="24"/>
          </w:rPr>
          <w:t xml:space="preserve"> </w:t>
        </w:r>
        <w:r>
          <w:rPr>
            <w:sz w:val="24"/>
          </w:rPr>
          <w:t>examples.</w:t>
        </w:r>
      </w:hyperlink>
      <w:r>
        <w:rPr>
          <w:sz w:val="24"/>
        </w:rPr>
        <w:tab/>
        <w:t>51</w:t>
      </w:r>
    </w:p>
    <w:p w:rsidR="00F45610" w:rsidRDefault="008D4F3A">
      <w:pPr>
        <w:pStyle w:val="ListParagraph"/>
        <w:numPr>
          <w:ilvl w:val="1"/>
          <w:numId w:val="13"/>
        </w:numPr>
        <w:tabs>
          <w:tab w:val="left" w:pos="719"/>
        </w:tabs>
        <w:rPr>
          <w:sz w:val="24"/>
        </w:rPr>
      </w:pPr>
      <w:hyperlink w:anchor="_bookmark122" w:history="1">
        <w:r>
          <w:rPr>
            <w:sz w:val="24"/>
          </w:rPr>
          <w:t>Combining multiple adaptations: a handle (a), a guide (b) and an anchor (c)</w:t>
        </w:r>
        <w:r>
          <w:rPr>
            <w:spacing w:val="18"/>
            <w:sz w:val="24"/>
          </w:rPr>
          <w:t xml:space="preserve"> </w:t>
        </w:r>
        <w:r>
          <w:rPr>
            <w:sz w:val="24"/>
          </w:rPr>
          <w:t>can</w:t>
        </w:r>
      </w:hyperlink>
    </w:p>
    <w:p w:rsidR="00F45610" w:rsidRDefault="008D4F3A">
      <w:pPr>
        <w:pStyle w:val="BodyText"/>
        <w:tabs>
          <w:tab w:val="right" w:leader="dot" w:pos="8989"/>
        </w:tabs>
        <w:spacing w:before="13"/>
        <w:ind w:left="718"/>
      </w:pPr>
      <w:hyperlink w:anchor="_bookmark122" w:history="1">
        <w:proofErr w:type="gramStart"/>
        <w:r>
          <w:t>be</w:t>
        </w:r>
        <w:proofErr w:type="gramEnd"/>
        <w:r>
          <w:t xml:space="preserve"> combined into one (super)</w:t>
        </w:r>
        <w:r>
          <w:rPr>
            <w:spacing w:val="-7"/>
          </w:rPr>
          <w:t xml:space="preserve"> </w:t>
        </w:r>
        <w:r>
          <w:t>adaptation</w:t>
        </w:r>
        <w:r>
          <w:rPr>
            <w:spacing w:val="-2"/>
          </w:rPr>
          <w:t xml:space="preserve"> </w:t>
        </w:r>
        <w:r>
          <w:t>(d).</w:t>
        </w:r>
      </w:hyperlink>
      <w:r>
        <w:tab/>
        <w:t>52</w:t>
      </w:r>
    </w:p>
    <w:p w:rsidR="00F45610" w:rsidRDefault="00F45610">
      <w:pPr>
        <w:sectPr w:rsidR="00F45610">
          <w:headerReference w:type="default" r:id="rId18"/>
          <w:footerReference w:type="default" r:id="rId19"/>
          <w:pgSz w:w="12240" w:h="15840"/>
          <w:pgMar w:top="1120" w:right="1420" w:bottom="1480" w:left="1720" w:header="595" w:footer="1286" w:gutter="0"/>
          <w:pgNumType w:start="13"/>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1480" w:left="1720" w:header="595" w:footer="1286" w:gutter="0"/>
          <w:cols w:space="720"/>
        </w:sectPr>
      </w:pPr>
    </w:p>
    <w:p w:rsidR="00F45610" w:rsidRDefault="00F45610">
      <w:pPr>
        <w:pStyle w:val="BodyText"/>
        <w:rPr>
          <w:sz w:val="50"/>
        </w:rPr>
      </w:pPr>
    </w:p>
    <w:p w:rsidR="00F45610" w:rsidRDefault="00F45610">
      <w:pPr>
        <w:pStyle w:val="BodyText"/>
        <w:rPr>
          <w:sz w:val="50"/>
        </w:rPr>
      </w:pPr>
    </w:p>
    <w:p w:rsidR="00F45610" w:rsidRDefault="008D4F3A">
      <w:pPr>
        <w:spacing w:before="370"/>
        <w:ind w:left="109"/>
        <w:rPr>
          <w:b/>
          <w:sz w:val="49"/>
        </w:rPr>
      </w:pPr>
      <w:r>
        <w:rPr>
          <w:b/>
          <w:sz w:val="49"/>
        </w:rPr>
        <w:t>List of Tables</w:t>
      </w:r>
    </w:p>
    <w:p w:rsidR="00F45610" w:rsidRDefault="00F45610">
      <w:pPr>
        <w:pStyle w:val="BodyText"/>
        <w:spacing w:before="8"/>
        <w:rPr>
          <w:b/>
          <w:sz w:val="65"/>
        </w:rPr>
      </w:pPr>
    </w:p>
    <w:p w:rsidR="00F45610" w:rsidRDefault="008D4F3A">
      <w:pPr>
        <w:pStyle w:val="ListParagraph"/>
        <w:numPr>
          <w:ilvl w:val="1"/>
          <w:numId w:val="12"/>
        </w:numPr>
        <w:tabs>
          <w:tab w:val="left" w:pos="1019"/>
          <w:tab w:val="left" w:leader="dot" w:pos="9050"/>
        </w:tabs>
        <w:spacing w:before="0" w:line="252" w:lineRule="auto"/>
        <w:ind w:right="108"/>
        <w:rPr>
          <w:sz w:val="24"/>
        </w:rPr>
      </w:pPr>
      <w:hyperlink w:anchor="_bookmark68" w:history="1">
        <w:r>
          <w:rPr>
            <w:sz w:val="24"/>
          </w:rPr>
          <w:t xml:space="preserve">Prediction models for printing time of attachment techniques and data from </w:t>
        </w:r>
        <w:proofErr w:type="spellStart"/>
        <w:proofErr w:type="gramStart"/>
        <w:r>
          <w:rPr>
            <w:sz w:val="24"/>
          </w:rPr>
          <w:t>a</w:t>
        </w:r>
        <w:proofErr w:type="spellEnd"/>
        <w:proofErr w:type="gramEnd"/>
      </w:hyperlink>
      <w:r>
        <w:rPr>
          <w:sz w:val="24"/>
        </w:rPr>
        <w:t xml:space="preserve"> </w:t>
      </w:r>
      <w:hyperlink w:anchor="_bookmark68" w:history="1">
        <w:r>
          <w:rPr>
            <w:sz w:val="24"/>
          </w:rPr>
          <w:t>exemplar</w:t>
        </w:r>
        <w:r>
          <w:rPr>
            <w:spacing w:val="-7"/>
            <w:sz w:val="24"/>
          </w:rPr>
          <w:t xml:space="preserve"> </w:t>
        </w:r>
        <w:proofErr w:type="spellStart"/>
        <w:r>
          <w:rPr>
            <w:sz w:val="24"/>
          </w:rPr>
          <w:t>object+attachment</w:t>
        </w:r>
        <w:proofErr w:type="spellEnd"/>
        <w:r>
          <w:rPr>
            <w:sz w:val="24"/>
          </w:rPr>
          <w:t>.</w:t>
        </w:r>
      </w:hyperlink>
      <w:r>
        <w:rPr>
          <w:sz w:val="24"/>
        </w:rPr>
        <w:tab/>
        <w:t>29</w:t>
      </w:r>
    </w:p>
    <w:p w:rsidR="00F45610" w:rsidRDefault="008D4F3A">
      <w:pPr>
        <w:pStyle w:val="ListParagraph"/>
        <w:numPr>
          <w:ilvl w:val="1"/>
          <w:numId w:val="12"/>
        </w:numPr>
        <w:tabs>
          <w:tab w:val="left" w:pos="1019"/>
          <w:tab w:val="left" w:leader="dot" w:pos="9050"/>
        </w:tabs>
        <w:spacing w:before="0" w:line="252" w:lineRule="auto"/>
        <w:ind w:right="108"/>
        <w:rPr>
          <w:sz w:val="24"/>
        </w:rPr>
      </w:pPr>
      <w:hyperlink w:anchor="_bookmark69" w:history="1">
        <w:r>
          <w:rPr>
            <w:sz w:val="24"/>
          </w:rPr>
          <w:t xml:space="preserve">Prediction models for material cost of attachment techniques and data from </w:t>
        </w:r>
        <w:proofErr w:type="spellStart"/>
        <w:proofErr w:type="gramStart"/>
        <w:r>
          <w:rPr>
            <w:sz w:val="24"/>
          </w:rPr>
          <w:t>a</w:t>
        </w:r>
        <w:proofErr w:type="spellEnd"/>
        <w:proofErr w:type="gramEnd"/>
      </w:hyperlink>
      <w:r>
        <w:rPr>
          <w:sz w:val="24"/>
        </w:rPr>
        <w:t xml:space="preserve"> </w:t>
      </w:r>
      <w:hyperlink w:anchor="_bookmark69" w:history="1">
        <w:r>
          <w:rPr>
            <w:sz w:val="24"/>
          </w:rPr>
          <w:t>exemplar</w:t>
        </w:r>
        <w:r>
          <w:rPr>
            <w:spacing w:val="-7"/>
            <w:sz w:val="24"/>
          </w:rPr>
          <w:t xml:space="preserve"> </w:t>
        </w:r>
        <w:proofErr w:type="spellStart"/>
        <w:r>
          <w:rPr>
            <w:sz w:val="24"/>
          </w:rPr>
          <w:t>object+attachment</w:t>
        </w:r>
        <w:proofErr w:type="spellEnd"/>
        <w:r>
          <w:rPr>
            <w:sz w:val="24"/>
          </w:rPr>
          <w:t>.</w:t>
        </w:r>
      </w:hyperlink>
      <w:r>
        <w:rPr>
          <w:sz w:val="24"/>
        </w:rPr>
        <w:tab/>
        <w:t>29</w:t>
      </w:r>
    </w:p>
    <w:p w:rsidR="00F45610" w:rsidRDefault="00F45610">
      <w:pPr>
        <w:spacing w:line="252" w:lineRule="auto"/>
        <w:rPr>
          <w:sz w:val="24"/>
        </w:rPr>
        <w:sectPr w:rsidR="00F45610">
          <w:footerReference w:type="default" r:id="rId20"/>
          <w:pgSz w:w="12240" w:h="15840"/>
          <w:pgMar w:top="1120" w:right="1420" w:bottom="1480" w:left="1420" w:header="595" w:footer="1286" w:gutter="0"/>
          <w:pgNumType w:start="15"/>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41"/>
        <w:ind w:left="109"/>
        <w:jc w:val="both"/>
        <w:rPr>
          <w:b/>
          <w:sz w:val="49"/>
        </w:rPr>
      </w:pPr>
      <w:bookmarkStart w:id="3" w:name="1_Introduction_and_Overview"/>
      <w:bookmarkStart w:id="4" w:name="_bookmark0"/>
      <w:bookmarkEnd w:id="3"/>
      <w:bookmarkEnd w:id="4"/>
      <w:r>
        <w:rPr>
          <w:b/>
          <w:sz w:val="49"/>
        </w:rPr>
        <w:t>Chapter 1</w:t>
      </w:r>
    </w:p>
    <w:p w:rsidR="00F45610" w:rsidRDefault="008D4F3A">
      <w:pPr>
        <w:spacing w:before="434"/>
        <w:ind w:left="109"/>
        <w:jc w:val="both"/>
        <w:rPr>
          <w:b/>
          <w:sz w:val="49"/>
        </w:rPr>
      </w:pPr>
      <w:r>
        <w:rPr>
          <w:b/>
          <w:sz w:val="49"/>
        </w:rPr>
        <w:t>Introduction and Overview</w:t>
      </w:r>
    </w:p>
    <w:p w:rsidR="00F45610" w:rsidRDefault="00F45610">
      <w:pPr>
        <w:pStyle w:val="BodyText"/>
        <w:spacing w:before="8"/>
        <w:rPr>
          <w:b/>
          <w:sz w:val="70"/>
        </w:rPr>
      </w:pPr>
    </w:p>
    <w:p w:rsidR="00F45610" w:rsidRDefault="008D4F3A">
      <w:pPr>
        <w:pStyle w:val="Heading2"/>
        <w:numPr>
          <w:ilvl w:val="1"/>
          <w:numId w:val="11"/>
        </w:numPr>
        <w:tabs>
          <w:tab w:val="left" w:pos="885"/>
        </w:tabs>
        <w:ind w:hanging="774"/>
        <w:jc w:val="both"/>
      </w:pPr>
      <w:bookmarkStart w:id="5" w:name="1.1_The_Disparity_of_Creativity"/>
      <w:bookmarkStart w:id="6" w:name="_bookmark1"/>
      <w:bookmarkEnd w:id="5"/>
      <w:bookmarkEnd w:id="6"/>
      <w:r>
        <w:t>The Disparity of</w:t>
      </w:r>
      <w:r>
        <w:rPr>
          <w:spacing w:val="38"/>
        </w:rPr>
        <w:t xml:space="preserve"> </w:t>
      </w:r>
      <w:r>
        <w:t>Creativity</w:t>
      </w:r>
    </w:p>
    <w:p w:rsidR="00F45610" w:rsidRDefault="008D4F3A">
      <w:pPr>
        <w:pStyle w:val="BodyText"/>
        <w:spacing w:before="242" w:line="247" w:lineRule="auto"/>
        <w:ind w:left="109" w:right="109"/>
        <w:jc w:val="both"/>
      </w:pPr>
      <w:r>
        <w:t xml:space="preserve">As computers and the Internet become increasingly ubiquitous, people are now able to </w:t>
      </w:r>
      <w:proofErr w:type="gramStart"/>
      <w:r>
        <w:t>create  or</w:t>
      </w:r>
      <w:proofErr w:type="gramEnd"/>
      <w:r>
        <w:t xml:space="preserve"> curate a variety of digital content. </w:t>
      </w:r>
      <w:r>
        <w:rPr>
          <w:spacing w:val="-4"/>
        </w:rPr>
        <w:t xml:space="preserve">Today </w:t>
      </w:r>
      <w:r>
        <w:t xml:space="preserve">it only takes a few minutes to build and </w:t>
      </w:r>
      <w:proofErr w:type="gramStart"/>
      <w:r>
        <w:t>customize  a</w:t>
      </w:r>
      <w:proofErr w:type="gramEnd"/>
      <w:r>
        <w:t xml:space="preserve"> personal website. Anyone can write a beautifully typeset</w:t>
      </w:r>
      <w:del w:id="7" w:author="Scott Hudson" w:date="2016-07-28T20:35:00Z">
        <w:r w:rsidDel="006F23C0">
          <w:delText>ted</w:delText>
        </w:r>
      </w:del>
      <w:r>
        <w:t xml:space="preserve"> blog without knowing anything about layout, font, or kerning. Writing and publishing apps has never been easier. </w:t>
      </w:r>
      <w:r>
        <w:rPr>
          <w:spacing w:val="-9"/>
        </w:rPr>
        <w:t xml:space="preserve">You </w:t>
      </w:r>
      <w:r>
        <w:t xml:space="preserve">can </w:t>
      </w:r>
      <w:r>
        <w:rPr>
          <w:spacing w:val="-3"/>
        </w:rPr>
        <w:t xml:space="preserve">even </w:t>
      </w:r>
      <w:r>
        <w:t xml:space="preserve">build your own virtual reality without making a step out of your dorm room </w:t>
      </w:r>
      <w:hyperlink w:anchor="_bookmark3" w:history="1">
        <w:r>
          <w:rPr>
            <w:spacing w:val="4"/>
            <w:position w:val="9"/>
            <w:sz w:val="16"/>
          </w:rPr>
          <w:t>1</w:t>
        </w:r>
      </w:hyperlink>
      <w:r>
        <w:rPr>
          <w:spacing w:val="4"/>
        </w:rPr>
        <w:t xml:space="preserve">, </w:t>
      </w:r>
      <w:r>
        <w:t xml:space="preserve">or catch an army of </w:t>
      </w:r>
      <w:proofErr w:type="spellStart"/>
      <w:r>
        <w:t>Pokemons</w:t>
      </w:r>
      <w:proofErr w:type="spellEnd"/>
      <w:r>
        <w:t xml:space="preserve"> as you go </w:t>
      </w:r>
      <w:hyperlink w:anchor="_bookmark4" w:history="1">
        <w:r>
          <w:rPr>
            <w:spacing w:val="4"/>
            <w:position w:val="9"/>
            <w:sz w:val="16"/>
          </w:rPr>
          <w:t>2</w:t>
        </w:r>
      </w:hyperlink>
      <w:r>
        <w:rPr>
          <w:spacing w:val="4"/>
        </w:rPr>
        <w:t xml:space="preserve">. </w:t>
      </w:r>
      <w:r>
        <w:t xml:space="preserve">The digital realm is such a wonderland where anyone, with a mouse, a keyboard or </w:t>
      </w:r>
      <w:r>
        <w:rPr>
          <w:spacing w:val="-3"/>
        </w:rPr>
        <w:t xml:space="preserve">even </w:t>
      </w:r>
      <w:r>
        <w:t>just a touch screen, can become the greatest architect of their own virtual world.</w:t>
      </w:r>
    </w:p>
    <w:p w:rsidR="00F45610" w:rsidRDefault="008D4F3A">
      <w:pPr>
        <w:pStyle w:val="BodyText"/>
        <w:spacing w:before="6" w:line="252" w:lineRule="auto"/>
        <w:ind w:left="109" w:right="107" w:firstLine="351"/>
        <w:jc w:val="both"/>
      </w:pPr>
      <w:r>
        <w:t>In</w:t>
      </w:r>
      <w:r>
        <w:rPr>
          <w:spacing w:val="-4"/>
        </w:rPr>
        <w:t xml:space="preserve"> </w:t>
      </w:r>
      <w:r>
        <w:t>contrast</w:t>
      </w:r>
      <w:r>
        <w:rPr>
          <w:spacing w:val="-4"/>
        </w:rPr>
        <w:t xml:space="preserve"> </w:t>
      </w:r>
      <w:r>
        <w:t>to</w:t>
      </w:r>
      <w:r>
        <w:rPr>
          <w:spacing w:val="-4"/>
        </w:rPr>
        <w:t xml:space="preserve"> </w:t>
      </w:r>
      <w:r>
        <w:t>the</w:t>
      </w:r>
      <w:r>
        <w:rPr>
          <w:spacing w:val="-4"/>
        </w:rPr>
        <w:t xml:space="preserve"> </w:t>
      </w:r>
      <w:r>
        <w:t>prosperity</w:t>
      </w:r>
      <w:r>
        <w:rPr>
          <w:spacing w:val="-4"/>
        </w:rPr>
        <w:t xml:space="preserve"> </w:t>
      </w:r>
      <w:r>
        <w:t>of</w:t>
      </w:r>
      <w:r>
        <w:rPr>
          <w:spacing w:val="-4"/>
        </w:rPr>
        <w:t xml:space="preserve"> </w:t>
      </w:r>
      <w:r>
        <w:t>the</w:t>
      </w:r>
      <w:r>
        <w:rPr>
          <w:spacing w:val="-4"/>
        </w:rPr>
        <w:t xml:space="preserve"> </w:t>
      </w:r>
      <w:r>
        <w:t>cyberspace,</w:t>
      </w:r>
      <w:r>
        <w:rPr>
          <w:spacing w:val="-4"/>
        </w:rPr>
        <w:t xml:space="preserve"> </w:t>
      </w:r>
      <w:r>
        <w:t>people’s</w:t>
      </w:r>
      <w:r>
        <w:rPr>
          <w:spacing w:val="-4"/>
        </w:rPr>
        <w:t xml:space="preserve"> </w:t>
      </w:r>
      <w:r>
        <w:t>ability</w:t>
      </w:r>
      <w:r>
        <w:rPr>
          <w:spacing w:val="-4"/>
        </w:rPr>
        <w:t xml:space="preserve"> </w:t>
      </w:r>
      <w:r>
        <w:t>to</w:t>
      </w:r>
      <w:r>
        <w:rPr>
          <w:spacing w:val="-4"/>
        </w:rPr>
        <w:t xml:space="preserve"> </w:t>
      </w:r>
      <w:r>
        <w:t>transform</w:t>
      </w:r>
      <w:r>
        <w:rPr>
          <w:spacing w:val="-4"/>
        </w:rPr>
        <w:t xml:space="preserve"> </w:t>
      </w:r>
      <w:r>
        <w:t>the</w:t>
      </w:r>
      <w:r>
        <w:rPr>
          <w:spacing w:val="-4"/>
        </w:rPr>
        <w:t xml:space="preserve"> </w:t>
      </w:r>
      <w:r>
        <w:t>real</w:t>
      </w:r>
      <w:r>
        <w:rPr>
          <w:spacing w:val="-4"/>
        </w:rPr>
        <w:t xml:space="preserve"> </w:t>
      </w:r>
      <w:r>
        <w:t xml:space="preserve">physical world has always been quite limited. In fact, since the second industrial revolution, people </w:t>
      </w:r>
      <w:r>
        <w:rPr>
          <w:spacing w:val="-3"/>
        </w:rPr>
        <w:t xml:space="preserve">have </w:t>
      </w:r>
      <w:r>
        <w:t xml:space="preserve">been increasingly reliant on manufacturing and retail to procure what they want–the making and craftsmanship of individuals gradually became </w:t>
      </w:r>
      <w:del w:id="8" w:author="Scott Hudson" w:date="2016-07-28T20:36:00Z">
        <w:r w:rsidDel="006F23C0">
          <w:delText>obselete</w:delText>
        </w:r>
      </w:del>
      <w:ins w:id="9" w:author="Scott Hudson" w:date="2016-07-28T20:36:00Z">
        <w:r w:rsidR="006F23C0">
          <w:t>obsolete</w:t>
        </w:r>
      </w:ins>
      <w:r>
        <w:t xml:space="preserve"> and </w:t>
      </w:r>
      <w:ins w:id="10" w:author="Scott Hudson" w:date="2016-07-28T20:36:00Z">
        <w:r w:rsidR="006F23C0">
          <w:t xml:space="preserve">increasingly </w:t>
        </w:r>
      </w:ins>
      <w:r>
        <w:t xml:space="preserve">irrelevant. More recently, the convenience of online shopping and low-cost, fast shipping further </w:t>
      </w:r>
      <w:del w:id="11" w:author="Scott Hudson" w:date="2016-07-28T20:36:00Z">
        <w:r w:rsidDel="006F23C0">
          <w:delText xml:space="preserve">unincentizes </w:delText>
        </w:r>
      </w:del>
      <w:proofErr w:type="spellStart"/>
      <w:ins w:id="12" w:author="Scott Hudson" w:date="2016-07-28T20:36:00Z">
        <w:r w:rsidR="006F23C0">
          <w:t>dis</w:t>
        </w:r>
        <w:r w:rsidR="006F23C0">
          <w:t>incentizes</w:t>
        </w:r>
        <w:proofErr w:type="spellEnd"/>
        <w:r w:rsidR="006F23C0">
          <w:t xml:space="preserve"> </w:t>
        </w:r>
      </w:ins>
      <w:r>
        <w:t>people from make things on their</w:t>
      </w:r>
      <w:r>
        <w:rPr>
          <w:spacing w:val="-22"/>
        </w:rPr>
        <w:t xml:space="preserve"> </w:t>
      </w:r>
      <w:r>
        <w:t>own.</w:t>
      </w:r>
    </w:p>
    <w:p w:rsidR="00F45610" w:rsidRDefault="008D4F3A">
      <w:pPr>
        <w:pStyle w:val="BodyText"/>
        <w:spacing w:before="1" w:line="252" w:lineRule="auto"/>
        <w:ind w:left="109" w:right="107" w:firstLine="351"/>
        <w:jc w:val="both"/>
      </w:pPr>
      <w:r>
        <w:t xml:space="preserve">Thus we are faced with a disparity of creativity: in the </w:t>
      </w:r>
      <w:del w:id="13" w:author="Scott Hudson" w:date="2016-07-28T20:37:00Z">
        <w:r w:rsidDel="006F23C0">
          <w:delText>digial</w:delText>
        </w:r>
      </w:del>
      <w:ins w:id="14" w:author="Scott Hudson" w:date="2016-07-28T20:37:00Z">
        <w:r w:rsidR="006F23C0">
          <w:t>digital</w:t>
        </w:r>
      </w:ins>
      <w:r>
        <w:t xml:space="preserve"> realm we are so freely and capable of building almost anything; in the physical world we are so limited and </w:t>
      </w:r>
      <w:del w:id="15" w:author="Scott Hudson" w:date="2016-07-28T20:37:00Z">
        <w:r w:rsidDel="006F23C0">
          <w:delText>incapable of making almost nothing</w:delText>
        </w:r>
      </w:del>
      <w:ins w:id="16" w:author="Scott Hudson" w:date="2016-07-28T20:37:00Z">
        <w:r w:rsidR="006F23C0">
          <w:t>much less capable of making</w:t>
        </w:r>
      </w:ins>
      <w:r>
        <w:t>.</w:t>
      </w:r>
    </w:p>
    <w:p w:rsidR="00F45610" w:rsidRDefault="00F45610">
      <w:pPr>
        <w:pStyle w:val="BodyText"/>
      </w:pPr>
    </w:p>
    <w:p w:rsidR="00F45610" w:rsidRDefault="008D4F3A">
      <w:pPr>
        <w:pStyle w:val="Heading2"/>
        <w:numPr>
          <w:ilvl w:val="1"/>
          <w:numId w:val="11"/>
        </w:numPr>
        <w:tabs>
          <w:tab w:val="left" w:pos="885"/>
        </w:tabs>
        <w:spacing w:before="165"/>
        <w:ind w:hanging="774"/>
        <w:jc w:val="both"/>
      </w:pPr>
      <w:bookmarkStart w:id="17" w:name="1.2_The_Dawn_of_Making"/>
      <w:bookmarkStart w:id="18" w:name="_bookmark2"/>
      <w:bookmarkEnd w:id="17"/>
      <w:bookmarkEnd w:id="18"/>
      <w:r>
        <w:t>The Dawn of</w:t>
      </w:r>
      <w:r>
        <w:rPr>
          <w:spacing w:val="38"/>
        </w:rPr>
        <w:t xml:space="preserve"> </w:t>
      </w:r>
      <w:r>
        <w:t>Making</w:t>
      </w:r>
    </w:p>
    <w:p w:rsidR="00F45610" w:rsidRDefault="008D4F3A">
      <w:pPr>
        <w:pStyle w:val="BodyText"/>
        <w:spacing w:before="242" w:line="247" w:lineRule="auto"/>
        <w:ind w:left="109" w:right="107"/>
        <w:jc w:val="both"/>
      </w:pPr>
      <w:r>
        <w:t>Fortunately, the advent of low-cost fabrication technology (most notably 3D printing) has</w:t>
      </w:r>
      <w:r>
        <w:rPr>
          <w:spacing w:val="-36"/>
        </w:rPr>
        <w:t xml:space="preserve"> </w:t>
      </w:r>
      <w:r>
        <w:t xml:space="preserve">given rise to a dawn of making. </w:t>
      </w:r>
      <w:r>
        <w:rPr>
          <w:spacing w:val="-3"/>
        </w:rPr>
        <w:t xml:space="preserve">With </w:t>
      </w:r>
      <w:r>
        <w:t xml:space="preserve">3D printing—a simple layer-by-layer additive manufacturing approach—people can simply import a 3D model, let the printer take care of the </w:t>
      </w:r>
      <w:proofErr w:type="spellStart"/>
      <w:r>
        <w:t>fabricaiton</w:t>
      </w:r>
      <w:proofErr w:type="spellEnd"/>
      <w:r>
        <w:t xml:space="preserve"> process</w:t>
      </w:r>
      <w:r>
        <w:rPr>
          <w:spacing w:val="-13"/>
        </w:rPr>
        <w:t xml:space="preserve"> </w:t>
      </w:r>
      <w:r>
        <w:t>and</w:t>
      </w:r>
      <w:r>
        <w:rPr>
          <w:spacing w:val="-13"/>
        </w:rPr>
        <w:t xml:space="preserve"> </w:t>
      </w:r>
      <w:r>
        <w:t>produce</w:t>
      </w:r>
      <w:r>
        <w:rPr>
          <w:spacing w:val="-13"/>
        </w:rPr>
        <w:t xml:space="preserve"> </w:t>
      </w:r>
      <w:r>
        <w:t>a</w:t>
      </w:r>
      <w:r>
        <w:rPr>
          <w:spacing w:val="-13"/>
        </w:rPr>
        <w:t xml:space="preserve"> </w:t>
      </w:r>
      <w:r>
        <w:t>physical</w:t>
      </w:r>
      <w:r>
        <w:rPr>
          <w:spacing w:val="-13"/>
        </w:rPr>
        <w:t xml:space="preserve"> </w:t>
      </w:r>
      <w:r>
        <w:t>artifact</w:t>
      </w:r>
      <w:r>
        <w:rPr>
          <w:spacing w:val="-13"/>
        </w:rPr>
        <w:t xml:space="preserve"> </w:t>
      </w:r>
      <w:r>
        <w:t>of</w:t>
      </w:r>
      <w:r>
        <w:rPr>
          <w:spacing w:val="-13"/>
        </w:rPr>
        <w:t xml:space="preserve"> </w:t>
      </w:r>
      <w:r>
        <w:t>their</w:t>
      </w:r>
      <w:r>
        <w:rPr>
          <w:spacing w:val="-13"/>
        </w:rPr>
        <w:t xml:space="preserve"> </w:t>
      </w:r>
      <w:r>
        <w:t>own</w:t>
      </w:r>
      <w:r>
        <w:rPr>
          <w:spacing w:val="-13"/>
        </w:rPr>
        <w:t xml:space="preserve"> </w:t>
      </w:r>
      <w:r>
        <w:t>design.</w:t>
      </w:r>
      <w:r>
        <w:rPr>
          <w:spacing w:val="6"/>
        </w:rPr>
        <w:t xml:space="preserve"> </w:t>
      </w:r>
      <w:r>
        <w:t>Even</w:t>
      </w:r>
      <w:r>
        <w:rPr>
          <w:spacing w:val="-13"/>
        </w:rPr>
        <w:t xml:space="preserve"> </w:t>
      </w:r>
      <w:r>
        <w:t>without</w:t>
      </w:r>
      <w:r>
        <w:rPr>
          <w:spacing w:val="-13"/>
        </w:rPr>
        <w:t xml:space="preserve"> </w:t>
      </w:r>
      <w:r>
        <w:t>professional</w:t>
      </w:r>
      <w:r>
        <w:rPr>
          <w:spacing w:val="-13"/>
        </w:rPr>
        <w:t xml:space="preserve"> </w:t>
      </w:r>
      <w:r>
        <w:t>3D</w:t>
      </w:r>
      <w:r>
        <w:rPr>
          <w:spacing w:val="-13"/>
        </w:rPr>
        <w:t xml:space="preserve"> </w:t>
      </w:r>
      <w:r>
        <w:t xml:space="preserve">design skills, people can go to online communities such as </w:t>
      </w:r>
      <w:proofErr w:type="spellStart"/>
      <w:r>
        <w:t>Thingiverse</w:t>
      </w:r>
      <w:proofErr w:type="spellEnd"/>
      <w:r>
        <w:fldChar w:fldCharType="begin"/>
      </w:r>
      <w:r>
        <w:instrText xml:space="preserve"> HYPERLINK \l "_bookmark5" </w:instrText>
      </w:r>
      <w:r>
        <w:fldChar w:fldCharType="separate"/>
      </w:r>
      <w:r>
        <w:rPr>
          <w:position w:val="9"/>
          <w:sz w:val="16"/>
        </w:rPr>
        <w:t>3</w:t>
      </w:r>
      <w:r>
        <w:rPr>
          <w:position w:val="9"/>
          <w:sz w:val="16"/>
        </w:rPr>
        <w:fldChar w:fldCharType="end"/>
      </w:r>
      <w:r>
        <w:rPr>
          <w:position w:val="9"/>
          <w:sz w:val="16"/>
        </w:rPr>
        <w:t xml:space="preserve">  </w:t>
      </w:r>
      <w:r>
        <w:t xml:space="preserve">to find and share 3D </w:t>
      </w:r>
      <w:del w:id="19" w:author="Scott Hudson" w:date="2016-07-28T20:38:00Z">
        <w:r w:rsidDel="006F23C0">
          <w:delText xml:space="preserve"> </w:delText>
        </w:r>
        <w:r w:rsidDel="006F23C0">
          <w:rPr>
            <w:spacing w:val="45"/>
          </w:rPr>
          <w:delText xml:space="preserve"> </w:delText>
        </w:r>
      </w:del>
      <w:r>
        <w:t>models</w:t>
      </w:r>
    </w:p>
    <w:p w:rsidR="00F45610" w:rsidRDefault="008D4F3A">
      <w:pPr>
        <w:spacing w:before="179" w:line="242" w:lineRule="exact"/>
        <w:ind w:left="388"/>
        <w:rPr>
          <w:sz w:val="20"/>
        </w:rPr>
      </w:pPr>
      <w:r>
        <w:rPr>
          <w:w w:val="120"/>
          <w:position w:val="7"/>
          <w:sz w:val="14"/>
        </w:rPr>
        <w:t>1</w:t>
      </w:r>
      <w:bookmarkStart w:id="20" w:name="_bookmark3"/>
      <w:bookmarkStart w:id="21" w:name="_bookmark4"/>
      <w:bookmarkEnd w:id="20"/>
      <w:bookmarkEnd w:id="21"/>
      <w:r>
        <w:rPr>
          <w:w w:val="120"/>
          <w:sz w:val="20"/>
        </w:rPr>
        <w:t xml:space="preserve">Minecraft. </w:t>
      </w:r>
      <w:del w:id="22" w:author="Scott Hudson" w:date="2016-07-28T20:39:00Z">
        <w:r w:rsidDel="006F23C0">
          <w:rPr>
            <w:spacing w:val="54"/>
            <w:w w:val="120"/>
            <w:sz w:val="20"/>
          </w:rPr>
          <w:delText xml:space="preserve"> </w:delText>
        </w:r>
      </w:del>
      <w:hyperlink r:id="rId21">
        <w:r>
          <w:rPr>
            <w:w w:val="140"/>
            <w:sz w:val="20"/>
          </w:rPr>
          <w:t>https://minecraft.net/</w:t>
        </w:r>
      </w:hyperlink>
    </w:p>
    <w:p w:rsidR="00F45610" w:rsidRDefault="008D4F3A">
      <w:pPr>
        <w:spacing w:line="239" w:lineRule="exact"/>
        <w:ind w:left="388"/>
        <w:rPr>
          <w:sz w:val="20"/>
        </w:rPr>
      </w:pPr>
      <w:proofErr w:type="gramStart"/>
      <w:r>
        <w:rPr>
          <w:w w:val="110"/>
          <w:position w:val="7"/>
          <w:sz w:val="14"/>
        </w:rPr>
        <w:t>2</w:t>
      </w:r>
      <w:bookmarkStart w:id="23" w:name="_bookmark5"/>
      <w:bookmarkEnd w:id="23"/>
      <w:proofErr w:type="spellStart"/>
      <w:r>
        <w:rPr>
          <w:w w:val="110"/>
          <w:sz w:val="20"/>
        </w:rPr>
        <w:t>Pokemon</w:t>
      </w:r>
      <w:proofErr w:type="spellEnd"/>
      <w:r>
        <w:rPr>
          <w:w w:val="110"/>
          <w:sz w:val="20"/>
        </w:rPr>
        <w:t xml:space="preserve"> </w:t>
      </w:r>
      <w:del w:id="24" w:author="Scott Hudson" w:date="2016-07-28T20:39:00Z">
        <w:r w:rsidDel="006F23C0">
          <w:rPr>
            <w:w w:val="110"/>
            <w:sz w:val="20"/>
          </w:rPr>
          <w:delText xml:space="preserve">       </w:delText>
        </w:r>
      </w:del>
      <w:r>
        <w:rPr>
          <w:w w:val="110"/>
          <w:sz w:val="20"/>
        </w:rPr>
        <w:t>Go.</w:t>
      </w:r>
      <w:proofErr w:type="gramEnd"/>
      <w:r>
        <w:rPr>
          <w:w w:val="110"/>
          <w:sz w:val="20"/>
        </w:rPr>
        <w:t xml:space="preserve">         </w:t>
      </w:r>
      <w:hyperlink r:id="rId22">
        <w:r>
          <w:rPr>
            <w:w w:val="110"/>
            <w:sz w:val="20"/>
          </w:rPr>
          <w:t>http://www.pokemon.com/us/pokemon-video-games/pokemon-go/</w:t>
        </w:r>
      </w:hyperlink>
    </w:p>
    <w:p w:rsidR="00F45610" w:rsidRDefault="008D4F3A">
      <w:pPr>
        <w:spacing w:line="242" w:lineRule="exact"/>
        <w:ind w:left="388"/>
        <w:rPr>
          <w:sz w:val="20"/>
        </w:rPr>
      </w:pPr>
      <w:r>
        <w:rPr>
          <w:w w:val="120"/>
          <w:position w:val="7"/>
          <w:sz w:val="14"/>
        </w:rPr>
        <w:t>3</w:t>
      </w:r>
      <w:proofErr w:type="spellStart"/>
      <w:r>
        <w:rPr>
          <w:w w:val="120"/>
          <w:sz w:val="20"/>
        </w:rPr>
        <w:t>Thingiverse</w:t>
      </w:r>
      <w:proofErr w:type="spellEnd"/>
      <w:r>
        <w:rPr>
          <w:w w:val="120"/>
          <w:sz w:val="20"/>
        </w:rPr>
        <w:t xml:space="preserve">. </w:t>
      </w:r>
      <w:del w:id="25" w:author="Scott Hudson" w:date="2016-07-28T20:39:00Z">
        <w:r w:rsidDel="006F23C0">
          <w:rPr>
            <w:w w:val="120"/>
            <w:sz w:val="20"/>
          </w:rPr>
          <w:delText xml:space="preserve">    </w:delText>
        </w:r>
      </w:del>
      <w:hyperlink r:id="rId23">
        <w:r>
          <w:rPr>
            <w:w w:val="120"/>
            <w:sz w:val="20"/>
          </w:rPr>
          <w:t>http://www.thingiverse.com/</w:t>
        </w:r>
      </w:hyperlink>
    </w:p>
    <w:p w:rsidR="00F45610" w:rsidRDefault="00F45610">
      <w:pPr>
        <w:spacing w:line="242" w:lineRule="exact"/>
        <w:rPr>
          <w:sz w:val="20"/>
        </w:rPr>
        <w:sectPr w:rsidR="00F45610">
          <w:footerReference w:type="default" r:id="rId24"/>
          <w:pgSz w:w="12240" w:h="15840"/>
          <w:pgMar w:top="1120" w:right="1420" w:bottom="1480" w:left="1420" w:header="595" w:footer="1286" w:gutter="0"/>
          <w:pgNumType w:start="1"/>
          <w:cols w:space="720"/>
        </w:sectPr>
      </w:pPr>
    </w:p>
    <w:p w:rsidR="00F45610" w:rsidRDefault="00F45610">
      <w:pPr>
        <w:pStyle w:val="BodyText"/>
        <w:spacing w:before="8"/>
        <w:rPr>
          <w:sz w:val="8"/>
        </w:rPr>
      </w:pPr>
    </w:p>
    <w:p w:rsidR="00F45610" w:rsidRDefault="008D4F3A">
      <w:pPr>
        <w:pStyle w:val="BodyText"/>
        <w:spacing w:before="59" w:line="244" w:lineRule="auto"/>
        <w:ind w:left="109" w:right="108"/>
        <w:jc w:val="both"/>
      </w:pPr>
      <w:proofErr w:type="gramStart"/>
      <w:r>
        <w:t>with</w:t>
      </w:r>
      <w:proofErr w:type="gramEnd"/>
      <w:r>
        <w:t xml:space="preserve"> one another. These communities </w:t>
      </w:r>
      <w:r>
        <w:rPr>
          <w:spacing w:val="-3"/>
        </w:rPr>
        <w:t xml:space="preserve">have </w:t>
      </w:r>
      <w:r>
        <w:t>curated a large set of things a person would want to make—from</w:t>
      </w:r>
      <w:r>
        <w:rPr>
          <w:spacing w:val="-11"/>
        </w:rPr>
        <w:t xml:space="preserve"> </w:t>
      </w:r>
      <w:r>
        <w:t>reconstructed</w:t>
      </w:r>
      <w:r>
        <w:rPr>
          <w:spacing w:val="-11"/>
        </w:rPr>
        <w:t xml:space="preserve"> </w:t>
      </w:r>
      <w:r>
        <w:t>model</w:t>
      </w:r>
      <w:r>
        <w:rPr>
          <w:spacing w:val="-11"/>
        </w:rPr>
        <w:t xml:space="preserve"> </w:t>
      </w:r>
      <w:r>
        <w:t>of</w:t>
      </w:r>
      <w:r>
        <w:rPr>
          <w:spacing w:val="-11"/>
        </w:rPr>
        <w:t xml:space="preserve"> </w:t>
      </w:r>
      <w:r>
        <w:t>Roman</w:t>
      </w:r>
      <w:r>
        <w:rPr>
          <w:spacing w:val="-11"/>
        </w:rPr>
        <w:t xml:space="preserve"> </w:t>
      </w:r>
      <w:r>
        <w:t>sculpture,</w:t>
      </w:r>
      <w:r>
        <w:rPr>
          <w:spacing w:val="-10"/>
        </w:rPr>
        <w:t xml:space="preserve"> </w:t>
      </w:r>
      <w:r>
        <w:t>to</w:t>
      </w:r>
      <w:r>
        <w:rPr>
          <w:spacing w:val="-11"/>
        </w:rPr>
        <w:t xml:space="preserve"> </w:t>
      </w:r>
      <w:ins w:id="26" w:author="Scott Hudson" w:date="2016-07-28T20:39:00Z">
        <w:r w:rsidR="006E24E4">
          <w:rPr>
            <w:spacing w:val="-11"/>
          </w:rPr>
          <w:t xml:space="preserve">a </w:t>
        </w:r>
      </w:ins>
      <w:r>
        <w:t>fully</w:t>
      </w:r>
      <w:r>
        <w:rPr>
          <w:spacing w:val="-11"/>
        </w:rPr>
        <w:t xml:space="preserve"> </w:t>
      </w:r>
      <w:r>
        <w:t>functional</w:t>
      </w:r>
      <w:r>
        <w:rPr>
          <w:spacing w:val="-11"/>
        </w:rPr>
        <w:t xml:space="preserve"> </w:t>
      </w:r>
      <w:r>
        <w:t>plastic</w:t>
      </w:r>
      <w:r>
        <w:rPr>
          <w:spacing w:val="-11"/>
        </w:rPr>
        <w:t xml:space="preserve"> </w:t>
      </w:r>
      <w:r>
        <w:t>bottle</w:t>
      </w:r>
      <w:r>
        <w:rPr>
          <w:spacing w:val="-11"/>
        </w:rPr>
        <w:t xml:space="preserve"> </w:t>
      </w:r>
      <w:r>
        <w:t>shredder. Meanwhile,</w:t>
      </w:r>
      <w:r>
        <w:rPr>
          <w:spacing w:val="-11"/>
        </w:rPr>
        <w:t xml:space="preserve"> </w:t>
      </w:r>
      <w:r>
        <w:t>the</w:t>
      </w:r>
      <w:r>
        <w:rPr>
          <w:spacing w:val="-13"/>
        </w:rPr>
        <w:t xml:space="preserve"> </w:t>
      </w:r>
      <w:r>
        <w:t>availability</w:t>
      </w:r>
      <w:r>
        <w:rPr>
          <w:spacing w:val="-12"/>
        </w:rPr>
        <w:t xml:space="preserve"> </w:t>
      </w:r>
      <w:r>
        <w:t>of</w:t>
      </w:r>
      <w:r>
        <w:rPr>
          <w:spacing w:val="-13"/>
        </w:rPr>
        <w:t xml:space="preserve"> </w:t>
      </w:r>
      <w:r>
        <w:t>various</w:t>
      </w:r>
      <w:r>
        <w:rPr>
          <w:spacing w:val="-12"/>
        </w:rPr>
        <w:t xml:space="preserve"> </w:t>
      </w:r>
      <w:r>
        <w:t>material</w:t>
      </w:r>
      <w:ins w:id="27" w:author="Scott Hudson" w:date="2016-07-28T20:40:00Z">
        <w:r w:rsidR="006E24E4">
          <w:t>s</w:t>
        </w:r>
      </w:ins>
      <w:r>
        <w:rPr>
          <w:spacing w:val="-13"/>
        </w:rPr>
        <w:t xml:space="preserve"> </w:t>
      </w:r>
      <w:r>
        <w:t>further</w:t>
      </w:r>
      <w:r>
        <w:rPr>
          <w:spacing w:val="-12"/>
        </w:rPr>
        <w:t xml:space="preserve"> </w:t>
      </w:r>
      <w:r>
        <w:t>broadens</w:t>
      </w:r>
      <w:r>
        <w:rPr>
          <w:spacing w:val="-13"/>
        </w:rPr>
        <w:t xml:space="preserve"> </w:t>
      </w:r>
      <w:r>
        <w:t>the</w:t>
      </w:r>
      <w:r>
        <w:rPr>
          <w:spacing w:val="-12"/>
        </w:rPr>
        <w:t xml:space="preserve"> </w:t>
      </w:r>
      <w:r>
        <w:t>scope</w:t>
      </w:r>
      <w:r>
        <w:rPr>
          <w:spacing w:val="-13"/>
        </w:rPr>
        <w:t xml:space="preserve"> </w:t>
      </w:r>
      <w:r>
        <w:t>of</w:t>
      </w:r>
      <w:r>
        <w:rPr>
          <w:spacing w:val="-12"/>
        </w:rPr>
        <w:t xml:space="preserve"> </w:t>
      </w:r>
      <w:r>
        <w:t>making.</w:t>
      </w:r>
      <w:r>
        <w:rPr>
          <w:spacing w:val="6"/>
        </w:rPr>
        <w:t xml:space="preserve"> </w:t>
      </w:r>
      <w:r>
        <w:t>People</w:t>
      </w:r>
      <w:r>
        <w:rPr>
          <w:spacing w:val="-13"/>
        </w:rPr>
        <w:t xml:space="preserve"> </w:t>
      </w:r>
      <w:r>
        <w:t xml:space="preserve">can now print things that are soft </w:t>
      </w:r>
      <w:hyperlink w:anchor="_bookmark7" w:history="1">
        <w:r>
          <w:rPr>
            <w:spacing w:val="4"/>
            <w:position w:val="9"/>
            <w:sz w:val="16"/>
          </w:rPr>
          <w:t>4</w:t>
        </w:r>
      </w:hyperlink>
      <w:r>
        <w:rPr>
          <w:spacing w:val="4"/>
        </w:rPr>
        <w:t xml:space="preserve">, </w:t>
      </w:r>
      <w:proofErr w:type="spellStart"/>
      <w:r>
        <w:t>sculptable</w:t>
      </w:r>
      <w:proofErr w:type="spellEnd"/>
      <w:r>
        <w:t xml:space="preserve"> </w:t>
      </w:r>
      <w:hyperlink w:anchor="_bookmark8" w:history="1">
        <w:r>
          <w:rPr>
            <w:spacing w:val="4"/>
            <w:position w:val="9"/>
            <w:sz w:val="16"/>
          </w:rPr>
          <w:t>5</w:t>
        </w:r>
      </w:hyperlink>
      <w:r>
        <w:rPr>
          <w:spacing w:val="4"/>
        </w:rPr>
        <w:t xml:space="preserve">, </w:t>
      </w:r>
      <w:r>
        <w:t>chemical-</w:t>
      </w:r>
      <w:proofErr w:type="spellStart"/>
      <w:r>
        <w:t>resistent</w:t>
      </w:r>
      <w:proofErr w:type="spellEnd"/>
      <w:r>
        <w:t xml:space="preserve"> </w:t>
      </w:r>
      <w:hyperlink w:anchor="_bookmark9" w:history="1">
        <w:r>
          <w:rPr>
            <w:spacing w:val="4"/>
            <w:position w:val="9"/>
            <w:sz w:val="16"/>
          </w:rPr>
          <w:t>6</w:t>
        </w:r>
      </w:hyperlink>
      <w:r>
        <w:rPr>
          <w:spacing w:val="4"/>
        </w:rPr>
        <w:t xml:space="preserve">, </w:t>
      </w:r>
      <w:r>
        <w:t xml:space="preserve">structurally strong </w:t>
      </w:r>
      <w:hyperlink w:anchor="_bookmark10" w:history="1">
        <w:r>
          <w:rPr>
            <w:spacing w:val="4"/>
            <w:position w:val="9"/>
            <w:sz w:val="16"/>
          </w:rPr>
          <w:t>7</w:t>
        </w:r>
      </w:hyperlink>
      <w:r>
        <w:rPr>
          <w:spacing w:val="4"/>
        </w:rPr>
        <w:t>,</w:t>
      </w:r>
      <w:r>
        <w:rPr>
          <w:spacing w:val="-30"/>
        </w:rPr>
        <w:t xml:space="preserve"> </w:t>
      </w:r>
      <w:r>
        <w:t xml:space="preserve">magnetic </w:t>
      </w:r>
      <w:hyperlink w:anchor="_bookmark11" w:history="1">
        <w:r>
          <w:rPr>
            <w:spacing w:val="4"/>
            <w:position w:val="9"/>
            <w:sz w:val="16"/>
          </w:rPr>
          <w:t>8</w:t>
        </w:r>
      </w:hyperlink>
      <w:r>
        <w:rPr>
          <w:spacing w:val="4"/>
        </w:rPr>
        <w:t xml:space="preserve">, </w:t>
      </w:r>
      <w:proofErr w:type="spellStart"/>
      <w:r>
        <w:t>metalic</w:t>
      </w:r>
      <w:proofErr w:type="spellEnd"/>
      <w:r>
        <w:t xml:space="preserve"> </w:t>
      </w:r>
      <w:hyperlink w:anchor="_bookmark12" w:history="1">
        <w:r>
          <w:rPr>
            <w:spacing w:val="4"/>
            <w:position w:val="9"/>
            <w:sz w:val="16"/>
          </w:rPr>
          <w:t>9</w:t>
        </w:r>
      </w:hyperlink>
      <w:r>
        <w:rPr>
          <w:spacing w:val="4"/>
        </w:rPr>
        <w:t xml:space="preserve">, </w:t>
      </w:r>
      <w:r>
        <w:t xml:space="preserve">edible </w:t>
      </w:r>
      <w:hyperlink w:anchor="_bookmark13" w:history="1">
        <w:r>
          <w:rPr>
            <w:spacing w:val="3"/>
            <w:position w:val="9"/>
            <w:sz w:val="16"/>
          </w:rPr>
          <w:t>10</w:t>
        </w:r>
      </w:hyperlink>
      <w:r>
        <w:rPr>
          <w:spacing w:val="3"/>
        </w:rPr>
        <w:t xml:space="preserve">, </w:t>
      </w:r>
      <w:r>
        <w:t>or self-actuating</w:t>
      </w:r>
      <w:r>
        <w:rPr>
          <w:spacing w:val="-30"/>
        </w:rPr>
        <w:t xml:space="preserve"> </w:t>
      </w:r>
      <w:hyperlink w:anchor="_bookmark172" w:history="1">
        <w:r>
          <w:t>[31].</w:t>
        </w:r>
      </w:hyperlink>
    </w:p>
    <w:p w:rsidR="00F45610" w:rsidRDefault="008D4F3A">
      <w:pPr>
        <w:pStyle w:val="BodyText"/>
        <w:spacing w:before="36" w:line="252" w:lineRule="auto"/>
        <w:ind w:left="109" w:right="108" w:firstLine="351"/>
        <w:jc w:val="both"/>
      </w:pPr>
      <w:r>
        <w:t>3D</w:t>
      </w:r>
      <w:r>
        <w:rPr>
          <w:spacing w:val="-17"/>
        </w:rPr>
        <w:t xml:space="preserve"> </w:t>
      </w:r>
      <w:r>
        <w:t>printing</w:t>
      </w:r>
      <w:hyperlink w:anchor="_bookmark14" w:history="1">
        <w:r>
          <w:rPr>
            <w:position w:val="9"/>
            <w:sz w:val="16"/>
          </w:rPr>
          <w:t>11</w:t>
        </w:r>
      </w:hyperlink>
      <w:r>
        <w:rPr>
          <w:spacing w:val="13"/>
          <w:position w:val="9"/>
          <w:sz w:val="16"/>
        </w:rPr>
        <w:t xml:space="preserve"> </w:t>
      </w:r>
      <w:r>
        <w:t>has</w:t>
      </w:r>
      <w:r>
        <w:rPr>
          <w:spacing w:val="-17"/>
        </w:rPr>
        <w:t xml:space="preserve"> </w:t>
      </w:r>
      <w:r>
        <w:t>served</w:t>
      </w:r>
      <w:r>
        <w:rPr>
          <w:spacing w:val="-16"/>
        </w:rPr>
        <w:t xml:space="preserve"> </w:t>
      </w:r>
      <w:r>
        <w:t>as</w:t>
      </w:r>
      <w:r>
        <w:rPr>
          <w:spacing w:val="-17"/>
        </w:rPr>
        <w:t xml:space="preserve"> </w:t>
      </w:r>
      <w:r>
        <w:t>a</w:t>
      </w:r>
      <w:r>
        <w:rPr>
          <w:spacing w:val="-16"/>
        </w:rPr>
        <w:t xml:space="preserve"> </w:t>
      </w:r>
      <w:r>
        <w:t>platform</w:t>
      </w:r>
      <w:r>
        <w:rPr>
          <w:spacing w:val="-17"/>
        </w:rPr>
        <w:t xml:space="preserve"> </w:t>
      </w:r>
      <w:r>
        <w:t>that</w:t>
      </w:r>
      <w:r>
        <w:rPr>
          <w:spacing w:val="-16"/>
        </w:rPr>
        <w:t xml:space="preserve"> </w:t>
      </w:r>
      <w:r>
        <w:t>aggregates</w:t>
      </w:r>
      <w:r>
        <w:rPr>
          <w:spacing w:val="-17"/>
        </w:rPr>
        <w:t xml:space="preserve"> </w:t>
      </w:r>
      <w:r>
        <w:t>research</w:t>
      </w:r>
      <w:r>
        <w:rPr>
          <w:spacing w:val="-16"/>
        </w:rPr>
        <w:t xml:space="preserve"> </w:t>
      </w:r>
      <w:r>
        <w:t>and</w:t>
      </w:r>
      <w:r>
        <w:rPr>
          <w:spacing w:val="-17"/>
        </w:rPr>
        <w:t xml:space="preserve"> </w:t>
      </w:r>
      <w:r>
        <w:t>development</w:t>
      </w:r>
      <w:r>
        <w:rPr>
          <w:spacing w:val="-16"/>
        </w:rPr>
        <w:t xml:space="preserve"> </w:t>
      </w:r>
      <w:r>
        <w:t>from</w:t>
      </w:r>
      <w:r>
        <w:rPr>
          <w:spacing w:val="-17"/>
        </w:rPr>
        <w:t xml:space="preserve"> </w:t>
      </w:r>
      <w:r>
        <w:t>various domains to collectively enable people to transform their imagination and creativity into real objects that could impact their real lives. Indeed, such real world impact, whether it is small</w:t>
      </w:r>
      <w:r>
        <w:rPr>
          <w:spacing w:val="-27"/>
        </w:rPr>
        <w:t xml:space="preserve"> </w:t>
      </w:r>
      <w:r>
        <w:t xml:space="preserve">life hacking or a world-wide collaborative project </w:t>
      </w:r>
      <w:hyperlink w:anchor="_bookmark197" w:history="1">
        <w:r>
          <w:t>[56],</w:t>
        </w:r>
      </w:hyperlink>
      <w:r>
        <w:t xml:space="preserve"> is what makes 3D printing stand out from other consumer software and</w:t>
      </w:r>
      <w:r>
        <w:rPr>
          <w:spacing w:val="-21"/>
        </w:rPr>
        <w:t xml:space="preserve"> </w:t>
      </w:r>
      <w:r>
        <w:t>electronics.</w:t>
      </w:r>
    </w:p>
    <w:p w:rsidR="00F45610" w:rsidRDefault="00F45610">
      <w:pPr>
        <w:pStyle w:val="BodyText"/>
      </w:pPr>
    </w:p>
    <w:p w:rsidR="00F45610" w:rsidRDefault="00F45610">
      <w:pPr>
        <w:pStyle w:val="BodyText"/>
      </w:pPr>
    </w:p>
    <w:p w:rsidR="00F45610" w:rsidRDefault="008D4F3A">
      <w:pPr>
        <w:pStyle w:val="Heading2"/>
        <w:numPr>
          <w:ilvl w:val="1"/>
          <w:numId w:val="11"/>
        </w:numPr>
        <w:tabs>
          <w:tab w:val="left" w:pos="885"/>
        </w:tabs>
        <w:spacing w:before="165"/>
        <w:ind w:hanging="774"/>
        <w:jc w:val="both"/>
      </w:pPr>
      <w:bookmarkStart w:id="28" w:name="1.3_The_Oblivion_of_Real_World"/>
      <w:bookmarkStart w:id="29" w:name="_bookmark6"/>
      <w:bookmarkEnd w:id="28"/>
      <w:bookmarkEnd w:id="29"/>
      <w:r>
        <w:t xml:space="preserve">The Oblivion of </w:t>
      </w:r>
      <w:ins w:id="30" w:author="Scott Hudson" w:date="2016-07-28T20:41:00Z">
        <w:r w:rsidR="006E24E4">
          <w:t xml:space="preserve">the </w:t>
        </w:r>
      </w:ins>
      <w:r>
        <w:t>Real</w:t>
      </w:r>
      <w:r>
        <w:rPr>
          <w:spacing w:val="51"/>
        </w:rPr>
        <w:t xml:space="preserve"> </w:t>
      </w:r>
      <w:r>
        <w:rPr>
          <w:spacing w:val="-6"/>
        </w:rPr>
        <w:t>World</w:t>
      </w:r>
    </w:p>
    <w:p w:rsidR="00F45610" w:rsidRDefault="00F45610">
      <w:pPr>
        <w:pStyle w:val="BodyText"/>
        <w:spacing w:before="9"/>
        <w:rPr>
          <w:b/>
          <w:sz w:val="28"/>
        </w:rPr>
      </w:pPr>
    </w:p>
    <w:p w:rsidR="00F45610" w:rsidRDefault="008D4F3A">
      <w:pPr>
        <w:pStyle w:val="BodyText"/>
        <w:spacing w:line="252" w:lineRule="auto"/>
        <w:ind w:left="109" w:right="108"/>
        <w:jc w:val="both"/>
      </w:pPr>
      <w:r>
        <w:t xml:space="preserve">Given such fabrication capability, one natural approach to impact the real world is to use the printers to constantly produce new things–bespoke objects or people’s own creative designs. While this has been an important aspect of 3D printing, the sole focus of making new things    is </w:t>
      </w:r>
      <w:commentRangeStart w:id="31"/>
      <w:r>
        <w:t>innately oblivious</w:t>
      </w:r>
      <w:commentRangeEnd w:id="31"/>
      <w:r w:rsidR="006E24E4">
        <w:rPr>
          <w:rStyle w:val="CommentReference"/>
        </w:rPr>
        <w:commentReference w:id="31"/>
      </w:r>
      <w:r>
        <w:t xml:space="preserve"> of a whole world of existing objects that we are already interacting with   at a daily basis. Rather than always producing things from scratch, perhaps another important mission of 3D printing is to closely couple with and build upon real world objects. In this </w:t>
      </w:r>
      <w:proofErr w:type="gramStart"/>
      <w:r>
        <w:t>way  I</w:t>
      </w:r>
      <w:proofErr w:type="gramEnd"/>
      <w:r>
        <w:t xml:space="preserve"> believe we can maximize our ‘degree of freedom’ </w:t>
      </w:r>
      <w:del w:id="32" w:author="Scott Hudson" w:date="2016-07-28T20:42:00Z">
        <w:r w:rsidDel="006E24E4">
          <w:delText xml:space="preserve">of </w:delText>
        </w:r>
      </w:del>
      <w:ins w:id="33" w:author="Scott Hudson" w:date="2016-07-28T20:42:00Z">
        <w:r w:rsidR="006E24E4">
          <w:t>in</w:t>
        </w:r>
        <w:r w:rsidR="006E24E4">
          <w:t xml:space="preserve"> </w:t>
        </w:r>
      </w:ins>
      <w:r>
        <w:t xml:space="preserve">making things: people can choose to fabricate something entirely </w:t>
      </w:r>
      <w:r>
        <w:rPr>
          <w:spacing w:val="-6"/>
        </w:rPr>
        <w:t xml:space="preserve">new, </w:t>
      </w:r>
      <w:r>
        <w:t xml:space="preserve">or to base their design on–and times in combination with– </w:t>
      </w:r>
      <w:del w:id="34" w:author="Scott Hudson" w:date="2016-07-28T20:42:00Z">
        <w:r w:rsidDel="006E24E4">
          <w:delText>exsiting</w:delText>
        </w:r>
      </w:del>
      <w:ins w:id="35" w:author="Scott Hudson" w:date="2016-07-28T20:42:00Z">
        <w:r w:rsidR="006E24E4">
          <w:t>existing</w:t>
        </w:r>
      </w:ins>
      <w:r>
        <w:rPr>
          <w:spacing w:val="-11"/>
        </w:rPr>
        <w:t xml:space="preserve"> </w:t>
      </w:r>
      <w:r>
        <w:t>things.</w:t>
      </w:r>
    </w:p>
    <w:p w:rsidR="00F45610" w:rsidRDefault="008D4F3A">
      <w:pPr>
        <w:pStyle w:val="BodyText"/>
        <w:spacing w:before="44" w:line="252" w:lineRule="auto"/>
        <w:ind w:left="109" w:right="107" w:firstLine="351"/>
        <w:jc w:val="both"/>
      </w:pPr>
      <w:r>
        <w:t>Besides existing objects, another important aspect that is often ignored in fabrication is</w:t>
      </w:r>
      <w:r>
        <w:rPr>
          <w:spacing w:val="-21"/>
        </w:rPr>
        <w:t xml:space="preserve"> </w:t>
      </w:r>
      <w:proofErr w:type="spellStart"/>
      <w:r>
        <w:t>peo</w:t>
      </w:r>
      <w:proofErr w:type="spellEnd"/>
      <w:r>
        <w:t xml:space="preserve">- </w:t>
      </w:r>
      <w:proofErr w:type="spellStart"/>
      <w:r>
        <w:t>ple</w:t>
      </w:r>
      <w:proofErr w:type="spellEnd"/>
      <w:r>
        <w:t xml:space="preserve">. It is true that 3D printing is bringing people back to making things. The kind of making it affords, </w:t>
      </w:r>
      <w:r>
        <w:rPr>
          <w:spacing w:val="-4"/>
        </w:rPr>
        <w:t xml:space="preserve">however, </w:t>
      </w:r>
      <w:r>
        <w:t>is quite different from traditional practices. Traditional</w:t>
      </w:r>
      <w:r>
        <w:rPr>
          <w:spacing w:val="-39"/>
        </w:rPr>
        <w:t xml:space="preserve"> </w:t>
      </w:r>
      <w:r>
        <w:t>fabrication–everything from jewelry making to wood working–is extremely hands-on. Even later using modern tools and machinery, this making process still requires makers to closely interact with, control or</w:t>
      </w:r>
      <w:r>
        <w:rPr>
          <w:spacing w:val="-25"/>
        </w:rPr>
        <w:t xml:space="preserve"> </w:t>
      </w:r>
      <w:r>
        <w:t xml:space="preserve">ma- </w:t>
      </w:r>
      <w:proofErr w:type="spellStart"/>
      <w:r>
        <w:t>nipulate</w:t>
      </w:r>
      <w:proofErr w:type="spellEnd"/>
      <w:r>
        <w:t xml:space="preserve"> physical material or artifacts. In contrast, 3D printing, especially the actual printing process, </w:t>
      </w:r>
      <w:r>
        <w:rPr>
          <w:spacing w:val="-3"/>
        </w:rPr>
        <w:t xml:space="preserve">involves </w:t>
      </w:r>
      <w:r>
        <w:t>very little of such hands-on exercise. Minimally, a person only needs to press a</w:t>
      </w:r>
      <w:r>
        <w:rPr>
          <w:spacing w:val="-7"/>
        </w:rPr>
        <w:t xml:space="preserve"> </w:t>
      </w:r>
      <w:r>
        <w:t>few</w:t>
      </w:r>
      <w:r>
        <w:rPr>
          <w:spacing w:val="-6"/>
        </w:rPr>
        <w:t xml:space="preserve"> </w:t>
      </w:r>
      <w:r>
        <w:t>buttons</w:t>
      </w:r>
      <w:r>
        <w:rPr>
          <w:spacing w:val="-7"/>
        </w:rPr>
        <w:t xml:space="preserve"> </w:t>
      </w:r>
      <w:r>
        <w:t>to</w:t>
      </w:r>
      <w:r>
        <w:rPr>
          <w:spacing w:val="-6"/>
        </w:rPr>
        <w:t xml:space="preserve"> </w:t>
      </w:r>
      <w:r>
        <w:t>fabricate</w:t>
      </w:r>
      <w:r>
        <w:rPr>
          <w:spacing w:val="-7"/>
        </w:rPr>
        <w:t xml:space="preserve"> </w:t>
      </w:r>
      <w:r>
        <w:t>an</w:t>
      </w:r>
      <w:r>
        <w:rPr>
          <w:spacing w:val="-6"/>
        </w:rPr>
        <w:t xml:space="preserve"> </w:t>
      </w:r>
      <w:r>
        <w:t>object:</w:t>
      </w:r>
      <w:r>
        <w:rPr>
          <w:spacing w:val="7"/>
        </w:rPr>
        <w:t xml:space="preserve"> </w:t>
      </w:r>
      <w:r>
        <w:t>download</w:t>
      </w:r>
      <w:r>
        <w:rPr>
          <w:spacing w:val="-7"/>
        </w:rPr>
        <w:t xml:space="preserve"> </w:t>
      </w:r>
      <w:r>
        <w:t>a</w:t>
      </w:r>
      <w:r>
        <w:rPr>
          <w:spacing w:val="-6"/>
        </w:rPr>
        <w:t xml:space="preserve"> </w:t>
      </w:r>
      <w:r>
        <w:t>3D</w:t>
      </w:r>
      <w:r>
        <w:rPr>
          <w:spacing w:val="-7"/>
        </w:rPr>
        <w:t xml:space="preserve"> </w:t>
      </w:r>
      <w:r>
        <w:t>model,</w:t>
      </w:r>
      <w:r>
        <w:rPr>
          <w:spacing w:val="-6"/>
        </w:rPr>
        <w:t xml:space="preserve"> </w:t>
      </w:r>
      <w:r>
        <w:t>convert</w:t>
      </w:r>
      <w:r>
        <w:rPr>
          <w:spacing w:val="-7"/>
        </w:rPr>
        <w:t xml:space="preserve"> </w:t>
      </w:r>
      <w:r>
        <w:t>it</w:t>
      </w:r>
      <w:r>
        <w:rPr>
          <w:spacing w:val="-6"/>
        </w:rPr>
        <w:t xml:space="preserve"> </w:t>
      </w:r>
      <w:r>
        <w:t>to</w:t>
      </w:r>
      <w:r>
        <w:rPr>
          <w:spacing w:val="-7"/>
        </w:rPr>
        <w:t xml:space="preserve"> </w:t>
      </w:r>
      <w:r>
        <w:t>machine-readable</w:t>
      </w:r>
      <w:r>
        <w:rPr>
          <w:spacing w:val="-7"/>
        </w:rPr>
        <w:t xml:space="preserve"> </w:t>
      </w:r>
      <w:r>
        <w:t xml:space="preserve">code, and send it to the printer. In such a way of making, the real maker is not the people but the machine: there is currently no way people can contribute to the </w:t>
      </w:r>
      <w:del w:id="36" w:author="Scott Hudson" w:date="2016-07-28T20:44:00Z">
        <w:r w:rsidDel="006E24E4">
          <w:delText>printin</w:delText>
        </w:r>
      </w:del>
      <w:ins w:id="37" w:author="Scott Hudson" w:date="2016-07-28T20:44:00Z">
        <w:r w:rsidR="006E24E4">
          <w:t>printing</w:t>
        </w:r>
      </w:ins>
      <w:r>
        <w:t xml:space="preserve"> process once the ‘Print’ button is</w:t>
      </w:r>
      <w:r>
        <w:rPr>
          <w:spacing w:val="-13"/>
        </w:rPr>
        <w:t xml:space="preserve"> </w:t>
      </w:r>
      <w:r>
        <w:t>pressed.</w:t>
      </w:r>
    </w:p>
    <w:p w:rsidR="00F45610" w:rsidRDefault="00F45610">
      <w:pPr>
        <w:pStyle w:val="BodyText"/>
        <w:spacing w:before="1"/>
        <w:rPr>
          <w:sz w:val="30"/>
        </w:rPr>
      </w:pPr>
    </w:p>
    <w:p w:rsidR="00F45610" w:rsidRDefault="008D4F3A">
      <w:pPr>
        <w:spacing w:line="242" w:lineRule="exact"/>
        <w:ind w:left="388"/>
        <w:rPr>
          <w:sz w:val="20"/>
        </w:rPr>
      </w:pPr>
      <w:r>
        <w:rPr>
          <w:w w:val="120"/>
          <w:position w:val="7"/>
          <w:sz w:val="14"/>
        </w:rPr>
        <w:t>4</w:t>
      </w:r>
      <w:bookmarkStart w:id="38" w:name="_bookmark7"/>
      <w:bookmarkStart w:id="39" w:name="_bookmark8"/>
      <w:bookmarkEnd w:id="38"/>
      <w:bookmarkEnd w:id="39"/>
      <w:proofErr w:type="spellStart"/>
      <w:r>
        <w:rPr>
          <w:w w:val="120"/>
          <w:sz w:val="20"/>
        </w:rPr>
        <w:t>NinjaFlex</w:t>
      </w:r>
      <w:proofErr w:type="spellEnd"/>
      <w:proofErr w:type="gramStart"/>
      <w:r>
        <w:rPr>
          <w:w w:val="120"/>
          <w:sz w:val="20"/>
        </w:rPr>
        <w:t xml:space="preserve">.  </w:t>
      </w:r>
      <w:proofErr w:type="gramEnd"/>
      <w:r>
        <w:fldChar w:fldCharType="begin"/>
      </w:r>
      <w:r>
        <w:instrText xml:space="preserve"> HYPERLINK "https://ninjatek.com/" \h </w:instrText>
      </w:r>
      <w:r>
        <w:fldChar w:fldCharType="separate"/>
      </w:r>
      <w:r>
        <w:rPr>
          <w:w w:val="135"/>
          <w:sz w:val="20"/>
        </w:rPr>
        <w:t>https://ninjatek.com/</w:t>
      </w:r>
      <w:r>
        <w:rPr>
          <w:w w:val="135"/>
          <w:sz w:val="20"/>
        </w:rPr>
        <w:fldChar w:fldCharType="end"/>
      </w:r>
    </w:p>
    <w:p w:rsidR="00F45610" w:rsidRDefault="008D4F3A">
      <w:pPr>
        <w:spacing w:line="239" w:lineRule="exact"/>
        <w:ind w:left="388"/>
        <w:rPr>
          <w:sz w:val="20"/>
        </w:rPr>
      </w:pPr>
      <w:proofErr w:type="gramStart"/>
      <w:r>
        <w:rPr>
          <w:w w:val="115"/>
          <w:position w:val="7"/>
          <w:sz w:val="14"/>
        </w:rPr>
        <w:t>5</w:t>
      </w:r>
      <w:bookmarkStart w:id="40" w:name="_bookmark9"/>
      <w:bookmarkEnd w:id="40"/>
      <w:proofErr w:type="spellStart"/>
      <w:r>
        <w:rPr>
          <w:w w:val="115"/>
          <w:sz w:val="20"/>
        </w:rPr>
        <w:t>Sculptable</w:t>
      </w:r>
      <w:proofErr w:type="spellEnd"/>
      <w:r>
        <w:rPr>
          <w:w w:val="115"/>
          <w:sz w:val="20"/>
        </w:rPr>
        <w:t xml:space="preserve"> material by Adam </w:t>
      </w:r>
      <w:proofErr w:type="spellStart"/>
      <w:r>
        <w:rPr>
          <w:w w:val="115"/>
          <w:sz w:val="20"/>
        </w:rPr>
        <w:t>Beane</w:t>
      </w:r>
      <w:proofErr w:type="spellEnd"/>
      <w:r>
        <w:rPr>
          <w:w w:val="115"/>
          <w:sz w:val="20"/>
        </w:rPr>
        <w:t xml:space="preserve"> Industries.</w:t>
      </w:r>
      <w:proofErr w:type="gramEnd"/>
      <w:r>
        <w:rPr>
          <w:spacing w:val="50"/>
          <w:w w:val="115"/>
          <w:sz w:val="20"/>
        </w:rPr>
        <w:t xml:space="preserve"> </w:t>
      </w:r>
      <w:hyperlink r:id="rId25">
        <w:r>
          <w:rPr>
            <w:w w:val="115"/>
            <w:sz w:val="20"/>
          </w:rPr>
          <w:t>http://www.adambeaneindustries.com/</w:t>
        </w:r>
      </w:hyperlink>
    </w:p>
    <w:p w:rsidR="00F45610" w:rsidRDefault="008D4F3A">
      <w:pPr>
        <w:spacing w:line="239" w:lineRule="exact"/>
        <w:ind w:left="388"/>
        <w:rPr>
          <w:sz w:val="20"/>
        </w:rPr>
      </w:pPr>
      <w:r>
        <w:rPr>
          <w:w w:val="110"/>
          <w:position w:val="7"/>
          <w:sz w:val="14"/>
        </w:rPr>
        <w:t>6</w:t>
      </w:r>
      <w:bookmarkStart w:id="41" w:name="_bookmark10"/>
      <w:bookmarkEnd w:id="41"/>
      <w:proofErr w:type="spellStart"/>
      <w:r>
        <w:rPr>
          <w:w w:val="110"/>
          <w:sz w:val="20"/>
        </w:rPr>
        <w:t>FilaOne</w:t>
      </w:r>
      <w:proofErr w:type="spellEnd"/>
      <w:r>
        <w:rPr>
          <w:w w:val="110"/>
          <w:sz w:val="20"/>
        </w:rPr>
        <w:t xml:space="preserve"> </w:t>
      </w:r>
      <w:proofErr w:type="gramStart"/>
      <w:r>
        <w:rPr>
          <w:w w:val="110"/>
          <w:sz w:val="20"/>
        </w:rPr>
        <w:t xml:space="preserve">GRAY  </w:t>
      </w:r>
      <w:r>
        <w:rPr>
          <w:w w:val="120"/>
          <w:sz w:val="20"/>
        </w:rPr>
        <w:t>by</w:t>
      </w:r>
      <w:proofErr w:type="gramEnd"/>
      <w:r>
        <w:rPr>
          <w:w w:val="120"/>
          <w:sz w:val="20"/>
        </w:rPr>
        <w:t xml:space="preserve"> </w:t>
      </w:r>
      <w:proofErr w:type="spellStart"/>
      <w:r>
        <w:rPr>
          <w:w w:val="110"/>
          <w:sz w:val="20"/>
        </w:rPr>
        <w:t>Avante</w:t>
      </w:r>
      <w:proofErr w:type="spellEnd"/>
      <w:r>
        <w:rPr>
          <w:w w:val="110"/>
          <w:sz w:val="20"/>
        </w:rPr>
        <w:t xml:space="preserve">  Technology.  </w:t>
      </w:r>
      <w:hyperlink r:id="rId26">
        <w:r>
          <w:rPr>
            <w:w w:val="120"/>
            <w:sz w:val="20"/>
          </w:rPr>
          <w:t>http://www.avante-technology.com/</w:t>
        </w:r>
      </w:hyperlink>
    </w:p>
    <w:p w:rsidR="00F45610" w:rsidRDefault="008D4F3A">
      <w:pPr>
        <w:spacing w:line="239" w:lineRule="exact"/>
        <w:ind w:left="388"/>
        <w:rPr>
          <w:sz w:val="20"/>
        </w:rPr>
      </w:pPr>
      <w:proofErr w:type="gramStart"/>
      <w:r>
        <w:rPr>
          <w:w w:val="115"/>
          <w:position w:val="7"/>
          <w:sz w:val="14"/>
        </w:rPr>
        <w:t>7</w:t>
      </w:r>
      <w:bookmarkStart w:id="42" w:name="_bookmark11"/>
      <w:bookmarkEnd w:id="42"/>
      <w:r>
        <w:rPr>
          <w:w w:val="115"/>
          <w:sz w:val="20"/>
        </w:rPr>
        <w:t xml:space="preserve">PC-Max   by   </w:t>
      </w:r>
      <w:proofErr w:type="spellStart"/>
      <w:r>
        <w:rPr>
          <w:w w:val="115"/>
          <w:sz w:val="20"/>
        </w:rPr>
        <w:t>Polymaker</w:t>
      </w:r>
      <w:proofErr w:type="spellEnd"/>
      <w:r>
        <w:rPr>
          <w:w w:val="115"/>
          <w:sz w:val="20"/>
        </w:rPr>
        <w:t>.</w:t>
      </w:r>
      <w:proofErr w:type="gramEnd"/>
      <w:r>
        <w:rPr>
          <w:w w:val="115"/>
          <w:sz w:val="20"/>
        </w:rPr>
        <w:t xml:space="preserve">    </w:t>
      </w:r>
      <w:hyperlink r:id="rId27">
        <w:r>
          <w:rPr>
            <w:w w:val="115"/>
            <w:sz w:val="20"/>
          </w:rPr>
          <w:t>http://www.polymaker.com/shop/polymaker-pc-max/</w:t>
        </w:r>
      </w:hyperlink>
    </w:p>
    <w:p w:rsidR="00F45610" w:rsidRDefault="008D4F3A">
      <w:pPr>
        <w:spacing w:line="239" w:lineRule="exact"/>
        <w:ind w:left="388"/>
        <w:rPr>
          <w:sz w:val="20"/>
        </w:rPr>
      </w:pPr>
      <w:r>
        <w:rPr>
          <w:w w:val="120"/>
          <w:position w:val="7"/>
          <w:sz w:val="14"/>
        </w:rPr>
        <w:t>8</w:t>
      </w:r>
      <w:bookmarkStart w:id="43" w:name="_bookmark12"/>
      <w:bookmarkEnd w:id="43"/>
      <w:proofErr w:type="spellStart"/>
      <w:r>
        <w:rPr>
          <w:w w:val="120"/>
          <w:sz w:val="20"/>
        </w:rPr>
        <w:t>Polymagnets</w:t>
      </w:r>
      <w:proofErr w:type="spellEnd"/>
      <w:r>
        <w:rPr>
          <w:w w:val="120"/>
          <w:sz w:val="20"/>
        </w:rPr>
        <w:t xml:space="preserve">.    </w:t>
      </w:r>
      <w:hyperlink r:id="rId28">
        <w:r>
          <w:rPr>
            <w:w w:val="120"/>
            <w:sz w:val="20"/>
          </w:rPr>
          <w:t>http://www.polymagnet.com/polymagnets/</w:t>
        </w:r>
      </w:hyperlink>
    </w:p>
    <w:p w:rsidR="00F45610" w:rsidRDefault="008D4F3A">
      <w:pPr>
        <w:spacing w:line="239" w:lineRule="exact"/>
        <w:ind w:left="388"/>
        <w:rPr>
          <w:sz w:val="20"/>
        </w:rPr>
      </w:pPr>
      <w:r>
        <w:rPr>
          <w:w w:val="120"/>
          <w:position w:val="7"/>
          <w:sz w:val="14"/>
        </w:rPr>
        <w:t>9</w:t>
      </w:r>
      <w:bookmarkStart w:id="44" w:name="_bookmark13"/>
      <w:bookmarkEnd w:id="44"/>
      <w:r>
        <w:rPr>
          <w:w w:val="120"/>
          <w:sz w:val="20"/>
        </w:rPr>
        <w:t>Yibo3D</w:t>
      </w:r>
      <w:proofErr w:type="gramStart"/>
      <w:r>
        <w:rPr>
          <w:w w:val="120"/>
          <w:sz w:val="20"/>
        </w:rPr>
        <w:t xml:space="preserve">.  </w:t>
      </w:r>
      <w:proofErr w:type="gramEnd"/>
      <w:r>
        <w:fldChar w:fldCharType="begin"/>
      </w:r>
      <w:r>
        <w:instrText xml:space="preserve"> HYPERLINK "http://www.yibo3d.com/" \h </w:instrText>
      </w:r>
      <w:r>
        <w:fldChar w:fldCharType="separate"/>
      </w:r>
      <w:r>
        <w:rPr>
          <w:w w:val="120"/>
          <w:sz w:val="20"/>
        </w:rPr>
        <w:t>http://www.yibo3d.com/</w:t>
      </w:r>
      <w:r>
        <w:rPr>
          <w:w w:val="120"/>
          <w:sz w:val="20"/>
        </w:rPr>
        <w:fldChar w:fldCharType="end"/>
      </w:r>
    </w:p>
    <w:p w:rsidR="00F45610" w:rsidRDefault="008D4F3A">
      <w:pPr>
        <w:spacing w:line="239" w:lineRule="exact"/>
        <w:ind w:left="319"/>
        <w:rPr>
          <w:sz w:val="20"/>
        </w:rPr>
      </w:pPr>
      <w:r>
        <w:rPr>
          <w:w w:val="110"/>
          <w:position w:val="7"/>
          <w:sz w:val="14"/>
        </w:rPr>
        <w:t>10</w:t>
      </w:r>
      <w:bookmarkStart w:id="45" w:name="_bookmark14"/>
      <w:bookmarkEnd w:id="45"/>
      <w:r>
        <w:rPr>
          <w:w w:val="110"/>
          <w:sz w:val="20"/>
        </w:rPr>
        <w:t xml:space="preserve">Edible six-pack holder </w:t>
      </w:r>
      <w:r>
        <w:rPr>
          <w:w w:val="120"/>
          <w:sz w:val="20"/>
        </w:rPr>
        <w:t xml:space="preserve">by We </w:t>
      </w:r>
      <w:r>
        <w:rPr>
          <w:w w:val="110"/>
          <w:sz w:val="20"/>
        </w:rPr>
        <w:t xml:space="preserve">Believers </w:t>
      </w:r>
      <w:hyperlink r:id="rId29">
        <w:r>
          <w:rPr>
            <w:w w:val="120"/>
            <w:sz w:val="20"/>
          </w:rPr>
          <w:t>http://www.webelievers.com/</w:t>
        </w:r>
      </w:hyperlink>
    </w:p>
    <w:p w:rsidR="00F45610" w:rsidRDefault="008D4F3A">
      <w:pPr>
        <w:spacing w:line="249" w:lineRule="auto"/>
        <w:ind w:left="109" w:right="40" w:firstLine="209"/>
        <w:rPr>
          <w:sz w:val="20"/>
        </w:rPr>
      </w:pPr>
      <w:r>
        <w:rPr>
          <w:position w:val="7"/>
          <w:sz w:val="14"/>
        </w:rPr>
        <w:t>11</w:t>
      </w:r>
      <w:r>
        <w:rPr>
          <w:sz w:val="20"/>
        </w:rPr>
        <w:t>As I focus on 3D printing as the main fabrication technique, hereon in this thesis I used the terms ‘3D printing’ and ‘fabrication’ interchangeably</w:t>
      </w:r>
    </w:p>
    <w:p w:rsidR="00F45610" w:rsidRDefault="00F45610">
      <w:pPr>
        <w:spacing w:line="249" w:lineRule="auto"/>
        <w:rPr>
          <w:sz w:val="20"/>
        </w:rPr>
        <w:sectPr w:rsidR="00F45610">
          <w:pgSz w:w="12240" w:h="15840"/>
          <w:pgMar w:top="1120" w:right="1420" w:bottom="1480" w:left="1420" w:header="595" w:footer="1286" w:gutter="0"/>
          <w:cols w:space="720"/>
        </w:sectPr>
      </w:pPr>
    </w:p>
    <w:p w:rsidR="00F45610" w:rsidRDefault="008D4F3A">
      <w:pPr>
        <w:pStyle w:val="Heading2"/>
        <w:numPr>
          <w:ilvl w:val="1"/>
          <w:numId w:val="11"/>
        </w:numPr>
        <w:tabs>
          <w:tab w:val="left" w:pos="885"/>
        </w:tabs>
        <w:spacing w:before="66"/>
        <w:ind w:hanging="774"/>
        <w:jc w:val="both"/>
      </w:pPr>
      <w:bookmarkStart w:id="46" w:name="1.4_Research_Goals"/>
      <w:bookmarkStart w:id="47" w:name="_bookmark15"/>
      <w:bookmarkEnd w:id="46"/>
      <w:bookmarkEnd w:id="47"/>
      <w:r>
        <w:lastRenderedPageBreak/>
        <w:t>Research</w:t>
      </w:r>
      <w:r>
        <w:rPr>
          <w:spacing w:val="21"/>
        </w:rPr>
        <w:t xml:space="preserve"> </w:t>
      </w:r>
      <w:r>
        <w:t>Goals</w:t>
      </w:r>
    </w:p>
    <w:p w:rsidR="00F45610" w:rsidRDefault="008D4F3A">
      <w:pPr>
        <w:pStyle w:val="BodyText"/>
        <w:spacing w:before="289" w:line="252" w:lineRule="auto"/>
        <w:ind w:left="110" w:right="108"/>
        <w:jc w:val="both"/>
      </w:pPr>
      <w:r>
        <w:t xml:space="preserve">The goal of my thesis research, in brief, is to </w:t>
      </w:r>
      <w:r>
        <w:rPr>
          <w:i/>
        </w:rPr>
        <w:t>Make Fabrication Real</w:t>
      </w:r>
      <w:r>
        <w:t xml:space="preserve">– </w:t>
      </w:r>
      <w:r>
        <w:rPr>
          <w:i/>
        </w:rPr>
        <w:t>(</w:t>
      </w:r>
      <w:proofErr w:type="spellStart"/>
      <w:r>
        <w:rPr>
          <w:i/>
        </w:rPr>
        <w:t>i</w:t>
      </w:r>
      <w:proofErr w:type="spellEnd"/>
      <w:r>
        <w:rPr>
          <w:i/>
        </w:rPr>
        <w:t xml:space="preserve">) </w:t>
      </w:r>
      <w:r>
        <w:t>my primary goal is to enable</w:t>
      </w:r>
      <w:r>
        <w:rPr>
          <w:spacing w:val="-15"/>
        </w:rPr>
        <w:t xml:space="preserve"> </w:t>
      </w:r>
      <w:del w:id="48" w:author="Scott Hudson" w:date="2016-07-28T20:44:00Z">
        <w:r w:rsidDel="006E24E4">
          <w:delText>the</w:delText>
        </w:r>
        <w:r w:rsidDel="006E24E4">
          <w:rPr>
            <w:spacing w:val="-15"/>
          </w:rPr>
          <w:delText xml:space="preserve"> </w:delText>
        </w:r>
      </w:del>
      <w:ins w:id="49" w:author="Scott Hudson" w:date="2016-07-28T20:44:00Z">
        <w:r w:rsidR="006E24E4">
          <w:t>a</w:t>
        </w:r>
        <w:r w:rsidR="006E24E4">
          <w:rPr>
            <w:spacing w:val="-15"/>
          </w:rPr>
          <w:t xml:space="preserve"> </w:t>
        </w:r>
      </w:ins>
      <w:r>
        <w:t>making</w:t>
      </w:r>
      <w:r>
        <w:rPr>
          <w:spacing w:val="-15"/>
        </w:rPr>
        <w:t xml:space="preserve"> </w:t>
      </w:r>
      <w:r>
        <w:t>process</w:t>
      </w:r>
      <w:r>
        <w:rPr>
          <w:spacing w:val="-15"/>
        </w:rPr>
        <w:t xml:space="preserve"> </w:t>
      </w:r>
      <w:r>
        <w:t>(</w:t>
      </w:r>
      <w:del w:id="50" w:author="Scott Hudson" w:date="2016-07-28T20:44:00Z">
        <w:r w:rsidDel="006E24E4">
          <w:delText>enabled</w:delText>
        </w:r>
        <w:r w:rsidDel="006E24E4">
          <w:rPr>
            <w:spacing w:val="-15"/>
          </w:rPr>
          <w:delText xml:space="preserve"> </w:delText>
        </w:r>
      </w:del>
      <w:ins w:id="51" w:author="Scott Hudson" w:date="2016-07-28T20:44:00Z">
        <w:r w:rsidR="006E24E4">
          <w:t>executed</w:t>
        </w:r>
        <w:r w:rsidR="006E24E4">
          <w:rPr>
            <w:spacing w:val="-15"/>
          </w:rPr>
          <w:t xml:space="preserve"> </w:t>
        </w:r>
      </w:ins>
      <w:r>
        <w:t>by</w:t>
      </w:r>
      <w:r>
        <w:rPr>
          <w:spacing w:val="-15"/>
        </w:rPr>
        <w:t xml:space="preserve"> </w:t>
      </w:r>
      <w:r>
        <w:t>3D</w:t>
      </w:r>
      <w:r>
        <w:rPr>
          <w:spacing w:val="-15"/>
        </w:rPr>
        <w:t xml:space="preserve"> </w:t>
      </w:r>
      <w:r>
        <w:t>printers)</w:t>
      </w:r>
      <w:r>
        <w:rPr>
          <w:spacing w:val="-15"/>
        </w:rPr>
        <w:t xml:space="preserve"> </w:t>
      </w:r>
      <w:ins w:id="52" w:author="Scott Hudson" w:date="2016-07-28T20:44:00Z">
        <w:r w:rsidR="006E24E4">
          <w:rPr>
            <w:spacing w:val="-15"/>
          </w:rPr>
          <w:t xml:space="preserve">that is </w:t>
        </w:r>
      </w:ins>
      <w:r>
        <w:t>closely</w:t>
      </w:r>
      <w:r>
        <w:rPr>
          <w:spacing w:val="-15"/>
        </w:rPr>
        <w:t xml:space="preserve"> </w:t>
      </w:r>
      <w:r>
        <w:t>integrated</w:t>
      </w:r>
      <w:r>
        <w:rPr>
          <w:spacing w:val="-15"/>
        </w:rPr>
        <w:t xml:space="preserve"> </w:t>
      </w:r>
      <w:r>
        <w:t>with</w:t>
      </w:r>
      <w:r>
        <w:rPr>
          <w:spacing w:val="-15"/>
        </w:rPr>
        <w:t xml:space="preserve"> </w:t>
      </w:r>
      <w:r>
        <w:t>real</w:t>
      </w:r>
      <w:r>
        <w:rPr>
          <w:spacing w:val="-15"/>
        </w:rPr>
        <w:t xml:space="preserve"> </w:t>
      </w:r>
      <w:r>
        <w:t>world</w:t>
      </w:r>
      <w:r>
        <w:rPr>
          <w:spacing w:val="-15"/>
        </w:rPr>
        <w:t xml:space="preserve"> </w:t>
      </w:r>
      <w:r>
        <w:t>objects</w:t>
      </w:r>
      <w:r>
        <w:rPr>
          <w:spacing w:val="-15"/>
        </w:rPr>
        <w:t xml:space="preserve"> </w:t>
      </w:r>
      <w:r>
        <w:t xml:space="preserve">and usages and; </w:t>
      </w:r>
      <w:r>
        <w:rPr>
          <w:i/>
        </w:rPr>
        <w:t xml:space="preserve">(ii) </w:t>
      </w:r>
      <w:r>
        <w:t>my secondary goal is to explore ways whereby the making process can benefit from</w:t>
      </w:r>
      <w:r>
        <w:rPr>
          <w:spacing w:val="-16"/>
        </w:rPr>
        <w:t xml:space="preserve"> </w:t>
      </w:r>
      <w:r>
        <w:t>real</w:t>
      </w:r>
      <w:r>
        <w:rPr>
          <w:spacing w:val="-16"/>
        </w:rPr>
        <w:t xml:space="preserve"> </w:t>
      </w:r>
      <w:r>
        <w:t>people’s</w:t>
      </w:r>
      <w:r>
        <w:rPr>
          <w:spacing w:val="-16"/>
        </w:rPr>
        <w:t xml:space="preserve"> </w:t>
      </w:r>
      <w:r>
        <w:t>involvement.</w:t>
      </w:r>
    </w:p>
    <w:p w:rsidR="00F45610" w:rsidRDefault="008D4F3A">
      <w:pPr>
        <w:pStyle w:val="BodyText"/>
        <w:spacing w:before="23" w:line="252" w:lineRule="auto"/>
        <w:ind w:left="110" w:right="107" w:firstLine="351"/>
        <w:jc w:val="both"/>
      </w:pPr>
      <w:r>
        <w:rPr>
          <w:spacing w:val="-10"/>
        </w:rPr>
        <w:t xml:space="preserve">To </w:t>
      </w:r>
      <w:r>
        <w:t>achieve the first goal, I build design tools that provide support for people to harness 3D printing</w:t>
      </w:r>
      <w:r>
        <w:rPr>
          <w:spacing w:val="-7"/>
        </w:rPr>
        <w:t xml:space="preserve"> </w:t>
      </w:r>
      <w:r>
        <w:t>not</w:t>
      </w:r>
      <w:r>
        <w:rPr>
          <w:spacing w:val="-7"/>
        </w:rPr>
        <w:t xml:space="preserve"> </w:t>
      </w:r>
      <w:r>
        <w:t>just</w:t>
      </w:r>
      <w:r>
        <w:rPr>
          <w:spacing w:val="-7"/>
        </w:rPr>
        <w:t xml:space="preserve"> </w:t>
      </w:r>
      <w:r>
        <w:t>to</w:t>
      </w:r>
      <w:r>
        <w:rPr>
          <w:spacing w:val="-7"/>
        </w:rPr>
        <w:t xml:space="preserve"> </w:t>
      </w:r>
      <w:r>
        <w:t>make</w:t>
      </w:r>
      <w:r>
        <w:rPr>
          <w:spacing w:val="-7"/>
        </w:rPr>
        <w:t xml:space="preserve"> </w:t>
      </w:r>
      <w:r>
        <w:t>things</w:t>
      </w:r>
      <w:r>
        <w:rPr>
          <w:spacing w:val="-7"/>
        </w:rPr>
        <w:t xml:space="preserve"> </w:t>
      </w:r>
      <w:r>
        <w:t>from</w:t>
      </w:r>
      <w:r>
        <w:rPr>
          <w:spacing w:val="-7"/>
        </w:rPr>
        <w:t xml:space="preserve"> </w:t>
      </w:r>
      <w:r>
        <w:t>scratch,</w:t>
      </w:r>
      <w:r>
        <w:rPr>
          <w:spacing w:val="-6"/>
        </w:rPr>
        <w:t xml:space="preserve"> </w:t>
      </w:r>
      <w:r>
        <w:t>but</w:t>
      </w:r>
      <w:r>
        <w:rPr>
          <w:spacing w:val="-7"/>
        </w:rPr>
        <w:t xml:space="preserve"> </w:t>
      </w:r>
      <w:r>
        <w:t>to</w:t>
      </w:r>
      <w:r>
        <w:rPr>
          <w:spacing w:val="-7"/>
        </w:rPr>
        <w:t xml:space="preserve"> </w:t>
      </w:r>
      <w:r>
        <w:t>extend,</w:t>
      </w:r>
      <w:r>
        <w:rPr>
          <w:spacing w:val="-6"/>
        </w:rPr>
        <w:t xml:space="preserve"> </w:t>
      </w:r>
      <w:r>
        <w:t>adapt</w:t>
      </w:r>
      <w:r>
        <w:rPr>
          <w:spacing w:val="-7"/>
        </w:rPr>
        <w:t xml:space="preserve"> </w:t>
      </w:r>
      <w:r>
        <w:t>or</w:t>
      </w:r>
      <w:r>
        <w:rPr>
          <w:spacing w:val="-7"/>
        </w:rPr>
        <w:t xml:space="preserve"> </w:t>
      </w:r>
      <w:r>
        <w:t>combine</w:t>
      </w:r>
      <w:r>
        <w:rPr>
          <w:spacing w:val="-7"/>
        </w:rPr>
        <w:t xml:space="preserve"> </w:t>
      </w:r>
      <w:r>
        <w:t>them</w:t>
      </w:r>
      <w:r>
        <w:rPr>
          <w:spacing w:val="-7"/>
        </w:rPr>
        <w:t xml:space="preserve"> </w:t>
      </w:r>
      <w:r>
        <w:t>with</w:t>
      </w:r>
      <w:r>
        <w:rPr>
          <w:spacing w:val="-7"/>
        </w:rPr>
        <w:t xml:space="preserve"> </w:t>
      </w:r>
      <w:r>
        <w:t xml:space="preserve">existing objects for individualized needs or custom use cases. </w:t>
      </w:r>
      <w:r>
        <w:rPr>
          <w:spacing w:val="-10"/>
        </w:rPr>
        <w:t xml:space="preserve">To </w:t>
      </w:r>
      <w:r>
        <w:t>achieve the second goal, I explore fabrication techniques that invite and enable people to ‘get their hands dirty’ and more actively participate</w:t>
      </w:r>
      <w:r>
        <w:rPr>
          <w:spacing w:val="-7"/>
        </w:rPr>
        <w:t xml:space="preserve"> </w:t>
      </w:r>
      <w:r>
        <w:t>in</w:t>
      </w:r>
      <w:r>
        <w:rPr>
          <w:spacing w:val="-7"/>
        </w:rPr>
        <w:t xml:space="preserve"> </w:t>
      </w:r>
      <w:r>
        <w:t>the</w:t>
      </w:r>
      <w:r>
        <w:rPr>
          <w:spacing w:val="-7"/>
        </w:rPr>
        <w:t xml:space="preserve"> </w:t>
      </w:r>
      <w:r>
        <w:t>making</w:t>
      </w:r>
      <w:r>
        <w:rPr>
          <w:spacing w:val="-7"/>
        </w:rPr>
        <w:t xml:space="preserve"> </w:t>
      </w:r>
      <w:r>
        <w:t>process;</w:t>
      </w:r>
      <w:r>
        <w:rPr>
          <w:spacing w:val="-6"/>
        </w:rPr>
        <w:t xml:space="preserve"> </w:t>
      </w:r>
      <w:r>
        <w:t>meanwhile,</w:t>
      </w:r>
      <w:r>
        <w:rPr>
          <w:spacing w:val="-6"/>
        </w:rPr>
        <w:t xml:space="preserve"> </w:t>
      </w:r>
      <w:r>
        <w:t>3D</w:t>
      </w:r>
      <w:r>
        <w:rPr>
          <w:spacing w:val="-7"/>
        </w:rPr>
        <w:t xml:space="preserve"> </w:t>
      </w:r>
      <w:r>
        <w:t>printing</w:t>
      </w:r>
      <w:r>
        <w:rPr>
          <w:spacing w:val="-7"/>
        </w:rPr>
        <w:t xml:space="preserve"> </w:t>
      </w:r>
      <w:r>
        <w:t>‘fades’</w:t>
      </w:r>
      <w:r>
        <w:rPr>
          <w:spacing w:val="-7"/>
        </w:rPr>
        <w:t xml:space="preserve"> </w:t>
      </w:r>
      <w:r>
        <w:t>into</w:t>
      </w:r>
      <w:r>
        <w:rPr>
          <w:spacing w:val="-7"/>
        </w:rPr>
        <w:t xml:space="preserve"> </w:t>
      </w:r>
      <w:r>
        <w:t>the</w:t>
      </w:r>
      <w:r>
        <w:rPr>
          <w:spacing w:val="-7"/>
        </w:rPr>
        <w:t xml:space="preserve"> </w:t>
      </w:r>
      <w:r>
        <w:t>background,</w:t>
      </w:r>
      <w:r>
        <w:rPr>
          <w:spacing w:val="-6"/>
        </w:rPr>
        <w:t xml:space="preserve"> </w:t>
      </w:r>
      <w:r>
        <w:t>acting</w:t>
      </w:r>
      <w:r>
        <w:rPr>
          <w:spacing w:val="-7"/>
        </w:rPr>
        <w:t xml:space="preserve"> </w:t>
      </w:r>
      <w:r>
        <w:t>as a supporting role to facilitate this</w:t>
      </w:r>
      <w:r>
        <w:rPr>
          <w:spacing w:val="-23"/>
        </w:rPr>
        <w:t xml:space="preserve"> </w:t>
      </w:r>
      <w:r>
        <w:t>process.</w:t>
      </w:r>
    </w:p>
    <w:p w:rsidR="00F45610" w:rsidRDefault="008D4F3A">
      <w:pPr>
        <w:pStyle w:val="BodyText"/>
        <w:spacing w:before="23" w:line="252" w:lineRule="auto"/>
        <w:ind w:left="110" w:right="107" w:firstLine="351"/>
        <w:jc w:val="both"/>
      </w:pPr>
      <w:r>
        <w:t>These research goals are manifested in four projects, as described in the remainder</w:t>
      </w:r>
      <w:del w:id="53" w:author="Scott Hudson" w:date="2016-07-28T20:47:00Z">
        <w:r w:rsidDel="008C0F10">
          <w:delText>s</w:delText>
        </w:r>
      </w:del>
      <w:r>
        <w:t xml:space="preserve"> of this thesis.</w:t>
      </w:r>
    </w:p>
    <w:p w:rsidR="00F45610" w:rsidRDefault="008D4F3A">
      <w:pPr>
        <w:pStyle w:val="ListParagraph"/>
        <w:numPr>
          <w:ilvl w:val="2"/>
          <w:numId w:val="11"/>
        </w:numPr>
        <w:tabs>
          <w:tab w:val="left" w:pos="696"/>
        </w:tabs>
        <w:spacing w:before="139" w:line="252" w:lineRule="auto"/>
        <w:ind w:right="107" w:hanging="226"/>
        <w:jc w:val="both"/>
      </w:pPr>
      <w:r>
        <w:rPr>
          <w:b/>
          <w:sz w:val="24"/>
        </w:rPr>
        <w:t xml:space="preserve">Chapter 2 </w:t>
      </w:r>
      <w:r>
        <w:rPr>
          <w:sz w:val="24"/>
        </w:rPr>
        <w:t>sets the scene with a brief review on the background of 3D printing–its core technical</w:t>
      </w:r>
      <w:r>
        <w:rPr>
          <w:spacing w:val="-7"/>
          <w:sz w:val="24"/>
        </w:rPr>
        <w:t xml:space="preserve"> </w:t>
      </w:r>
      <w:r>
        <w:rPr>
          <w:sz w:val="24"/>
        </w:rPr>
        <w:t>components</w:t>
      </w:r>
      <w:r>
        <w:rPr>
          <w:spacing w:val="-6"/>
          <w:sz w:val="24"/>
        </w:rPr>
        <w:t xml:space="preserve"> </w:t>
      </w:r>
      <w:r>
        <w:rPr>
          <w:sz w:val="24"/>
        </w:rPr>
        <w:t>and</w:t>
      </w:r>
      <w:r>
        <w:rPr>
          <w:spacing w:val="-7"/>
          <w:sz w:val="24"/>
        </w:rPr>
        <w:t xml:space="preserve"> </w:t>
      </w:r>
      <w:r>
        <w:rPr>
          <w:sz w:val="24"/>
        </w:rPr>
        <w:t>principles,</w:t>
      </w:r>
      <w:r>
        <w:rPr>
          <w:spacing w:val="-6"/>
          <w:sz w:val="24"/>
        </w:rPr>
        <w:t xml:space="preserve"> </w:t>
      </w:r>
      <w:r>
        <w:rPr>
          <w:sz w:val="24"/>
        </w:rPr>
        <w:t>as</w:t>
      </w:r>
      <w:r>
        <w:rPr>
          <w:spacing w:val="-7"/>
          <w:sz w:val="24"/>
        </w:rPr>
        <w:t xml:space="preserve"> </w:t>
      </w:r>
      <w:r>
        <w:rPr>
          <w:sz w:val="24"/>
        </w:rPr>
        <w:t>well</w:t>
      </w:r>
      <w:r>
        <w:rPr>
          <w:spacing w:val="-7"/>
          <w:sz w:val="24"/>
        </w:rPr>
        <w:t xml:space="preserve"> </w:t>
      </w:r>
      <w:r>
        <w:rPr>
          <w:sz w:val="24"/>
        </w:rPr>
        <w:t>as</w:t>
      </w:r>
      <w:r>
        <w:rPr>
          <w:spacing w:val="-6"/>
          <w:sz w:val="24"/>
        </w:rPr>
        <w:t xml:space="preserve"> </w:t>
      </w:r>
      <w:r>
        <w:rPr>
          <w:sz w:val="24"/>
        </w:rPr>
        <w:t>some</w:t>
      </w:r>
      <w:r>
        <w:rPr>
          <w:spacing w:val="-7"/>
          <w:sz w:val="24"/>
        </w:rPr>
        <w:t xml:space="preserve"> </w:t>
      </w:r>
      <w:r>
        <w:rPr>
          <w:sz w:val="24"/>
        </w:rPr>
        <w:t>recent</w:t>
      </w:r>
      <w:r>
        <w:rPr>
          <w:spacing w:val="-6"/>
          <w:sz w:val="24"/>
        </w:rPr>
        <w:t xml:space="preserve"> </w:t>
      </w:r>
      <w:r>
        <w:rPr>
          <w:sz w:val="24"/>
        </w:rPr>
        <w:t>development</w:t>
      </w:r>
      <w:ins w:id="54" w:author="Scott Hudson" w:date="2016-07-28T20:47:00Z">
        <w:r w:rsidR="008C0F10">
          <w:rPr>
            <w:sz w:val="24"/>
          </w:rPr>
          <w:t>s</w:t>
        </w:r>
      </w:ins>
      <w:r>
        <w:rPr>
          <w:spacing w:val="-6"/>
          <w:sz w:val="24"/>
        </w:rPr>
        <w:t xml:space="preserve"> </w:t>
      </w:r>
      <w:r>
        <w:rPr>
          <w:sz w:val="24"/>
        </w:rPr>
        <w:t>in</w:t>
      </w:r>
      <w:r>
        <w:rPr>
          <w:spacing w:val="-7"/>
          <w:sz w:val="24"/>
        </w:rPr>
        <w:t xml:space="preserve"> </w:t>
      </w:r>
      <w:r>
        <w:rPr>
          <w:sz w:val="24"/>
        </w:rPr>
        <w:t>both</w:t>
      </w:r>
      <w:r>
        <w:rPr>
          <w:spacing w:val="-6"/>
          <w:sz w:val="24"/>
        </w:rPr>
        <w:t xml:space="preserve"> </w:t>
      </w:r>
      <w:r>
        <w:rPr>
          <w:sz w:val="24"/>
        </w:rPr>
        <w:t>research and</w:t>
      </w:r>
      <w:r>
        <w:rPr>
          <w:spacing w:val="-17"/>
          <w:sz w:val="24"/>
        </w:rPr>
        <w:t xml:space="preserve"> </w:t>
      </w:r>
      <w:r>
        <w:rPr>
          <w:sz w:val="24"/>
        </w:rPr>
        <w:t>development.</w:t>
      </w:r>
    </w:p>
    <w:p w:rsidR="00F45610" w:rsidRDefault="008D4F3A">
      <w:pPr>
        <w:pStyle w:val="ListParagraph"/>
        <w:numPr>
          <w:ilvl w:val="2"/>
          <w:numId w:val="11"/>
        </w:numPr>
        <w:tabs>
          <w:tab w:val="left" w:pos="696"/>
        </w:tabs>
        <w:spacing w:before="67" w:line="252" w:lineRule="auto"/>
        <w:ind w:right="107" w:hanging="226"/>
        <w:jc w:val="both"/>
      </w:pPr>
      <w:r>
        <w:rPr>
          <w:b/>
          <w:sz w:val="24"/>
        </w:rPr>
        <w:t xml:space="preserve">Chapter 3 </w:t>
      </w:r>
      <w:r>
        <w:rPr>
          <w:sz w:val="24"/>
        </w:rPr>
        <w:t xml:space="preserve">addresses the attachment problem, which is a fundamental requirement for using 3D printing to augment real world objects. </w:t>
      </w:r>
      <w:del w:id="55" w:author="Scott Hudson" w:date="2016-07-28T20:47:00Z">
        <w:r w:rsidDel="008C0F10">
          <w:rPr>
            <w:sz w:val="24"/>
          </w:rPr>
          <w:delText>Specificially</w:delText>
        </w:r>
      </w:del>
      <w:ins w:id="56" w:author="Scott Hudson" w:date="2016-07-28T20:47:00Z">
        <w:r w:rsidR="008C0F10">
          <w:rPr>
            <w:sz w:val="24"/>
          </w:rPr>
          <w:t>Specifically</w:t>
        </w:r>
      </w:ins>
      <w:r>
        <w:rPr>
          <w:sz w:val="24"/>
        </w:rPr>
        <w:t xml:space="preserve">, I present Encore–a design tool with a suite of techniques that allow a user, with </w:t>
      </w:r>
      <w:proofErr w:type="gramStart"/>
      <w:r>
        <w:rPr>
          <w:sz w:val="24"/>
        </w:rPr>
        <w:t>a</w:t>
      </w:r>
      <w:proofErr w:type="gramEnd"/>
      <w:r>
        <w:rPr>
          <w:sz w:val="24"/>
        </w:rPr>
        <w:t xml:space="preserve"> unmodified </w:t>
      </w:r>
      <w:ins w:id="57" w:author="Scott Hudson" w:date="2016-07-28T20:47:00Z">
        <w:r w:rsidR="008C0F10">
          <w:rPr>
            <w:sz w:val="24"/>
          </w:rPr>
          <w:t xml:space="preserve">consumer grade </w:t>
        </w:r>
      </w:ins>
      <w:r>
        <w:rPr>
          <w:sz w:val="24"/>
        </w:rPr>
        <w:t xml:space="preserve">3D printer, to directly print attachments </w:t>
      </w:r>
      <w:r>
        <w:rPr>
          <w:spacing w:val="-4"/>
          <w:sz w:val="24"/>
        </w:rPr>
        <w:t xml:space="preserve">over, </w:t>
      </w:r>
      <w:r>
        <w:rPr>
          <w:sz w:val="24"/>
        </w:rPr>
        <w:t>around or through existing</w:t>
      </w:r>
      <w:r>
        <w:rPr>
          <w:spacing w:val="-24"/>
          <w:sz w:val="24"/>
        </w:rPr>
        <w:t xml:space="preserve"> </w:t>
      </w:r>
      <w:r>
        <w:rPr>
          <w:sz w:val="24"/>
        </w:rPr>
        <w:t>objects.</w:t>
      </w:r>
    </w:p>
    <w:p w:rsidR="00F45610" w:rsidRDefault="008D4F3A">
      <w:pPr>
        <w:pStyle w:val="ListParagraph"/>
        <w:numPr>
          <w:ilvl w:val="2"/>
          <w:numId w:val="11"/>
        </w:numPr>
        <w:tabs>
          <w:tab w:val="left" w:pos="696"/>
        </w:tabs>
        <w:spacing w:before="67" w:line="252" w:lineRule="auto"/>
        <w:ind w:right="107" w:hanging="226"/>
        <w:jc w:val="both"/>
      </w:pPr>
      <w:r>
        <w:rPr>
          <w:b/>
          <w:sz w:val="24"/>
        </w:rPr>
        <w:t xml:space="preserve">Chapter 4 </w:t>
      </w:r>
      <w:r>
        <w:rPr>
          <w:sz w:val="24"/>
        </w:rPr>
        <w:t>builds on the attachment techniques, and focuses on enabling the design tasks of</w:t>
      </w:r>
      <w:r>
        <w:rPr>
          <w:spacing w:val="-10"/>
          <w:sz w:val="24"/>
        </w:rPr>
        <w:t xml:space="preserve"> </w:t>
      </w:r>
      <w:r>
        <w:rPr>
          <w:sz w:val="24"/>
        </w:rPr>
        <w:t>making</w:t>
      </w:r>
      <w:r>
        <w:rPr>
          <w:spacing w:val="-10"/>
          <w:sz w:val="24"/>
        </w:rPr>
        <w:t xml:space="preserve"> </w:t>
      </w:r>
      <w:r>
        <w:rPr>
          <w:sz w:val="24"/>
        </w:rPr>
        <w:t>such</w:t>
      </w:r>
      <w:r>
        <w:rPr>
          <w:spacing w:val="-10"/>
          <w:sz w:val="24"/>
        </w:rPr>
        <w:t xml:space="preserve"> </w:t>
      </w:r>
      <w:r>
        <w:rPr>
          <w:sz w:val="24"/>
        </w:rPr>
        <w:t>attachments</w:t>
      </w:r>
      <w:r>
        <w:rPr>
          <w:spacing w:val="-11"/>
          <w:sz w:val="24"/>
        </w:rPr>
        <w:t xml:space="preserve"> </w:t>
      </w:r>
      <w:r>
        <w:rPr>
          <w:sz w:val="24"/>
        </w:rPr>
        <w:t>that</w:t>
      </w:r>
      <w:r>
        <w:rPr>
          <w:spacing w:val="-10"/>
          <w:sz w:val="24"/>
        </w:rPr>
        <w:t xml:space="preserve"> </w:t>
      </w:r>
      <w:r>
        <w:rPr>
          <w:sz w:val="24"/>
        </w:rPr>
        <w:t>work</w:t>
      </w:r>
      <w:r>
        <w:rPr>
          <w:spacing w:val="-10"/>
          <w:sz w:val="24"/>
        </w:rPr>
        <w:t xml:space="preserve"> </w:t>
      </w:r>
      <w:r>
        <w:rPr>
          <w:sz w:val="24"/>
        </w:rPr>
        <w:t>with</w:t>
      </w:r>
      <w:r>
        <w:rPr>
          <w:spacing w:val="-10"/>
          <w:sz w:val="24"/>
        </w:rPr>
        <w:t xml:space="preserve"> </w:t>
      </w:r>
      <w:r>
        <w:rPr>
          <w:sz w:val="24"/>
        </w:rPr>
        <w:t>existing</w:t>
      </w:r>
      <w:r>
        <w:rPr>
          <w:spacing w:val="-10"/>
          <w:sz w:val="24"/>
        </w:rPr>
        <w:t xml:space="preserve"> </w:t>
      </w:r>
      <w:r>
        <w:rPr>
          <w:sz w:val="24"/>
        </w:rPr>
        <w:t>objects.</w:t>
      </w:r>
      <w:r>
        <w:rPr>
          <w:spacing w:val="4"/>
          <w:sz w:val="24"/>
        </w:rPr>
        <w:t xml:space="preserve"> </w:t>
      </w:r>
      <w:r>
        <w:rPr>
          <w:sz w:val="24"/>
        </w:rPr>
        <w:t>Specifically,</w:t>
      </w:r>
      <w:r>
        <w:rPr>
          <w:spacing w:val="-10"/>
          <w:sz w:val="24"/>
        </w:rPr>
        <w:t xml:space="preserve"> </w:t>
      </w:r>
      <w:r>
        <w:rPr>
          <w:sz w:val="24"/>
        </w:rPr>
        <w:t>I</w:t>
      </w:r>
      <w:r>
        <w:rPr>
          <w:spacing w:val="-10"/>
          <w:sz w:val="24"/>
        </w:rPr>
        <w:t xml:space="preserve"> </w:t>
      </w:r>
      <w:del w:id="58" w:author="Scott Hudson" w:date="2016-07-28T20:48:00Z">
        <w:r w:rsidDel="008C0F10">
          <w:rPr>
            <w:sz w:val="24"/>
          </w:rPr>
          <w:delText>built</w:delText>
        </w:r>
        <w:r w:rsidDel="008C0F10">
          <w:rPr>
            <w:spacing w:val="-10"/>
            <w:sz w:val="24"/>
          </w:rPr>
          <w:delText xml:space="preserve"> </w:delText>
        </w:r>
      </w:del>
      <w:ins w:id="59" w:author="Scott Hudson" w:date="2016-07-28T20:48:00Z">
        <w:r w:rsidR="008C0F10">
          <w:rPr>
            <w:sz w:val="24"/>
          </w:rPr>
          <w:t>describe</w:t>
        </w:r>
        <w:r w:rsidR="008C0F10">
          <w:rPr>
            <w:spacing w:val="-10"/>
            <w:sz w:val="24"/>
          </w:rPr>
          <w:t xml:space="preserve"> </w:t>
        </w:r>
      </w:ins>
      <w:r>
        <w:rPr>
          <w:sz w:val="24"/>
        </w:rPr>
        <w:t>Reprise–a design tool that provides simple interaction techniques and computational geometry for specifying,</w:t>
      </w:r>
      <w:r>
        <w:rPr>
          <w:spacing w:val="-7"/>
          <w:sz w:val="24"/>
        </w:rPr>
        <w:t xml:space="preserve"> </w:t>
      </w:r>
      <w:r>
        <w:rPr>
          <w:sz w:val="24"/>
        </w:rPr>
        <w:t>generating,</w:t>
      </w:r>
      <w:r>
        <w:rPr>
          <w:spacing w:val="-7"/>
          <w:sz w:val="24"/>
        </w:rPr>
        <w:t xml:space="preserve"> </w:t>
      </w:r>
      <w:r>
        <w:rPr>
          <w:sz w:val="24"/>
        </w:rPr>
        <w:t>customizing</w:t>
      </w:r>
      <w:r>
        <w:rPr>
          <w:spacing w:val="-7"/>
          <w:sz w:val="24"/>
        </w:rPr>
        <w:t xml:space="preserve"> </w:t>
      </w:r>
      <w:r>
        <w:rPr>
          <w:sz w:val="24"/>
        </w:rPr>
        <w:t>and</w:t>
      </w:r>
      <w:r>
        <w:rPr>
          <w:spacing w:val="-7"/>
          <w:sz w:val="24"/>
        </w:rPr>
        <w:t xml:space="preserve"> </w:t>
      </w:r>
      <w:r>
        <w:rPr>
          <w:sz w:val="24"/>
        </w:rPr>
        <w:t>fitting</w:t>
      </w:r>
      <w:r>
        <w:rPr>
          <w:spacing w:val="-7"/>
          <w:sz w:val="24"/>
        </w:rPr>
        <w:t xml:space="preserve"> </w:t>
      </w:r>
      <w:r>
        <w:rPr>
          <w:sz w:val="24"/>
        </w:rPr>
        <w:t>adaptations</w:t>
      </w:r>
      <w:r>
        <w:rPr>
          <w:spacing w:val="-7"/>
          <w:sz w:val="24"/>
        </w:rPr>
        <w:t xml:space="preserve"> </w:t>
      </w:r>
      <w:r>
        <w:rPr>
          <w:sz w:val="24"/>
        </w:rPr>
        <w:t>onto</w:t>
      </w:r>
      <w:r>
        <w:rPr>
          <w:spacing w:val="-7"/>
          <w:sz w:val="24"/>
        </w:rPr>
        <w:t xml:space="preserve"> </w:t>
      </w:r>
      <w:r>
        <w:rPr>
          <w:sz w:val="24"/>
        </w:rPr>
        <w:t>existing</w:t>
      </w:r>
      <w:r>
        <w:rPr>
          <w:spacing w:val="-7"/>
          <w:sz w:val="24"/>
        </w:rPr>
        <w:t xml:space="preserve"> </w:t>
      </w:r>
      <w:r>
        <w:rPr>
          <w:sz w:val="24"/>
        </w:rPr>
        <w:t>objects.</w:t>
      </w:r>
    </w:p>
    <w:p w:rsidR="00F45610" w:rsidRDefault="008D4F3A">
      <w:pPr>
        <w:pStyle w:val="ListParagraph"/>
        <w:numPr>
          <w:ilvl w:val="2"/>
          <w:numId w:val="11"/>
        </w:numPr>
        <w:tabs>
          <w:tab w:val="left" w:pos="696"/>
        </w:tabs>
        <w:spacing w:before="67" w:line="252" w:lineRule="auto"/>
        <w:ind w:right="109" w:hanging="226"/>
        <w:jc w:val="both"/>
      </w:pPr>
      <w:r>
        <w:rPr>
          <w:b/>
          <w:sz w:val="24"/>
        </w:rPr>
        <w:t>Chapter 5</w:t>
      </w:r>
      <w:r>
        <w:rPr>
          <w:sz w:val="24"/>
        </w:rPr>
        <w:t xml:space="preserve">: Both Encore and Reprise focus on extending or adapting real world objects, which allows people to transform objects in their everyday lives. </w:t>
      </w:r>
      <w:r>
        <w:rPr>
          <w:spacing w:val="-4"/>
          <w:sz w:val="24"/>
        </w:rPr>
        <w:t xml:space="preserve">However, </w:t>
      </w:r>
      <w:r>
        <w:rPr>
          <w:sz w:val="24"/>
        </w:rPr>
        <w:t xml:space="preserve">such </w:t>
      </w:r>
      <w:proofErr w:type="spellStart"/>
      <w:r>
        <w:rPr>
          <w:sz w:val="24"/>
        </w:rPr>
        <w:t>transfor</w:t>
      </w:r>
      <w:proofErr w:type="spellEnd"/>
      <w:r>
        <w:rPr>
          <w:sz w:val="24"/>
        </w:rPr>
        <w:t xml:space="preserve">- </w:t>
      </w:r>
      <w:proofErr w:type="spellStart"/>
      <w:r>
        <w:rPr>
          <w:sz w:val="24"/>
        </w:rPr>
        <w:t>mation</w:t>
      </w:r>
      <w:proofErr w:type="spellEnd"/>
      <w:r>
        <w:rPr>
          <w:spacing w:val="-19"/>
          <w:sz w:val="24"/>
        </w:rPr>
        <w:t xml:space="preserve"> </w:t>
      </w:r>
      <w:r>
        <w:rPr>
          <w:sz w:val="24"/>
        </w:rPr>
        <w:t>only</w:t>
      </w:r>
      <w:r>
        <w:rPr>
          <w:spacing w:val="-19"/>
          <w:sz w:val="24"/>
        </w:rPr>
        <w:t xml:space="preserve"> </w:t>
      </w:r>
      <w:r>
        <w:rPr>
          <w:sz w:val="24"/>
        </w:rPr>
        <w:t>adds</w:t>
      </w:r>
      <w:r>
        <w:rPr>
          <w:spacing w:val="-19"/>
          <w:sz w:val="24"/>
        </w:rPr>
        <w:t xml:space="preserve"> </w:t>
      </w:r>
      <w:r>
        <w:rPr>
          <w:sz w:val="24"/>
        </w:rPr>
        <w:t>small</w:t>
      </w:r>
      <w:r>
        <w:rPr>
          <w:spacing w:val="-19"/>
          <w:sz w:val="24"/>
        </w:rPr>
        <w:t xml:space="preserve"> </w:t>
      </w:r>
      <w:r>
        <w:rPr>
          <w:sz w:val="24"/>
        </w:rPr>
        <w:t>‘delta’</w:t>
      </w:r>
      <w:r>
        <w:rPr>
          <w:spacing w:val="-19"/>
          <w:sz w:val="24"/>
        </w:rPr>
        <w:t xml:space="preserve"> </w:t>
      </w:r>
      <w:r>
        <w:rPr>
          <w:sz w:val="24"/>
        </w:rPr>
        <w:t>as</w:t>
      </w:r>
      <w:r>
        <w:rPr>
          <w:spacing w:val="-19"/>
          <w:sz w:val="24"/>
        </w:rPr>
        <w:t xml:space="preserve"> </w:t>
      </w:r>
      <w:r>
        <w:rPr>
          <w:sz w:val="24"/>
        </w:rPr>
        <w:t>it</w:t>
      </w:r>
      <w:r>
        <w:rPr>
          <w:spacing w:val="-19"/>
          <w:sz w:val="24"/>
        </w:rPr>
        <w:t xml:space="preserve"> </w:t>
      </w:r>
      <w:r>
        <w:rPr>
          <w:sz w:val="24"/>
        </w:rPr>
        <w:t>never</w:t>
      </w:r>
      <w:r>
        <w:rPr>
          <w:spacing w:val="-19"/>
          <w:sz w:val="24"/>
        </w:rPr>
        <w:t xml:space="preserve"> </w:t>
      </w:r>
      <w:r>
        <w:rPr>
          <w:sz w:val="24"/>
        </w:rPr>
        <w:t>goes</w:t>
      </w:r>
      <w:r>
        <w:rPr>
          <w:spacing w:val="-19"/>
          <w:sz w:val="24"/>
        </w:rPr>
        <w:t xml:space="preserve"> </w:t>
      </w:r>
      <w:r>
        <w:rPr>
          <w:sz w:val="24"/>
        </w:rPr>
        <w:t>beyond</w:t>
      </w:r>
      <w:r>
        <w:rPr>
          <w:spacing w:val="-19"/>
          <w:sz w:val="24"/>
        </w:rPr>
        <w:t xml:space="preserve"> </w:t>
      </w:r>
      <w:r>
        <w:rPr>
          <w:sz w:val="24"/>
        </w:rPr>
        <w:t>what</w:t>
      </w:r>
      <w:r>
        <w:rPr>
          <w:spacing w:val="-19"/>
          <w:sz w:val="24"/>
        </w:rPr>
        <w:t xml:space="preserve"> </w:t>
      </w:r>
      <w:r>
        <w:rPr>
          <w:sz w:val="24"/>
        </w:rPr>
        <w:t>existing</w:t>
      </w:r>
      <w:r>
        <w:rPr>
          <w:spacing w:val="-19"/>
          <w:sz w:val="24"/>
        </w:rPr>
        <w:t xml:space="preserve"> </w:t>
      </w:r>
      <w:r>
        <w:rPr>
          <w:sz w:val="24"/>
        </w:rPr>
        <w:t>objects</w:t>
      </w:r>
      <w:r>
        <w:rPr>
          <w:spacing w:val="-19"/>
          <w:sz w:val="24"/>
        </w:rPr>
        <w:t xml:space="preserve"> </w:t>
      </w:r>
      <w:r>
        <w:rPr>
          <w:sz w:val="24"/>
        </w:rPr>
        <w:t>were</w:t>
      </w:r>
      <w:r>
        <w:rPr>
          <w:spacing w:val="-19"/>
          <w:sz w:val="24"/>
        </w:rPr>
        <w:t xml:space="preserve"> </w:t>
      </w:r>
      <w:r>
        <w:rPr>
          <w:sz w:val="24"/>
        </w:rPr>
        <w:t>originally designed</w:t>
      </w:r>
      <w:r>
        <w:rPr>
          <w:spacing w:val="-4"/>
          <w:sz w:val="24"/>
        </w:rPr>
        <w:t xml:space="preserve"> for.</w:t>
      </w:r>
    </w:p>
    <w:p w:rsidR="00F45610" w:rsidRDefault="008D4F3A">
      <w:pPr>
        <w:pStyle w:val="BodyText"/>
        <w:spacing w:line="252" w:lineRule="auto"/>
        <w:ind w:left="695" w:right="107"/>
        <w:jc w:val="both"/>
      </w:pPr>
      <w:r>
        <w:t xml:space="preserve">As a next step, I propose </w:t>
      </w:r>
      <w:commentRangeStart w:id="60"/>
      <w:r>
        <w:t>Mashup</w:t>
      </w:r>
      <w:commentRangeEnd w:id="60"/>
      <w:r w:rsidR="008C0F10">
        <w:rPr>
          <w:rStyle w:val="CommentReference"/>
        </w:rPr>
        <w:commentReference w:id="60"/>
      </w:r>
      <w:r>
        <w:t xml:space="preserve">—a design tool that takes a mixed-initiative approach   to guide users to compose and fabricate self-contained objects based on the functional re- </w:t>
      </w:r>
      <w:proofErr w:type="spellStart"/>
      <w:r>
        <w:t>quirements</w:t>
      </w:r>
      <w:proofErr w:type="spellEnd"/>
      <w:r>
        <w:rPr>
          <w:spacing w:val="-9"/>
        </w:rPr>
        <w:t xml:space="preserve"> </w:t>
      </w:r>
      <w:r>
        <w:t>they</w:t>
      </w:r>
      <w:r>
        <w:rPr>
          <w:spacing w:val="-10"/>
        </w:rPr>
        <w:t xml:space="preserve"> </w:t>
      </w:r>
      <w:r>
        <w:t>will</w:t>
      </w:r>
      <w:r>
        <w:rPr>
          <w:spacing w:val="-9"/>
        </w:rPr>
        <w:t xml:space="preserve"> </w:t>
      </w:r>
      <w:r>
        <w:t>face</w:t>
      </w:r>
      <w:r>
        <w:rPr>
          <w:spacing w:val="-9"/>
        </w:rPr>
        <w:t xml:space="preserve"> </w:t>
      </w:r>
      <w:r>
        <w:t>once</w:t>
      </w:r>
      <w:r>
        <w:rPr>
          <w:spacing w:val="-10"/>
        </w:rPr>
        <w:t xml:space="preserve"> </w:t>
      </w:r>
      <w:r>
        <w:t>installed</w:t>
      </w:r>
      <w:r>
        <w:rPr>
          <w:spacing w:val="-9"/>
        </w:rPr>
        <w:t xml:space="preserve"> </w:t>
      </w:r>
      <w:r>
        <w:t>and</w:t>
      </w:r>
      <w:r>
        <w:rPr>
          <w:spacing w:val="-9"/>
        </w:rPr>
        <w:t xml:space="preserve"> </w:t>
      </w:r>
      <w:r>
        <w:t>deployed</w:t>
      </w:r>
      <w:r>
        <w:rPr>
          <w:spacing w:val="-10"/>
        </w:rPr>
        <w:t xml:space="preserve"> </w:t>
      </w:r>
      <w:r>
        <w:t>in</w:t>
      </w:r>
      <w:r>
        <w:rPr>
          <w:spacing w:val="-9"/>
        </w:rPr>
        <w:t xml:space="preserve"> </w:t>
      </w:r>
      <w:r>
        <w:t>the</w:t>
      </w:r>
      <w:r>
        <w:rPr>
          <w:spacing w:val="-9"/>
        </w:rPr>
        <w:t xml:space="preserve"> </w:t>
      </w:r>
      <w:r>
        <w:t>real</w:t>
      </w:r>
      <w:r>
        <w:rPr>
          <w:spacing w:val="-10"/>
        </w:rPr>
        <w:t xml:space="preserve"> </w:t>
      </w:r>
      <w:r>
        <w:t>world.</w:t>
      </w:r>
      <w:r>
        <w:rPr>
          <w:spacing w:val="6"/>
        </w:rPr>
        <w:t xml:space="preserve"> </w:t>
      </w:r>
      <w:r>
        <w:t>Specifically,</w:t>
      </w:r>
      <w:r>
        <w:rPr>
          <w:spacing w:val="-9"/>
        </w:rPr>
        <w:t xml:space="preserve"> </w:t>
      </w:r>
      <w:r>
        <w:t>users start with sketching a design from their intuition; the system in the background optimizes their initial design based on the functional requirements; then users can further tweak the design</w:t>
      </w:r>
      <w:r>
        <w:rPr>
          <w:spacing w:val="-7"/>
        </w:rPr>
        <w:t xml:space="preserve"> </w:t>
      </w:r>
      <w:r>
        <w:t>while</w:t>
      </w:r>
      <w:r>
        <w:rPr>
          <w:spacing w:val="-7"/>
        </w:rPr>
        <w:t xml:space="preserve"> </w:t>
      </w:r>
      <w:r>
        <w:t>the</w:t>
      </w:r>
      <w:r>
        <w:rPr>
          <w:spacing w:val="-7"/>
        </w:rPr>
        <w:t xml:space="preserve"> </w:t>
      </w:r>
      <w:r>
        <w:t>system</w:t>
      </w:r>
      <w:r>
        <w:rPr>
          <w:spacing w:val="-7"/>
        </w:rPr>
        <w:t xml:space="preserve"> </w:t>
      </w:r>
      <w:r>
        <w:t>provides</w:t>
      </w:r>
      <w:r>
        <w:rPr>
          <w:spacing w:val="-7"/>
        </w:rPr>
        <w:t xml:space="preserve"> </w:t>
      </w:r>
      <w:r>
        <w:t>on-demand</w:t>
      </w:r>
      <w:r>
        <w:rPr>
          <w:spacing w:val="-7"/>
        </w:rPr>
        <w:t xml:space="preserve"> </w:t>
      </w:r>
      <w:r>
        <w:t>feedback</w:t>
      </w:r>
      <w:r>
        <w:rPr>
          <w:spacing w:val="-7"/>
        </w:rPr>
        <w:t xml:space="preserve"> </w:t>
      </w:r>
      <w:r>
        <w:t>and</w:t>
      </w:r>
      <w:r>
        <w:rPr>
          <w:spacing w:val="-7"/>
        </w:rPr>
        <w:t xml:space="preserve"> </w:t>
      </w:r>
      <w:r>
        <w:t>suggestion</w:t>
      </w:r>
      <w:r>
        <w:rPr>
          <w:spacing w:val="-7"/>
        </w:rPr>
        <w:t xml:space="preserve"> </w:t>
      </w:r>
      <w:r>
        <w:t>for</w:t>
      </w:r>
      <w:r>
        <w:rPr>
          <w:spacing w:val="-7"/>
        </w:rPr>
        <w:t xml:space="preserve"> </w:t>
      </w:r>
      <w:r>
        <w:t>keeping</w:t>
      </w:r>
      <w:r>
        <w:rPr>
          <w:spacing w:val="-7"/>
        </w:rPr>
        <w:t xml:space="preserve"> </w:t>
      </w:r>
      <w:r>
        <w:t>it</w:t>
      </w:r>
      <w:r>
        <w:rPr>
          <w:spacing w:val="-7"/>
        </w:rPr>
        <w:t xml:space="preserve"> </w:t>
      </w:r>
      <w:proofErr w:type="spellStart"/>
      <w:r>
        <w:t>func</w:t>
      </w:r>
      <w:proofErr w:type="spellEnd"/>
      <w:r>
        <w:t xml:space="preserve">- </w:t>
      </w:r>
      <w:proofErr w:type="spellStart"/>
      <w:r>
        <w:t>tional</w:t>
      </w:r>
      <w:proofErr w:type="spellEnd"/>
      <w:r>
        <w:t>.</w:t>
      </w:r>
    </w:p>
    <w:p w:rsidR="00F45610" w:rsidRDefault="008D4F3A">
      <w:pPr>
        <w:pStyle w:val="ListParagraph"/>
        <w:numPr>
          <w:ilvl w:val="2"/>
          <w:numId w:val="11"/>
        </w:numPr>
        <w:tabs>
          <w:tab w:val="left" w:pos="696"/>
        </w:tabs>
        <w:spacing w:before="67" w:line="252" w:lineRule="auto"/>
        <w:ind w:right="108" w:hanging="226"/>
        <w:jc w:val="both"/>
      </w:pPr>
      <w:r>
        <w:rPr>
          <w:b/>
          <w:sz w:val="24"/>
        </w:rPr>
        <w:t>Chapter 6</w:t>
      </w:r>
      <w:r>
        <w:rPr>
          <w:sz w:val="24"/>
        </w:rPr>
        <w:t>: Now that the range of making has broadened from incremental augmentation to</w:t>
      </w:r>
      <w:r>
        <w:rPr>
          <w:spacing w:val="-10"/>
          <w:sz w:val="24"/>
        </w:rPr>
        <w:t xml:space="preserve"> </w:t>
      </w:r>
      <w:r>
        <w:rPr>
          <w:sz w:val="24"/>
        </w:rPr>
        <w:t>standalone</w:t>
      </w:r>
      <w:r>
        <w:rPr>
          <w:spacing w:val="-10"/>
          <w:sz w:val="24"/>
        </w:rPr>
        <w:t xml:space="preserve"> </w:t>
      </w:r>
      <w:r>
        <w:rPr>
          <w:sz w:val="24"/>
        </w:rPr>
        <w:t>functional</w:t>
      </w:r>
      <w:r>
        <w:rPr>
          <w:spacing w:val="-10"/>
          <w:sz w:val="24"/>
        </w:rPr>
        <w:t xml:space="preserve"> </w:t>
      </w:r>
      <w:r>
        <w:rPr>
          <w:sz w:val="24"/>
        </w:rPr>
        <w:t>objects,</w:t>
      </w:r>
      <w:r>
        <w:rPr>
          <w:spacing w:val="-9"/>
          <w:sz w:val="24"/>
        </w:rPr>
        <w:t xml:space="preserve"> </w:t>
      </w:r>
      <w:r>
        <w:rPr>
          <w:sz w:val="24"/>
        </w:rPr>
        <w:t>a</w:t>
      </w:r>
      <w:r>
        <w:rPr>
          <w:spacing w:val="-10"/>
          <w:sz w:val="24"/>
        </w:rPr>
        <w:t xml:space="preserve"> </w:t>
      </w:r>
      <w:r>
        <w:rPr>
          <w:sz w:val="24"/>
        </w:rPr>
        <w:t>one-shot</w:t>
      </w:r>
      <w:r>
        <w:rPr>
          <w:spacing w:val="-10"/>
          <w:sz w:val="24"/>
        </w:rPr>
        <w:t xml:space="preserve"> </w:t>
      </w:r>
      <w:r>
        <w:rPr>
          <w:sz w:val="24"/>
        </w:rPr>
        <w:t>3D</w:t>
      </w:r>
      <w:r>
        <w:rPr>
          <w:spacing w:val="-10"/>
          <w:sz w:val="24"/>
        </w:rPr>
        <w:t xml:space="preserve"> </w:t>
      </w:r>
      <w:r>
        <w:rPr>
          <w:sz w:val="24"/>
        </w:rPr>
        <w:t>printing</w:t>
      </w:r>
      <w:r>
        <w:rPr>
          <w:spacing w:val="-10"/>
          <w:sz w:val="24"/>
        </w:rPr>
        <w:t xml:space="preserve"> </w:t>
      </w:r>
      <w:r>
        <w:rPr>
          <w:sz w:val="24"/>
        </w:rPr>
        <w:t>job</w:t>
      </w:r>
      <w:r>
        <w:rPr>
          <w:spacing w:val="-10"/>
          <w:sz w:val="24"/>
        </w:rPr>
        <w:t xml:space="preserve"> </w:t>
      </w:r>
      <w:r>
        <w:rPr>
          <w:sz w:val="24"/>
        </w:rPr>
        <w:t>might</w:t>
      </w:r>
      <w:r>
        <w:rPr>
          <w:spacing w:val="-10"/>
          <w:sz w:val="24"/>
        </w:rPr>
        <w:t xml:space="preserve"> </w:t>
      </w:r>
      <w:r>
        <w:rPr>
          <w:sz w:val="24"/>
        </w:rPr>
        <w:t>no</w:t>
      </w:r>
      <w:r>
        <w:rPr>
          <w:spacing w:val="-10"/>
          <w:sz w:val="24"/>
        </w:rPr>
        <w:t xml:space="preserve"> </w:t>
      </w:r>
      <w:r>
        <w:rPr>
          <w:sz w:val="24"/>
        </w:rPr>
        <w:t>longer</w:t>
      </w:r>
      <w:r>
        <w:rPr>
          <w:spacing w:val="-10"/>
          <w:sz w:val="24"/>
        </w:rPr>
        <w:t xml:space="preserve"> </w:t>
      </w:r>
      <w:r>
        <w:rPr>
          <w:sz w:val="24"/>
        </w:rPr>
        <w:t>be</w:t>
      </w:r>
      <w:r>
        <w:rPr>
          <w:spacing w:val="-10"/>
          <w:sz w:val="24"/>
        </w:rPr>
        <w:t xml:space="preserve"> </w:t>
      </w:r>
      <w:r>
        <w:rPr>
          <w:sz w:val="24"/>
        </w:rPr>
        <w:t>the</w:t>
      </w:r>
      <w:r>
        <w:rPr>
          <w:spacing w:val="-10"/>
          <w:sz w:val="24"/>
        </w:rPr>
        <w:t xml:space="preserve"> </w:t>
      </w:r>
      <w:ins w:id="61" w:author="Scott Hudson" w:date="2016-07-28T20:51:00Z">
        <w:r w:rsidR="008424BA">
          <w:rPr>
            <w:spacing w:val="-10"/>
            <w:sz w:val="24"/>
          </w:rPr>
          <w:t xml:space="preserve">preferred </w:t>
        </w:r>
      </w:ins>
      <w:r>
        <w:rPr>
          <w:sz w:val="24"/>
        </w:rPr>
        <w:t>making solution.</w:t>
      </w:r>
    </w:p>
    <w:p w:rsidR="00F45610" w:rsidRDefault="008D4F3A">
      <w:pPr>
        <w:pStyle w:val="BodyText"/>
        <w:spacing w:before="59" w:line="252" w:lineRule="auto"/>
        <w:ind w:left="695" w:right="107"/>
        <w:jc w:val="both"/>
      </w:pPr>
      <w:r>
        <w:t xml:space="preserve">My next proposed tool will seek to support people’s hand making, assembling, installing and testing of functional objects in the real world. Specifically, I will develop </w:t>
      </w:r>
      <w:proofErr w:type="spellStart"/>
      <w:r>
        <w:t>Divje</w:t>
      </w:r>
      <w:proofErr w:type="spellEnd"/>
      <w:r>
        <w:t xml:space="preserve">–a </w:t>
      </w:r>
      <w:r>
        <w:lastRenderedPageBreak/>
        <w:t>virtual tool using augmented reality to guide, assist or provide custom support for</w:t>
      </w:r>
      <w:r>
        <w:rPr>
          <w:spacing w:val="57"/>
        </w:rPr>
        <w:t xml:space="preserve"> </w:t>
      </w:r>
      <w:r>
        <w:t>people</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line="252" w:lineRule="auto"/>
        <w:ind w:left="695" w:right="107"/>
        <w:jc w:val="both"/>
      </w:pPr>
      <w:proofErr w:type="gramStart"/>
      <w:r>
        <w:t>during</w:t>
      </w:r>
      <w:proofErr w:type="gramEnd"/>
      <w:r>
        <w:t xml:space="preserve"> their manual fabrication process. </w:t>
      </w:r>
      <w:proofErr w:type="spellStart"/>
      <w:r>
        <w:t>Divje</w:t>
      </w:r>
      <w:proofErr w:type="spellEnd"/>
      <w:r>
        <w:t xml:space="preserve"> provides a unified making platform that integrates 3D design and modeling into hand making with material and artifacts. </w:t>
      </w:r>
      <w:r>
        <w:rPr>
          <w:spacing w:val="-3"/>
        </w:rPr>
        <w:t xml:space="preserve">With </w:t>
      </w:r>
      <w:proofErr w:type="spellStart"/>
      <w:r>
        <w:t>Divje</w:t>
      </w:r>
      <w:proofErr w:type="spellEnd"/>
      <w:r>
        <w:t>, people are immersed into both the digital and the real world of making: they can use</w:t>
      </w:r>
      <w:r>
        <w:rPr>
          <w:spacing w:val="-11"/>
        </w:rPr>
        <w:t xml:space="preserve"> </w:t>
      </w:r>
      <w:r>
        <w:t>virtual</w:t>
      </w:r>
      <w:r>
        <w:rPr>
          <w:spacing w:val="-11"/>
        </w:rPr>
        <w:t xml:space="preserve"> </w:t>
      </w:r>
      <w:r>
        <w:t>tools</w:t>
      </w:r>
      <w:r>
        <w:rPr>
          <w:spacing w:val="-11"/>
        </w:rPr>
        <w:t xml:space="preserve"> </w:t>
      </w:r>
      <w:r>
        <w:t>to</w:t>
      </w:r>
      <w:r>
        <w:rPr>
          <w:spacing w:val="-11"/>
        </w:rPr>
        <w:t xml:space="preserve"> </w:t>
      </w:r>
      <w:r>
        <w:t>sketch</w:t>
      </w:r>
      <w:r>
        <w:rPr>
          <w:spacing w:val="-11"/>
        </w:rPr>
        <w:t xml:space="preserve"> </w:t>
      </w:r>
      <w:r>
        <w:t>a</w:t>
      </w:r>
      <w:r>
        <w:rPr>
          <w:spacing w:val="-11"/>
        </w:rPr>
        <w:t xml:space="preserve"> </w:t>
      </w:r>
      <w:r>
        <w:t>design,</w:t>
      </w:r>
      <w:r>
        <w:rPr>
          <w:spacing w:val="-10"/>
        </w:rPr>
        <w:t xml:space="preserve"> </w:t>
      </w:r>
      <w:r>
        <w:t>which</w:t>
      </w:r>
      <w:r>
        <w:rPr>
          <w:spacing w:val="-11"/>
        </w:rPr>
        <w:t xml:space="preserve"> </w:t>
      </w:r>
      <w:r>
        <w:t>guides</w:t>
      </w:r>
      <w:r>
        <w:rPr>
          <w:spacing w:val="-11"/>
        </w:rPr>
        <w:t xml:space="preserve"> </w:t>
      </w:r>
      <w:r>
        <w:t>them</w:t>
      </w:r>
      <w:r>
        <w:rPr>
          <w:spacing w:val="-11"/>
        </w:rPr>
        <w:t xml:space="preserve"> </w:t>
      </w:r>
      <w:r>
        <w:t>to</w:t>
      </w:r>
      <w:r>
        <w:rPr>
          <w:spacing w:val="-11"/>
        </w:rPr>
        <w:t xml:space="preserve"> </w:t>
      </w:r>
      <w:r>
        <w:t>use</w:t>
      </w:r>
      <w:r>
        <w:rPr>
          <w:spacing w:val="-11"/>
        </w:rPr>
        <w:t xml:space="preserve"> </w:t>
      </w:r>
      <w:r>
        <w:t>physical</w:t>
      </w:r>
      <w:r>
        <w:rPr>
          <w:spacing w:val="-11"/>
        </w:rPr>
        <w:t xml:space="preserve"> </w:t>
      </w:r>
      <w:r>
        <w:t>material</w:t>
      </w:r>
      <w:r>
        <w:rPr>
          <w:spacing w:val="-11"/>
        </w:rPr>
        <w:t xml:space="preserve"> </w:t>
      </w:r>
      <w:r>
        <w:t>to</w:t>
      </w:r>
      <w:r>
        <w:rPr>
          <w:spacing w:val="-11"/>
        </w:rPr>
        <w:t xml:space="preserve"> </w:t>
      </w:r>
      <w:r>
        <w:t>make</w:t>
      </w:r>
      <w:r>
        <w:rPr>
          <w:spacing w:val="-11"/>
        </w:rPr>
        <w:t xml:space="preserve"> </w:t>
      </w:r>
      <w:r>
        <w:t>the corresponding</w:t>
      </w:r>
      <w:r>
        <w:rPr>
          <w:spacing w:val="-11"/>
        </w:rPr>
        <w:t xml:space="preserve"> </w:t>
      </w:r>
      <w:r>
        <w:t>prototype;</w:t>
      </w:r>
      <w:r>
        <w:rPr>
          <w:spacing w:val="-10"/>
        </w:rPr>
        <w:t xml:space="preserve"> </w:t>
      </w:r>
      <w:r>
        <w:t>as</w:t>
      </w:r>
      <w:r>
        <w:rPr>
          <w:spacing w:val="-11"/>
        </w:rPr>
        <w:t xml:space="preserve"> </w:t>
      </w:r>
      <w:r>
        <w:t>they</w:t>
      </w:r>
      <w:r>
        <w:rPr>
          <w:spacing w:val="-11"/>
        </w:rPr>
        <w:t xml:space="preserve"> </w:t>
      </w:r>
      <w:r>
        <w:t>build</w:t>
      </w:r>
      <w:r>
        <w:rPr>
          <w:spacing w:val="-11"/>
        </w:rPr>
        <w:t xml:space="preserve"> </w:t>
      </w:r>
      <w:r>
        <w:t>up</w:t>
      </w:r>
      <w:r>
        <w:rPr>
          <w:spacing w:val="-11"/>
        </w:rPr>
        <w:t xml:space="preserve"> </w:t>
      </w:r>
      <w:r>
        <w:t>the</w:t>
      </w:r>
      <w:r>
        <w:rPr>
          <w:spacing w:val="-11"/>
        </w:rPr>
        <w:t xml:space="preserve"> </w:t>
      </w:r>
      <w:r>
        <w:t>physical</w:t>
      </w:r>
      <w:r>
        <w:rPr>
          <w:spacing w:val="-11"/>
        </w:rPr>
        <w:t xml:space="preserve"> </w:t>
      </w:r>
      <w:r>
        <w:t>work</w:t>
      </w:r>
      <w:r>
        <w:rPr>
          <w:spacing w:val="-11"/>
        </w:rPr>
        <w:t xml:space="preserve"> </w:t>
      </w:r>
      <w:r>
        <w:t>they</w:t>
      </w:r>
      <w:r>
        <w:rPr>
          <w:spacing w:val="-11"/>
        </w:rPr>
        <w:t xml:space="preserve"> </w:t>
      </w:r>
      <w:r>
        <w:t>can</w:t>
      </w:r>
      <w:r>
        <w:rPr>
          <w:spacing w:val="-11"/>
        </w:rPr>
        <w:t xml:space="preserve"> </w:t>
      </w:r>
      <w:r>
        <w:t>also</w:t>
      </w:r>
      <w:r>
        <w:rPr>
          <w:spacing w:val="-11"/>
        </w:rPr>
        <w:t xml:space="preserve"> </w:t>
      </w:r>
      <w:r>
        <w:t>in</w:t>
      </w:r>
      <w:r>
        <w:rPr>
          <w:spacing w:val="-11"/>
        </w:rPr>
        <w:t xml:space="preserve"> </w:t>
      </w:r>
      <w:r>
        <w:t>parallel</w:t>
      </w:r>
      <w:r>
        <w:rPr>
          <w:spacing w:val="-11"/>
        </w:rPr>
        <w:t xml:space="preserve"> </w:t>
      </w:r>
      <w:r>
        <w:t>refine the model digitally. Instead of switching back and forth between the two digital and the physical,</w:t>
      </w:r>
      <w:r>
        <w:rPr>
          <w:spacing w:val="-6"/>
        </w:rPr>
        <w:t xml:space="preserve"> </w:t>
      </w:r>
      <w:proofErr w:type="spellStart"/>
      <w:r>
        <w:t>Divje</w:t>
      </w:r>
      <w:proofErr w:type="spellEnd"/>
      <w:r>
        <w:rPr>
          <w:spacing w:val="-6"/>
        </w:rPr>
        <w:t xml:space="preserve"> </w:t>
      </w:r>
      <w:r>
        <w:t>blends</w:t>
      </w:r>
      <w:r>
        <w:rPr>
          <w:spacing w:val="-6"/>
        </w:rPr>
        <w:t xml:space="preserve"> </w:t>
      </w:r>
      <w:r>
        <w:t>them</w:t>
      </w:r>
      <w:r>
        <w:rPr>
          <w:spacing w:val="-6"/>
        </w:rPr>
        <w:t xml:space="preserve"> </w:t>
      </w:r>
      <w:r>
        <w:t>together</w:t>
      </w:r>
      <w:r>
        <w:rPr>
          <w:spacing w:val="-6"/>
        </w:rPr>
        <w:t xml:space="preserve"> </w:t>
      </w:r>
      <w:r>
        <w:t>and</w:t>
      </w:r>
      <w:r>
        <w:rPr>
          <w:spacing w:val="-6"/>
        </w:rPr>
        <w:t xml:space="preserve"> </w:t>
      </w:r>
      <w:r>
        <w:t>presents</w:t>
      </w:r>
      <w:r>
        <w:rPr>
          <w:spacing w:val="-6"/>
        </w:rPr>
        <w:t xml:space="preserve"> </w:t>
      </w:r>
      <w:r>
        <w:t>the</w:t>
      </w:r>
      <w:r>
        <w:rPr>
          <w:spacing w:val="-6"/>
        </w:rPr>
        <w:t xml:space="preserve"> </w:t>
      </w:r>
      <w:r>
        <w:t>best</w:t>
      </w:r>
      <w:r>
        <w:rPr>
          <w:spacing w:val="-6"/>
        </w:rPr>
        <w:t xml:space="preserve"> </w:t>
      </w:r>
      <w:r>
        <w:t>of</w:t>
      </w:r>
      <w:r>
        <w:rPr>
          <w:spacing w:val="-6"/>
        </w:rPr>
        <w:t xml:space="preserve"> </w:t>
      </w:r>
      <w:r>
        <w:t>both</w:t>
      </w:r>
      <w:r>
        <w:rPr>
          <w:spacing w:val="-6"/>
        </w:rPr>
        <w:t xml:space="preserve"> </w:t>
      </w:r>
      <w:r>
        <w:t>worlds</w:t>
      </w:r>
      <w:r>
        <w:rPr>
          <w:spacing w:val="-6"/>
        </w:rPr>
        <w:t xml:space="preserve"> </w:t>
      </w:r>
      <w:r>
        <w:t>to</w:t>
      </w:r>
      <w:r>
        <w:rPr>
          <w:spacing w:val="-6"/>
        </w:rPr>
        <w:t xml:space="preserve"> </w:t>
      </w:r>
      <w:r>
        <w:t>enable</w:t>
      </w:r>
      <w:r>
        <w:rPr>
          <w:spacing w:val="-6"/>
        </w:rPr>
        <w:t xml:space="preserve"> </w:t>
      </w:r>
      <w:r>
        <w:t>people to bring their design to life with their</w:t>
      </w:r>
      <w:r>
        <w:rPr>
          <w:spacing w:val="-22"/>
        </w:rPr>
        <w:t xml:space="preserve"> </w:t>
      </w:r>
      <w:r>
        <w:t>hands.</w:t>
      </w:r>
    </w:p>
    <w:p w:rsidR="00F45610" w:rsidRDefault="008D4F3A">
      <w:pPr>
        <w:pStyle w:val="ListParagraph"/>
        <w:numPr>
          <w:ilvl w:val="2"/>
          <w:numId w:val="11"/>
        </w:numPr>
        <w:tabs>
          <w:tab w:val="left" w:pos="696"/>
        </w:tabs>
        <w:spacing w:before="67" w:line="252" w:lineRule="auto"/>
        <w:ind w:right="108" w:hanging="226"/>
      </w:pPr>
      <w:r>
        <w:rPr>
          <w:b/>
          <w:sz w:val="24"/>
        </w:rPr>
        <w:t xml:space="preserve">Chapter 7 </w:t>
      </w:r>
      <w:r>
        <w:rPr>
          <w:sz w:val="24"/>
        </w:rPr>
        <w:t>concludes this thesis by reflecting on my exploration of these projects, dis- cussing</w:t>
      </w:r>
      <w:r>
        <w:rPr>
          <w:spacing w:val="-5"/>
          <w:sz w:val="24"/>
        </w:rPr>
        <w:t xml:space="preserve"> </w:t>
      </w:r>
      <w:r>
        <w:rPr>
          <w:sz w:val="24"/>
        </w:rPr>
        <w:t>issues</w:t>
      </w:r>
      <w:r>
        <w:rPr>
          <w:spacing w:val="-5"/>
          <w:sz w:val="24"/>
        </w:rPr>
        <w:t xml:space="preserve"> </w:t>
      </w:r>
      <w:r>
        <w:rPr>
          <w:sz w:val="24"/>
        </w:rPr>
        <w:t>and</w:t>
      </w:r>
      <w:r>
        <w:rPr>
          <w:spacing w:val="-5"/>
          <w:sz w:val="24"/>
        </w:rPr>
        <w:t xml:space="preserve"> </w:t>
      </w:r>
      <w:r>
        <w:rPr>
          <w:sz w:val="24"/>
        </w:rPr>
        <w:t>questions</w:t>
      </w:r>
      <w:r>
        <w:rPr>
          <w:spacing w:val="-5"/>
          <w:sz w:val="24"/>
        </w:rPr>
        <w:t xml:space="preserve"> </w:t>
      </w:r>
      <w:r>
        <w:rPr>
          <w:sz w:val="24"/>
        </w:rPr>
        <w:t>that</w:t>
      </w:r>
      <w:r>
        <w:rPr>
          <w:spacing w:val="-5"/>
          <w:sz w:val="24"/>
        </w:rPr>
        <w:t xml:space="preserve"> </w:t>
      </w:r>
      <w:r>
        <w:rPr>
          <w:sz w:val="24"/>
        </w:rPr>
        <w:t>arise,</w:t>
      </w:r>
      <w:r>
        <w:rPr>
          <w:spacing w:val="-5"/>
          <w:sz w:val="24"/>
        </w:rPr>
        <w:t xml:space="preserve"> </w:t>
      </w:r>
      <w:r>
        <w:rPr>
          <w:sz w:val="24"/>
        </w:rPr>
        <w:t>and</w:t>
      </w:r>
      <w:r>
        <w:rPr>
          <w:spacing w:val="-5"/>
          <w:sz w:val="24"/>
        </w:rPr>
        <w:t xml:space="preserve"> </w:t>
      </w:r>
      <w:r>
        <w:rPr>
          <w:sz w:val="24"/>
        </w:rPr>
        <w:t>suggesting</w:t>
      </w:r>
      <w:r>
        <w:rPr>
          <w:spacing w:val="-5"/>
          <w:sz w:val="24"/>
        </w:rPr>
        <w:t xml:space="preserve"> </w:t>
      </w:r>
      <w:r>
        <w:rPr>
          <w:sz w:val="24"/>
        </w:rPr>
        <w:t>new</w:t>
      </w:r>
      <w:r>
        <w:rPr>
          <w:spacing w:val="-5"/>
          <w:sz w:val="24"/>
        </w:rPr>
        <w:t xml:space="preserve"> </w:t>
      </w:r>
      <w:r>
        <w:rPr>
          <w:sz w:val="24"/>
        </w:rPr>
        <w:t>opportunities</w:t>
      </w:r>
      <w:r>
        <w:rPr>
          <w:spacing w:val="-5"/>
          <w:sz w:val="24"/>
        </w:rPr>
        <w:t xml:space="preserve"> </w:t>
      </w:r>
      <w:r>
        <w:rPr>
          <w:sz w:val="24"/>
        </w:rPr>
        <w:t>for</w:t>
      </w:r>
      <w:r>
        <w:rPr>
          <w:spacing w:val="-5"/>
          <w:sz w:val="24"/>
        </w:rPr>
        <w:t xml:space="preserve"> </w:t>
      </w:r>
      <w:r>
        <w:rPr>
          <w:sz w:val="24"/>
        </w:rPr>
        <w:t>future</w:t>
      </w:r>
      <w:r>
        <w:rPr>
          <w:spacing w:val="-5"/>
          <w:sz w:val="24"/>
        </w:rPr>
        <w:t xml:space="preserve"> </w:t>
      </w:r>
      <w:r>
        <w:rPr>
          <w:sz w:val="24"/>
        </w:rPr>
        <w:t>work.</w:t>
      </w:r>
    </w:p>
    <w:p w:rsidR="00F45610" w:rsidRDefault="00F45610">
      <w:pPr>
        <w:pStyle w:val="BodyText"/>
      </w:pPr>
    </w:p>
    <w:p w:rsidR="00F45610" w:rsidRDefault="008D4F3A">
      <w:pPr>
        <w:pStyle w:val="Heading2"/>
        <w:numPr>
          <w:ilvl w:val="1"/>
          <w:numId w:val="11"/>
        </w:numPr>
        <w:tabs>
          <w:tab w:val="left" w:pos="885"/>
        </w:tabs>
        <w:spacing w:before="156"/>
        <w:ind w:hanging="774"/>
        <w:jc w:val="both"/>
      </w:pPr>
      <w:bookmarkStart w:id="62" w:name="1.5_Timeline"/>
      <w:bookmarkStart w:id="63" w:name="_bookmark16"/>
      <w:bookmarkEnd w:id="62"/>
      <w:bookmarkEnd w:id="63"/>
      <w:r>
        <w:t>Timeline</w:t>
      </w:r>
    </w:p>
    <w:p w:rsidR="00F45610" w:rsidRDefault="008D4F3A">
      <w:pPr>
        <w:pStyle w:val="BodyText"/>
        <w:spacing w:before="238" w:line="252" w:lineRule="auto"/>
        <w:ind w:left="109" w:right="108"/>
        <w:jc w:val="both"/>
      </w:pPr>
      <w:r>
        <w:t>As shown in the outline of my thesis, so far I have finished Project</w:t>
      </w:r>
      <w:ins w:id="64" w:author="Scott Hudson" w:date="2016-07-28T20:55:00Z">
        <w:r w:rsidR="00094B87">
          <w:t>s</w:t>
        </w:r>
      </w:ins>
      <w:r>
        <w:t xml:space="preserve"> Encore (Chapter 3) and Reprise (Chapter 4). I am currently working on Mashup (Chapter 5) and also preparing for a fourth project. Below is my timeline for finishing up all the </w:t>
      </w:r>
      <w:del w:id="65" w:author="Scott Hudson" w:date="2016-07-28T20:56:00Z">
        <w:r w:rsidDel="00094B87">
          <w:delText>prjoects</w:delText>
        </w:r>
      </w:del>
      <w:ins w:id="66" w:author="Scott Hudson" w:date="2016-07-28T20:56:00Z">
        <w:r w:rsidR="00094B87">
          <w:t>projects</w:t>
        </w:r>
      </w:ins>
      <w:r>
        <w:t>.</w:t>
      </w:r>
    </w:p>
    <w:p w:rsidR="00F45610" w:rsidRDefault="00F45610">
      <w:pPr>
        <w:pStyle w:val="BodyText"/>
        <w:spacing w:before="3"/>
        <w:rPr>
          <w:sz w:val="26"/>
        </w:rPr>
      </w:pPr>
    </w:p>
    <w:p w:rsidR="00F45610" w:rsidRDefault="000E256A">
      <w:pPr>
        <w:pStyle w:val="BodyText"/>
        <w:ind w:left="640"/>
        <w:jc w:val="both"/>
      </w:pPr>
      <w:r>
        <w:rPr>
          <w:noProof/>
        </w:rPr>
        <mc:AlternateContent>
          <mc:Choice Requires="wpg">
            <w:drawing>
              <wp:anchor distT="0" distB="0" distL="114300" distR="114300" simplePos="0" relativeHeight="503240384" behindDoc="1" locked="0" layoutInCell="1" allowOverlap="1">
                <wp:simplePos x="0" y="0"/>
                <wp:positionH relativeFrom="page">
                  <wp:posOffset>2240280</wp:posOffset>
                </wp:positionH>
                <wp:positionV relativeFrom="paragraph">
                  <wp:posOffset>12065</wp:posOffset>
                </wp:positionV>
                <wp:extent cx="5080" cy="2757170"/>
                <wp:effectExtent l="11430" t="2540" r="2540" b="2540"/>
                <wp:wrapNone/>
                <wp:docPr id="1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 cy="2757170"/>
                          <a:chOff x="3528" y="19"/>
                          <a:chExt cx="8" cy="4342"/>
                        </a:xfrm>
                      </wpg:grpSpPr>
                      <wps:wsp>
                        <wps:cNvPr id="128" name="Line 75"/>
                        <wps:cNvCnPr/>
                        <wps:spPr bwMode="auto">
                          <a:xfrm>
                            <a:off x="3532" y="312"/>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29" name="Line 74"/>
                        <wps:cNvCnPr/>
                        <wps:spPr bwMode="auto">
                          <a:xfrm>
                            <a:off x="3532" y="60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0" name="Line 73"/>
                        <wps:cNvCnPr/>
                        <wps:spPr bwMode="auto">
                          <a:xfrm>
                            <a:off x="3532" y="89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1" name="Line 72"/>
                        <wps:cNvCnPr/>
                        <wps:spPr bwMode="auto">
                          <a:xfrm>
                            <a:off x="3532" y="117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2" name="Line 71"/>
                        <wps:cNvCnPr/>
                        <wps:spPr bwMode="auto">
                          <a:xfrm>
                            <a:off x="3532" y="146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3" name="Line 70"/>
                        <wps:cNvCnPr/>
                        <wps:spPr bwMode="auto">
                          <a:xfrm>
                            <a:off x="3532" y="1756"/>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4" name="Line 69"/>
                        <wps:cNvCnPr/>
                        <wps:spPr bwMode="auto">
                          <a:xfrm>
                            <a:off x="3532" y="204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5" name="Line 68"/>
                        <wps:cNvCnPr/>
                        <wps:spPr bwMode="auto">
                          <a:xfrm>
                            <a:off x="3532" y="233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6" name="Line 67"/>
                        <wps:cNvCnPr/>
                        <wps:spPr bwMode="auto">
                          <a:xfrm>
                            <a:off x="3532" y="2623"/>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7" name="Line 66"/>
                        <wps:cNvCnPr/>
                        <wps:spPr bwMode="auto">
                          <a:xfrm>
                            <a:off x="3532" y="2912"/>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8" name="Line 65"/>
                        <wps:cNvCnPr/>
                        <wps:spPr bwMode="auto">
                          <a:xfrm>
                            <a:off x="3532" y="320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39" name="Line 64"/>
                        <wps:cNvCnPr/>
                        <wps:spPr bwMode="auto">
                          <a:xfrm>
                            <a:off x="3532" y="349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40" name="Line 63"/>
                        <wps:cNvCnPr/>
                        <wps:spPr bwMode="auto">
                          <a:xfrm>
                            <a:off x="3532" y="377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41" name="Line 62"/>
                        <wps:cNvCnPr/>
                        <wps:spPr bwMode="auto">
                          <a:xfrm>
                            <a:off x="3532" y="406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42" name="Line 61"/>
                        <wps:cNvCnPr/>
                        <wps:spPr bwMode="auto">
                          <a:xfrm>
                            <a:off x="3532" y="435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176.4pt;margin-top:.95pt;width:.4pt;height:217.1pt;z-index:-76096;mso-position-horizontal-relative:page" coordorigin="3528,19" coordsize="8,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">
                <v:line id="Line 75" o:spid="_x0000_s1027" style="position:absolute;visibility:visible;mso-wrap-style:square" from="3532,312" to="353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aQzsQAAADcAAAADwAAAGRycy9kb3ducmV2LnhtbESPT2vDMAzF74N9B6PBbqsTU7qS1i37&#10;C4We1o2eRawmaWM52F6bffvpUOhN4j2999NyPfpenSmmLrCFclKAIq6D67ix8PP9+TQHlTKywz4w&#10;WfijBOvV/d0SKxcu/EXnXW6UhHCq0EKb81BpneqWPKZJGIhFO4ToMcsaG+0iXiTc99oUxUx77Fga&#10;WhzoraX6tPv1FjrzPJZ5uj9ty+3rxzGa6fzdBGsfH8aXBahMY76Zr9cbJ/hGaOUZmU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tpDOxAAAANwAAAAPAAAAAAAAAAAA&#10;AAAAAKECAABkcnMvZG93bnJldi54bWxQSwUGAAAAAAQABAD5AAAAkgMAAAAA&#10;" strokeweight=".14042mm"/>
                <v:line id="Line 74" o:spid="_x0000_s1028" style="position:absolute;visibility:visible;mso-wrap-style:square" from="3532,601" to="3532,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1VcIAAADcAAAADwAAAGRycy9kb3ducmV2LnhtbERPTWsCMRC9F/wPYYTeanaDWF2NYmsL&#10;BU9V8Txsxt3VzWRJom7/vSkUepvH+5zFqretuJEPjWMN+SgDQVw603Cl4bD/fJmCCBHZYOuYNPxQ&#10;gNVy8LTAwrg7f9NtFyuRQjgUqKGOsSukDGVNFsPIdcSJOzlvMSboK2k83lO4baXKsom02HBqqLGj&#10;95rKy+5qNTTqtc/j+HjZ5tu3j7NX4+lGOa2fh/16DiJSH//Ff+4vk+arGfw+ky6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fo1VcIAAADcAAAADwAAAAAAAAAAAAAA&#10;AAChAgAAZHJzL2Rvd25yZXYueG1sUEsFBgAAAAAEAAQA+QAAAJADAAAAAA==&#10;" strokeweight=".14042mm"/>
                <v:line id="Line 73" o:spid="_x0000_s1029" style="position:absolute;visibility:visible;mso-wrap-style:square" from="3532,890" to="3532,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KFcUAAADcAAAADwAAAGRycy9kb3ducmV2LnhtbESPQW/CMAyF70j7D5GRdoO0HdpQIaDB&#10;NmkSJxjibDWmLTROlWTQ/fv5MGk3W+/5vc/L9eA6daMQW88G8mkGirjytuXawPHrYzIHFROyxc4z&#10;GfihCOvVw2iJpfV33tPtkGolIRxLNNCk1Jdax6ohh3Hqe2LRzj44TLKGWtuAdwl3nS6y7Fk7bFka&#10;Guxp21B1PXw7A23xMuRpdrru8t3m/RKK2fyt8MY8jofXBahEQ/o3/11/WsF/Enx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kKFcUAAADcAAAADwAAAAAAAAAA&#10;AAAAAAChAgAAZHJzL2Rvd25yZXYueG1sUEsFBgAAAAAEAAQA+QAAAJMDAAAAAA==&#10;" strokeweight=".14042mm"/>
                <v:line id="Line 72" o:spid="_x0000_s1030" style="position:absolute;visibility:visible;mso-wrap-style:square" from="3532,1179" to="3532,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vjsEAAADcAAAADwAAAGRycy9kb3ducmV2LnhtbERPS4vCMBC+L+x/CLPgTdNWUalG2fUB&#10;gifdxfPQzLZdm0lJotZ/bwRhb/PxPWe+7EwjruR8bVlBOkhAEBdW11wq+Pne9qcgfEDW2FgmBXfy&#10;sFy8v80x1/bGB7oeQyliCPscFVQhtLmUvqjIoB/Yljhyv9YZDBG6UmqHtxhuGpklyVgarDk2VNjS&#10;qqLifLwYBXU26dIwOp336f5r8+ey0XSdWaV6H93nDESgLvyLX+6djvOHK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Va+OwQAAANwAAAAPAAAAAAAAAAAAAAAA&#10;AKECAABkcnMvZG93bnJldi54bWxQSwUGAAAAAAQABAD5AAAAjwMAAAAA&#10;" strokeweight=".14042mm"/>
                <v:line id="Line 71" o:spid="_x0000_s1031" style="position:absolute;visibility:visible;mso-wrap-style:square" from="3532,1467" to="3532,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cx+cIAAADcAAAADwAAAGRycy9kb3ducmV2LnhtbERPTWsCMRC9F/wPYQRvNbtRWlmNotVC&#10;wVNVPA+bcXd1M1mSVLf/vikUepvH+5zFqretuJMPjWMN+TgDQVw603Cl4XR8f56BCBHZYOuYNHxT&#10;gNVy8LTAwrgHf9L9ECuRQjgUqKGOsSukDGVNFsPYdcSJuzhvMSboK2k8PlK4baXKshdpseHUUGNH&#10;bzWVt8OX1dCo1z6P0/Ntn+83u6tX09lWOa1Hw349BxGpj//iP/eHSfMnCn6fS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ocx+cIAAADcAAAADwAAAAAAAAAAAAAA&#10;AAChAgAAZHJzL2Rvd25yZXYueG1sUEsFBgAAAAAEAAQA+QAAAJADAAAAAA==&#10;" strokeweight=".14042mm"/>
                <v:line id="Line 70" o:spid="_x0000_s1032" style="position:absolute;visibility:visible;mso-wrap-style:square" from="3532,1756" to="3532,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UYsIAAADcAAAADwAAAGRycy9kb3ducmV2LnhtbERPS2sCMRC+F/ofwhS81exDWlmN0laF&#10;gieteB424+7WzWRJ4rr++0YQepuP7znz5WBa0ZPzjWUF6TgBQVxa3XCl4PCzeZ2C8AFZY2uZFNzI&#10;w3Lx/DTHQtsr76jfh0rEEPYFKqhD6AopfVmTQT+2HXHkTtYZDBG6SmqH1xhuWpklyZs02HBsqLGj&#10;r5rK8/5iFDTZ+5CGyfG8Tbef61+XTaarzCo1ehk+ZiACDeFf/HB/6zg/z+H+TLx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uUYsIAAADcAAAADwAAAAAAAAAAAAAA&#10;AAChAgAAZHJzL2Rvd25yZXYueG1sUEsFBgAAAAAEAAQA+QAAAJADAAAAAA==&#10;" strokeweight=".14042mm"/>
                <v:line id="Line 69" o:spid="_x0000_s1033" style="position:absolute;visibility:visible;mso-wrap-style:square" from="3532,2045" to="3532,2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MFsIAAADcAAAADwAAAGRycy9kb3ducmV2LnhtbERPTWvCQBC9C/6HZYTedJMYrKRuRGsL&#10;BU9V6XnITpM02dmwu9X033cLBW/zeJ+z2Y6mF1dyvrWsIF0kIIgrq1uuFVzOr/M1CB+QNfaWScEP&#10;ediW08kGC21v/E7XU6hFDGFfoIImhKGQ0lcNGfQLOxBH7tM6gyFCV0vt8BbDTS+zJFlJgy3HhgYH&#10;em6o6k7fRkGbPY5pyD+6Y3rcv3y5LF8fMqvUw2zcPYEINIa7+N/9puP8ZQ5/z8QL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MFsIAAADcAAAADwAAAAAAAAAAAAAA&#10;AAChAgAAZHJzL2Rvd25yZXYueG1sUEsFBgAAAAAEAAQA+QAAAJADAAAAAA==&#10;" strokeweight=".14042mm"/>
                <v:line id="Line 68" o:spid="_x0000_s1034" style="position:absolute;visibility:visible;mso-wrap-style:square" from="3532,2334" to="3532,2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6pjcMAAADcAAAADwAAAGRycy9kb3ducmV2LnhtbERPS2vCQBC+C/0PyxS86SbRakizSrUt&#10;FDz5wPOQnSap2dmwu9X033cLBW/z8T2nXA+mE1dyvrWsIJ0mIIgrq1uuFZyO75MchA/IGjvLpOCH&#10;PKxXD6MSC21vvKfrIdQihrAvUEETQl9I6auGDPqp7Ykj92mdwRChq6V2eIvhppNZkiykwZZjQ4M9&#10;bRuqLodvo6DNlkMa5ufLLt1t3r5cNs9fM6vU+HF4eQYRaAh38b/7Q8f5syf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uqY3DAAAA3AAAAA8AAAAAAAAAAAAA&#10;AAAAoQIAAGRycy9kb3ducmV2LnhtbFBLBQYAAAAABAAEAPkAAACRAwAAAAA=&#10;" strokeweight=".14042mm"/>
                <v:line id="Line 67" o:spid="_x0000_s1035" style="position:absolute;visibility:visible;mso-wrap-style:square" from="3532,2623" to="3532,2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3+sEAAADcAAAADwAAAGRycy9kb3ducmV2LnhtbERPS4vCMBC+C/sfwix407RVXKlG2YeC&#10;4ElXPA/N2HZtJiXJav33RhC8zcf3nPmyM424kPO1ZQXpMAFBXFhdc6ng8LseTEH4gKyxsUwKbuRh&#10;uXjrzTHX9so7uuxDKWII+xwVVCG0uZS+qMigH9qWOHIn6wyGCF0ptcNrDDeNzJJkIg3WHBsqbOm7&#10;ouK8/zcK6uyjS8P4eN6m26/Vn8vG05/MKtV/7z5nIAJ14SV+ujc6zh9N4PFMvEA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vDf6wQAAANwAAAAPAAAAAAAAAAAAAAAA&#10;AKECAABkcnMvZG93bnJldi54bWxQSwUGAAAAAAQABAD5AAAAjwMAAAAA&#10;" strokeweight=".14042mm"/>
                <v:line id="Line 66" o:spid="_x0000_s1036" style="position:absolute;visibility:visible;mso-wrap-style:square" from="3532,2912" to="353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CSYcMAAADcAAAADwAAAGRycy9kb3ducmV2LnhtbERPS2vCQBC+F/oflil4q5tEqZK6hvoo&#10;CJ6alp6H7DRJk50Nu6vGf98VCt7m43vOqhhNL87kfGtZQTpNQBBXVrdcK/j6fH9egvABWWNvmRRc&#10;yUOxfnxYYa7thT/oXIZaxBD2OSpoQhhyKX3VkEE/tQNx5H6sMxgidLXUDi8x3PQyS5IXabDl2NDg&#10;QNuGqq48GQVtthjTMP/ujulxs/912Xy5y6xSk6fx7RVEoDHcxf/ug47zZ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wkmHDAAAA3AAAAA8AAAAAAAAAAAAA&#10;AAAAoQIAAGRycy9kb3ducmV2LnhtbFBLBQYAAAAABAAEAPkAAACRAwAAAAA=&#10;" strokeweight=".14042mm"/>
                <v:line id="Line 65" o:spid="_x0000_s1037" style="position:absolute;visibility:visible;mso-wrap-style:square" from="3532,3201" to="3532,3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8GE8UAAADcAAAADwAAAGRycy9kb3ducmV2LnhtbESPQW/CMAyF70j7D5GRdoO0HdpQIaDB&#10;NmkSJxjibDWmLTROlWTQ/fv5MGk3W+/5vc/L9eA6daMQW88G8mkGirjytuXawPHrYzIHFROyxc4z&#10;GfihCOvVw2iJpfV33tPtkGolIRxLNNCk1Jdax6ohh3Hqe2LRzj44TLKGWtuAdwl3nS6y7Fk7bFka&#10;Guxp21B1PXw7A23xMuRpdrru8t3m/RKK2fyt8MY8jofXBahEQ/o3/11/WsF/Elp5Ri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8GE8UAAADcAAAADwAAAAAAAAAA&#10;AAAAAAChAgAAZHJzL2Rvd25yZXYueG1sUEsFBgAAAAAEAAQA+QAAAJMDAAAAAA==&#10;" strokeweight=".14042mm"/>
                <v:line id="Line 64" o:spid="_x0000_s1038" style="position:absolute;visibility:visible;mso-wrap-style:square" from="3532,3490" to="3532,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OjiMMAAADcAAAADwAAAGRycy9kb3ducmV2LnhtbERPS2vCQBC+C/0PyxS86SZRqqZupNoW&#10;Cp584HnITpM02dmwu9X033cLBW/z8T1nvRlMJ67kfGNZQTpNQBCXVjdcKTif3idLED4ga+wsk4If&#10;8rApHkZrzLW98YGux1CJGMI+RwV1CH0upS9rMuintieO3Kd1BkOErpLa4S2Gm05mSfIkDTYcG2rs&#10;aVdT2R6/jYImWwxpmF/afbrfvn25bL58zaxS48fh5RlEoCHcxf/uDx3nz1bw90y8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jo4jDAAAA3AAAAA8AAAAAAAAAAAAA&#10;AAAAoQIAAGRycy9kb3ducmV2LnhtbFBLBQYAAAAABAAEAPkAAACRAwAAAAA=&#10;" strokeweight=".14042mm"/>
                <v:line id="Line 63" o:spid="_x0000_s1039" style="position:absolute;visibility:visible;mso-wrap-style:square" from="3532,3779" to="3532,3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95aMUAAADcAAAADwAAAGRycy9kb3ducmV2LnhtbESPT2vCQBDF70K/wzIFb7pJCK2krtI/&#10;CgVPVel5yI5JNDsbdldNv33nUOhthvfmvd8s16Pr1Y1C7DwbyOcZKOLa244bA8fDdrYAFROyxd4z&#10;GfihCOvVw2SJlfV3/qLbPjVKQjhWaKBNaai0jnVLDuPcD8SinXxwmGQNjbYB7xLuel1k2ZN22LE0&#10;tDjQe0v1ZX91BrriecxT+X3Z5bu3zTkU5eKj8MZMH8fXF1CJxvRv/rv+tIJfCr48IxP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95aMUAAADcAAAADwAAAAAAAAAA&#10;AAAAAAChAgAAZHJzL2Rvd25yZXYueG1sUEsFBgAAAAAEAAQA+QAAAJMDAAAAAA==&#10;" strokeweight=".14042mm"/>
                <v:line id="Line 62" o:spid="_x0000_s1040" style="position:absolute;visibility:visible;mso-wrap-style:square" from="3532,4068" to="3532,4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Pc88IAAADcAAAADwAAAGRycy9kb3ducmV2LnhtbERPS2vCQBC+C/6HZQRvukkIVVLXUK2F&#10;gicfeB6y0yRNdjbsbjX9991Cobf5+J6zKUfTizs531pWkC4TEMSV1S3XCq6Xt8UahA/IGnvLpOCb&#10;PJTb6WSDhbYPPtH9HGoRQ9gXqKAJYSik9FVDBv3SDsSR+7DOYIjQ1VI7fMRw08ssSZ6kwZZjQ4MD&#10;7RuquvOXUdBmqzEN+a07psfd4dNl+fo1s0rNZ+PLM4hAY/gX/7nfdZyfp/D7TLx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Pc88IAAADcAAAADwAAAAAAAAAAAAAA&#10;AAChAgAAZHJzL2Rvd25yZXYueG1sUEsFBgAAAAAEAAQA+QAAAJADAAAAAA==&#10;" strokeweight=".14042mm"/>
                <v:line id="Line 61" o:spid="_x0000_s1041" style="position:absolute;visibility:visible;mso-wrap-style:square" from="3532,4357" to="3532,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FChMEAAADcAAAADwAAAGRycy9kb3ducmV2LnhtbERP32vCMBB+H/g/hBN8m2lDcdIZZToH&#10;A5+m4vPR3NrO5lKSTLv/fhEE3+7j+3mL1WA7cSEfWsca8mkGgrhypuVaw/Hw8TwHESKywc4xafij&#10;AKvl6GmBpXFX/qLLPtYihXAoUUMTY19KGaqGLIap64kT9+28xZigr6XxeE3htpMqy2bSYsupocGe&#10;Ng1V5/2v1dCqlyGPxem8y3fr7Y9XxfxdOa0n4+HtFUSkIT7Ed/enSfMLBbdn0gV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gUKEwQAAANwAAAAPAAAAAAAAAAAAAAAA&#10;AKECAABkcnMvZG93bnJldi54bWxQSwUGAAAAAAQABAD5AAAAjwMAAAAA&#10;" strokeweight=".14042mm"/>
                <w10:wrap anchorx="page"/>
              </v:group>
            </w:pict>
          </mc:Fallback>
        </mc:AlternateContent>
      </w:r>
      <w:r w:rsidR="008D4F3A">
        <w:rPr>
          <w:w w:val="105"/>
        </w:rPr>
        <w:t xml:space="preserve">Summer 2016 </w:t>
      </w:r>
      <w:r w:rsidR="008D4F3A">
        <w:rPr>
          <w:rFonts w:ascii="Arial" w:hAnsi="Arial"/>
          <w:i/>
          <w:w w:val="115"/>
        </w:rPr>
        <w:t xml:space="preserve">• </w:t>
      </w:r>
      <w:r w:rsidR="008D4F3A">
        <w:rPr>
          <w:w w:val="105"/>
        </w:rPr>
        <w:t>Developing mixed-initiative tool (Mashup) for functional design</w:t>
      </w:r>
    </w:p>
    <w:p w:rsidR="00F45610" w:rsidRDefault="008D4F3A">
      <w:pPr>
        <w:pStyle w:val="ListParagraph"/>
        <w:numPr>
          <w:ilvl w:val="2"/>
          <w:numId w:val="11"/>
        </w:numPr>
        <w:tabs>
          <w:tab w:val="left" w:pos="2350"/>
        </w:tabs>
        <w:spacing w:before="12"/>
        <w:ind w:left="2349" w:hanging="279"/>
        <w:rPr>
          <w:sz w:val="24"/>
        </w:rPr>
      </w:pPr>
      <w:r>
        <w:rPr>
          <w:sz w:val="24"/>
        </w:rPr>
        <w:t>Learning and setting up Augmented Reality (AR)</w:t>
      </w:r>
      <w:r>
        <w:rPr>
          <w:spacing w:val="-32"/>
          <w:sz w:val="24"/>
        </w:rPr>
        <w:t xml:space="preserve"> </w:t>
      </w:r>
      <w:r>
        <w:rPr>
          <w:sz w:val="24"/>
        </w:rPr>
        <w:t>devices</w:t>
      </w:r>
    </w:p>
    <w:p w:rsidR="00F45610" w:rsidRDefault="008D4F3A">
      <w:pPr>
        <w:spacing w:before="12"/>
        <w:ind w:left="2070"/>
        <w:rPr>
          <w:rFonts w:ascii="Arial" w:hAnsi="Arial"/>
          <w:i/>
          <w:sz w:val="24"/>
        </w:rPr>
      </w:pPr>
      <w:r>
        <w:rPr>
          <w:rFonts w:ascii="Arial" w:hAnsi="Arial"/>
          <w:i/>
          <w:w w:val="142"/>
          <w:sz w:val="24"/>
        </w:rPr>
        <w:t>•</w:t>
      </w:r>
    </w:p>
    <w:p w:rsidR="00F45610" w:rsidRDefault="008D4F3A">
      <w:pPr>
        <w:pStyle w:val="BodyText"/>
        <w:spacing w:before="13"/>
        <w:ind w:left="1082"/>
      </w:pPr>
      <w:r>
        <w:rPr>
          <w:w w:val="105"/>
        </w:rPr>
        <w:t xml:space="preserve">Fall 2016 </w:t>
      </w:r>
      <w:r>
        <w:rPr>
          <w:rFonts w:ascii="Arial" w:hAnsi="Arial"/>
          <w:i/>
          <w:w w:val="115"/>
        </w:rPr>
        <w:t xml:space="preserve">• </w:t>
      </w:r>
      <w:r>
        <w:rPr>
          <w:w w:val="105"/>
        </w:rPr>
        <w:t>Writing up Mashup for CHI 2017 submission</w:t>
      </w:r>
    </w:p>
    <w:p w:rsidR="00F45610" w:rsidRDefault="008D4F3A">
      <w:pPr>
        <w:pStyle w:val="ListParagraph"/>
        <w:numPr>
          <w:ilvl w:val="2"/>
          <w:numId w:val="11"/>
        </w:numPr>
        <w:tabs>
          <w:tab w:val="left" w:pos="2350"/>
        </w:tabs>
        <w:spacing w:before="12"/>
        <w:ind w:left="2349" w:hanging="279"/>
        <w:rPr>
          <w:sz w:val="24"/>
        </w:rPr>
      </w:pPr>
      <w:r>
        <w:rPr>
          <w:sz w:val="24"/>
        </w:rPr>
        <w:t>Literature survey on AR-assisted</w:t>
      </w:r>
      <w:r>
        <w:rPr>
          <w:spacing w:val="-31"/>
          <w:sz w:val="24"/>
        </w:rPr>
        <w:t xml:space="preserve"> </w:t>
      </w:r>
      <w:r>
        <w:rPr>
          <w:sz w:val="24"/>
        </w:rPr>
        <w:t>manufacturing</w:t>
      </w:r>
    </w:p>
    <w:p w:rsidR="00F45610" w:rsidRDefault="008D4F3A">
      <w:pPr>
        <w:pStyle w:val="ListParagraph"/>
        <w:numPr>
          <w:ilvl w:val="2"/>
          <w:numId w:val="11"/>
        </w:numPr>
        <w:tabs>
          <w:tab w:val="left" w:pos="2350"/>
        </w:tabs>
        <w:spacing w:before="12"/>
        <w:ind w:left="2349" w:hanging="279"/>
        <w:rPr>
          <w:sz w:val="24"/>
        </w:rPr>
      </w:pPr>
      <w:r>
        <w:rPr>
          <w:sz w:val="24"/>
        </w:rPr>
        <w:t>Designing AR-based design and fabrication</w:t>
      </w:r>
      <w:r>
        <w:rPr>
          <w:spacing w:val="-37"/>
          <w:sz w:val="24"/>
        </w:rPr>
        <w:t xml:space="preserve"> </w:t>
      </w:r>
      <w:r>
        <w:rPr>
          <w:sz w:val="24"/>
        </w:rPr>
        <w:t>environment</w:t>
      </w:r>
    </w:p>
    <w:p w:rsidR="00F45610" w:rsidRDefault="008D4F3A">
      <w:pPr>
        <w:spacing w:before="12"/>
        <w:ind w:left="2070"/>
        <w:rPr>
          <w:rFonts w:ascii="Arial" w:hAnsi="Arial"/>
          <w:i/>
          <w:sz w:val="24"/>
        </w:rPr>
      </w:pPr>
      <w:r>
        <w:rPr>
          <w:rFonts w:ascii="Arial" w:hAnsi="Arial"/>
          <w:i/>
          <w:w w:val="142"/>
          <w:sz w:val="24"/>
        </w:rPr>
        <w:t>•</w:t>
      </w:r>
    </w:p>
    <w:p w:rsidR="00F45610" w:rsidRDefault="008D4F3A">
      <w:pPr>
        <w:pStyle w:val="BodyText"/>
        <w:spacing w:before="13"/>
        <w:ind w:left="796"/>
      </w:pPr>
      <w:r>
        <w:rPr>
          <w:w w:val="105"/>
        </w:rPr>
        <w:t xml:space="preserve">Winter 2016 </w:t>
      </w:r>
      <w:r>
        <w:rPr>
          <w:rFonts w:ascii="Arial" w:hAnsi="Arial"/>
          <w:i/>
          <w:w w:val="115"/>
        </w:rPr>
        <w:t xml:space="preserve">• </w:t>
      </w:r>
      <w:r>
        <w:rPr>
          <w:w w:val="105"/>
        </w:rPr>
        <w:t>Prototyping interaction techniques</w:t>
      </w:r>
    </w:p>
    <w:p w:rsidR="00F45610" w:rsidRDefault="008D4F3A">
      <w:pPr>
        <w:pStyle w:val="ListParagraph"/>
        <w:numPr>
          <w:ilvl w:val="2"/>
          <w:numId w:val="11"/>
        </w:numPr>
        <w:tabs>
          <w:tab w:val="left" w:pos="2350"/>
        </w:tabs>
        <w:spacing w:before="12"/>
        <w:ind w:left="2349" w:hanging="279"/>
        <w:rPr>
          <w:sz w:val="24"/>
        </w:rPr>
      </w:pPr>
      <w:r>
        <w:rPr>
          <w:sz w:val="24"/>
        </w:rPr>
        <w:t>Integration into a</w:t>
      </w:r>
      <w:r>
        <w:rPr>
          <w:spacing w:val="-15"/>
          <w:sz w:val="24"/>
        </w:rPr>
        <w:t xml:space="preserve"> </w:t>
      </w:r>
      <w:r>
        <w:rPr>
          <w:sz w:val="24"/>
        </w:rPr>
        <w:t>system</w:t>
      </w:r>
    </w:p>
    <w:p w:rsidR="00F45610" w:rsidRDefault="008D4F3A">
      <w:pPr>
        <w:pStyle w:val="ListParagraph"/>
        <w:numPr>
          <w:ilvl w:val="2"/>
          <w:numId w:val="11"/>
        </w:numPr>
        <w:tabs>
          <w:tab w:val="left" w:pos="2350"/>
        </w:tabs>
        <w:spacing w:before="12"/>
        <w:ind w:left="2349" w:hanging="279"/>
        <w:rPr>
          <w:sz w:val="24"/>
        </w:rPr>
      </w:pPr>
      <w:r>
        <w:rPr>
          <w:sz w:val="24"/>
        </w:rPr>
        <w:t>Deploying the system for actual</w:t>
      </w:r>
      <w:r>
        <w:rPr>
          <w:spacing w:val="-25"/>
          <w:sz w:val="24"/>
        </w:rPr>
        <w:t xml:space="preserve"> </w:t>
      </w:r>
      <w:r>
        <w:rPr>
          <w:sz w:val="24"/>
        </w:rPr>
        <w:t>fabrication</w:t>
      </w:r>
    </w:p>
    <w:p w:rsidR="00F45610" w:rsidRDefault="008D4F3A">
      <w:pPr>
        <w:spacing w:before="12"/>
        <w:ind w:left="2070"/>
        <w:rPr>
          <w:rFonts w:ascii="Arial" w:hAnsi="Arial"/>
          <w:i/>
          <w:sz w:val="24"/>
        </w:rPr>
      </w:pPr>
      <w:r>
        <w:rPr>
          <w:rFonts w:ascii="Arial" w:hAnsi="Arial"/>
          <w:i/>
          <w:w w:val="142"/>
          <w:sz w:val="24"/>
        </w:rPr>
        <w:t>•</w:t>
      </w:r>
    </w:p>
    <w:p w:rsidR="00F45610" w:rsidRDefault="008D4F3A">
      <w:pPr>
        <w:pStyle w:val="BodyText"/>
        <w:spacing w:before="13"/>
        <w:ind w:left="813"/>
      </w:pPr>
      <w:r>
        <w:rPr>
          <w:w w:val="105"/>
        </w:rPr>
        <w:t xml:space="preserve">Spring 2017 </w:t>
      </w:r>
      <w:r>
        <w:rPr>
          <w:rFonts w:ascii="Arial" w:hAnsi="Arial"/>
          <w:i/>
          <w:w w:val="115"/>
        </w:rPr>
        <w:t xml:space="preserve">• </w:t>
      </w:r>
      <w:r>
        <w:rPr>
          <w:w w:val="105"/>
        </w:rPr>
        <w:t>Writing up for UIST 2017 submission</w:t>
      </w:r>
    </w:p>
    <w:p w:rsidR="00F45610" w:rsidRDefault="008D4F3A">
      <w:pPr>
        <w:pStyle w:val="ListParagraph"/>
        <w:numPr>
          <w:ilvl w:val="2"/>
          <w:numId w:val="11"/>
        </w:numPr>
        <w:tabs>
          <w:tab w:val="left" w:pos="2350"/>
        </w:tabs>
        <w:spacing w:before="12"/>
        <w:ind w:left="2349" w:hanging="279"/>
        <w:rPr>
          <w:sz w:val="24"/>
        </w:rPr>
      </w:pPr>
      <w:r>
        <w:rPr>
          <w:sz w:val="24"/>
        </w:rPr>
        <w:t>Writing up the corresponding thesis</w:t>
      </w:r>
      <w:r>
        <w:rPr>
          <w:spacing w:val="-20"/>
          <w:sz w:val="24"/>
        </w:rPr>
        <w:t xml:space="preserve"> </w:t>
      </w:r>
      <w:r>
        <w:rPr>
          <w:sz w:val="24"/>
        </w:rPr>
        <w:t>chapter</w:t>
      </w:r>
    </w:p>
    <w:p w:rsidR="00F45610" w:rsidRDefault="008D4F3A">
      <w:pPr>
        <w:spacing w:before="12"/>
        <w:ind w:left="2070"/>
        <w:rPr>
          <w:rFonts w:ascii="Arial" w:hAnsi="Arial"/>
          <w:i/>
          <w:sz w:val="24"/>
        </w:rPr>
      </w:pPr>
      <w:r>
        <w:rPr>
          <w:rFonts w:ascii="Arial" w:hAnsi="Arial"/>
          <w:i/>
          <w:w w:val="142"/>
          <w:sz w:val="24"/>
        </w:rPr>
        <w:t>•</w:t>
      </w:r>
    </w:p>
    <w:p w:rsidR="00F45610" w:rsidRDefault="008D4F3A">
      <w:pPr>
        <w:pStyle w:val="BodyText"/>
        <w:spacing w:before="13"/>
        <w:ind w:left="640"/>
        <w:jc w:val="both"/>
      </w:pPr>
      <w:r>
        <w:rPr>
          <w:w w:val="105"/>
        </w:rPr>
        <w:t xml:space="preserve">Summer 2017 </w:t>
      </w:r>
      <w:r>
        <w:rPr>
          <w:rFonts w:ascii="Arial" w:hAnsi="Arial"/>
          <w:i/>
          <w:w w:val="115"/>
        </w:rPr>
        <w:t>•</w:t>
      </w:r>
      <w:del w:id="67" w:author="Scott Hudson" w:date="2016-07-28T20:57:00Z">
        <w:r w:rsidDel="00094B87">
          <w:rPr>
            <w:rFonts w:ascii="Arial" w:hAnsi="Arial"/>
            <w:i/>
            <w:w w:val="115"/>
          </w:rPr>
          <w:delText xml:space="preserve"> </w:delText>
        </w:r>
      </w:del>
      <w:commentRangeStart w:id="68"/>
      <w:r>
        <w:rPr>
          <w:w w:val="105"/>
        </w:rPr>
        <w:t>Thesis defense</w:t>
      </w:r>
      <w:commentRangeEnd w:id="68"/>
      <w:r w:rsidR="00094B87">
        <w:rPr>
          <w:rStyle w:val="CommentReference"/>
        </w:rPr>
        <w:commentReference w:id="68"/>
      </w:r>
    </w:p>
    <w:p w:rsidR="00F45610" w:rsidRDefault="00F45610">
      <w:pPr>
        <w:jc w:val="both"/>
        <w:sectPr w:rsidR="00F45610">
          <w:pgSz w:w="12240" w:h="15840"/>
          <w:pgMar w:top="1120" w:right="1420" w:bottom="1480" w:left="14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53"/>
        <w:ind w:left="109"/>
        <w:jc w:val="both"/>
        <w:rPr>
          <w:b/>
          <w:sz w:val="49"/>
        </w:rPr>
      </w:pPr>
      <w:bookmarkStart w:id="69" w:name="2_Background_and_Literature"/>
      <w:bookmarkStart w:id="70" w:name="_bookmark17"/>
      <w:bookmarkEnd w:id="69"/>
      <w:bookmarkEnd w:id="70"/>
      <w:r>
        <w:rPr>
          <w:b/>
          <w:sz w:val="49"/>
        </w:rPr>
        <w:t>Chapter 2</w:t>
      </w:r>
    </w:p>
    <w:p w:rsidR="00F45610" w:rsidRDefault="008D4F3A">
      <w:pPr>
        <w:spacing w:before="446"/>
        <w:ind w:left="109"/>
        <w:jc w:val="both"/>
        <w:rPr>
          <w:b/>
          <w:sz w:val="49"/>
        </w:rPr>
      </w:pPr>
      <w:r>
        <w:rPr>
          <w:b/>
          <w:sz w:val="49"/>
        </w:rPr>
        <w:t>Background and Literature</w:t>
      </w:r>
    </w:p>
    <w:p w:rsidR="00F45610" w:rsidRDefault="00F45610">
      <w:pPr>
        <w:pStyle w:val="BodyText"/>
        <w:spacing w:before="10"/>
        <w:rPr>
          <w:b/>
          <w:sz w:val="66"/>
        </w:rPr>
      </w:pPr>
    </w:p>
    <w:p w:rsidR="00F45610" w:rsidRDefault="008D4F3A">
      <w:pPr>
        <w:pStyle w:val="BodyText"/>
        <w:spacing w:line="249" w:lineRule="auto"/>
        <w:ind w:left="109" w:right="108"/>
        <w:jc w:val="both"/>
      </w:pPr>
      <w:r>
        <w:rPr>
          <w:spacing w:val="-10"/>
        </w:rPr>
        <w:t xml:space="preserve">To </w:t>
      </w:r>
      <w:r>
        <w:t xml:space="preserve">set the scene, I first present a brief review of 3D printing’s history, its working principles and some recent development of the technology. Next I shift the focus to academic research, where several trends of research </w:t>
      </w:r>
      <w:r>
        <w:rPr>
          <w:spacing w:val="-3"/>
        </w:rPr>
        <w:t xml:space="preserve">have </w:t>
      </w:r>
      <w:r>
        <w:t xml:space="preserve">been capitalizing on the democratization of 3D printing, </w:t>
      </w:r>
      <w:del w:id="71" w:author="Scott Hudson" w:date="2016-07-28T20:58:00Z">
        <w:r w:rsidDel="00094B87">
          <w:delText>taclking</w:delText>
        </w:r>
      </w:del>
      <w:ins w:id="72" w:author="Scott Hudson" w:date="2016-07-28T20:58:00Z">
        <w:r w:rsidR="00094B87">
          <w:t>tackling</w:t>
        </w:r>
      </w:ins>
      <w:r>
        <w:rPr>
          <w:spacing w:val="-7"/>
        </w:rPr>
        <w:t xml:space="preserve"> </w:t>
      </w:r>
      <w:r>
        <w:t>problems</w:t>
      </w:r>
      <w:r>
        <w:rPr>
          <w:spacing w:val="-7"/>
        </w:rPr>
        <w:t xml:space="preserve"> </w:t>
      </w:r>
      <w:r>
        <w:t>related</w:t>
      </w:r>
      <w:r>
        <w:rPr>
          <w:spacing w:val="-7"/>
        </w:rPr>
        <w:t xml:space="preserve"> </w:t>
      </w:r>
      <w:r>
        <w:t>to</w:t>
      </w:r>
      <w:r>
        <w:rPr>
          <w:spacing w:val="-7"/>
        </w:rPr>
        <w:t xml:space="preserve"> </w:t>
      </w:r>
      <w:del w:id="73" w:author="Scott Hudson" w:date="2016-07-28T20:58:00Z">
        <w:r w:rsidDel="00094B87">
          <w:delText>optmizing</w:delText>
        </w:r>
      </w:del>
      <w:ins w:id="74" w:author="Scott Hudson" w:date="2016-07-28T20:58:00Z">
        <w:r w:rsidR="00094B87">
          <w:t>optimizing</w:t>
        </w:r>
      </w:ins>
      <w:r>
        <w:rPr>
          <w:spacing w:val="-7"/>
        </w:rPr>
        <w:t xml:space="preserve"> </w:t>
      </w:r>
      <w:r>
        <w:t>the</w:t>
      </w:r>
      <w:r>
        <w:rPr>
          <w:spacing w:val="-7"/>
        </w:rPr>
        <w:t xml:space="preserve"> </w:t>
      </w:r>
      <w:r>
        <w:t>3D</w:t>
      </w:r>
      <w:r>
        <w:rPr>
          <w:spacing w:val="-7"/>
        </w:rPr>
        <w:t xml:space="preserve"> </w:t>
      </w:r>
      <w:r>
        <w:t>printing</w:t>
      </w:r>
      <w:r>
        <w:rPr>
          <w:spacing w:val="-7"/>
        </w:rPr>
        <w:t xml:space="preserve"> </w:t>
      </w:r>
      <w:r>
        <w:t>process,</w:t>
      </w:r>
      <w:r>
        <w:rPr>
          <w:spacing w:val="-6"/>
        </w:rPr>
        <w:t xml:space="preserve"> </w:t>
      </w:r>
      <w:r>
        <w:t>making</w:t>
      </w:r>
      <w:r>
        <w:rPr>
          <w:spacing w:val="-7"/>
        </w:rPr>
        <w:t xml:space="preserve"> </w:t>
      </w:r>
      <w:r>
        <w:t>3D</w:t>
      </w:r>
      <w:r>
        <w:rPr>
          <w:spacing w:val="-7"/>
        </w:rPr>
        <w:t xml:space="preserve"> </w:t>
      </w:r>
      <w:r>
        <w:t>printed</w:t>
      </w:r>
      <w:r>
        <w:rPr>
          <w:spacing w:val="-7"/>
        </w:rPr>
        <w:t xml:space="preserve"> </w:t>
      </w:r>
      <w:r>
        <w:t>objects</w:t>
      </w:r>
      <w:r>
        <w:rPr>
          <w:spacing w:val="-7"/>
        </w:rPr>
        <w:t xml:space="preserve"> </w:t>
      </w:r>
      <w:r>
        <w:t>more interactive,</w:t>
      </w:r>
      <w:r>
        <w:rPr>
          <w:spacing w:val="-14"/>
        </w:rPr>
        <w:t xml:space="preserve"> </w:t>
      </w:r>
      <w:r>
        <w:t>and</w:t>
      </w:r>
      <w:r>
        <w:rPr>
          <w:spacing w:val="-15"/>
        </w:rPr>
        <w:t xml:space="preserve"> </w:t>
      </w:r>
      <w:r>
        <w:t>innovating</w:t>
      </w:r>
      <w:r>
        <w:rPr>
          <w:spacing w:val="-15"/>
        </w:rPr>
        <w:t xml:space="preserve"> </w:t>
      </w:r>
      <w:r>
        <w:t>new</w:t>
      </w:r>
      <w:r>
        <w:rPr>
          <w:spacing w:val="-15"/>
        </w:rPr>
        <w:t xml:space="preserve"> </w:t>
      </w:r>
      <w:r>
        <w:t>types</w:t>
      </w:r>
      <w:r>
        <w:rPr>
          <w:spacing w:val="-15"/>
        </w:rPr>
        <w:t xml:space="preserve"> </w:t>
      </w:r>
      <w:r>
        <w:t>of</w:t>
      </w:r>
      <w:r>
        <w:rPr>
          <w:spacing w:val="-15"/>
        </w:rPr>
        <w:t xml:space="preserve"> </w:t>
      </w:r>
      <w:r>
        <w:t>fabrication</w:t>
      </w:r>
      <w:r>
        <w:rPr>
          <w:spacing w:val="-15"/>
        </w:rPr>
        <w:t xml:space="preserve"> </w:t>
      </w:r>
      <w:r>
        <w:t>tools</w:t>
      </w:r>
      <w:r>
        <w:rPr>
          <w:spacing w:val="-15"/>
        </w:rPr>
        <w:t xml:space="preserve"> </w:t>
      </w:r>
      <w:r>
        <w:t>or</w:t>
      </w:r>
      <w:r>
        <w:rPr>
          <w:spacing w:val="-15"/>
        </w:rPr>
        <w:t xml:space="preserve"> </w:t>
      </w:r>
      <w:r>
        <w:t>devices.</w:t>
      </w:r>
      <w:r>
        <w:rPr>
          <w:spacing w:val="3"/>
        </w:rPr>
        <w:t xml:space="preserve"> </w:t>
      </w:r>
      <w:r>
        <w:t>As</w:t>
      </w:r>
      <w:r>
        <w:rPr>
          <w:spacing w:val="-15"/>
        </w:rPr>
        <w:t xml:space="preserve"> </w:t>
      </w:r>
      <w:r>
        <w:t>fabrication</w:t>
      </w:r>
      <w:r>
        <w:rPr>
          <w:spacing w:val="-15"/>
        </w:rPr>
        <w:t xml:space="preserve"> </w:t>
      </w:r>
      <w:r>
        <w:t>is</w:t>
      </w:r>
      <w:r>
        <w:rPr>
          <w:spacing w:val="-15"/>
        </w:rPr>
        <w:t xml:space="preserve"> </w:t>
      </w:r>
      <w:r>
        <w:t>a</w:t>
      </w:r>
      <w:r>
        <w:rPr>
          <w:spacing w:val="-15"/>
        </w:rPr>
        <w:t xml:space="preserve"> </w:t>
      </w:r>
      <w:r>
        <w:t>relatively new topic in Human-Computer Interaction (HCI), my hope is to draw together all this recent work to build up the backdrop of my thesis research. Last but not least, I focus on reviewing several</w:t>
      </w:r>
      <w:r>
        <w:rPr>
          <w:spacing w:val="-13"/>
        </w:rPr>
        <w:t xml:space="preserve"> </w:t>
      </w:r>
      <w:r>
        <w:t>papers</w:t>
      </w:r>
      <w:r>
        <w:rPr>
          <w:spacing w:val="-12"/>
        </w:rPr>
        <w:t xml:space="preserve"> </w:t>
      </w:r>
      <w:r>
        <w:t>that</w:t>
      </w:r>
      <w:r>
        <w:rPr>
          <w:spacing w:val="-13"/>
        </w:rPr>
        <w:t xml:space="preserve"> </w:t>
      </w:r>
      <w:r>
        <w:t>are</w:t>
      </w:r>
      <w:r>
        <w:rPr>
          <w:spacing w:val="-12"/>
        </w:rPr>
        <w:t xml:space="preserve"> </w:t>
      </w:r>
      <w:r>
        <w:t>specifically</w:t>
      </w:r>
      <w:r>
        <w:rPr>
          <w:spacing w:val="-13"/>
        </w:rPr>
        <w:t xml:space="preserve"> </w:t>
      </w:r>
      <w:r>
        <w:t>related</w:t>
      </w:r>
      <w:r>
        <w:rPr>
          <w:spacing w:val="-12"/>
        </w:rPr>
        <w:t xml:space="preserve"> </w:t>
      </w:r>
      <w:r>
        <w:t>to</w:t>
      </w:r>
      <w:r>
        <w:rPr>
          <w:spacing w:val="-13"/>
        </w:rPr>
        <w:t xml:space="preserve"> </w:t>
      </w:r>
      <w:r>
        <w:t>my</w:t>
      </w:r>
      <w:r>
        <w:rPr>
          <w:spacing w:val="-12"/>
        </w:rPr>
        <w:t xml:space="preserve"> </w:t>
      </w:r>
      <w:r>
        <w:t>research</w:t>
      </w:r>
      <w:r>
        <w:rPr>
          <w:spacing w:val="-13"/>
        </w:rPr>
        <w:t xml:space="preserve"> </w:t>
      </w:r>
      <w:r>
        <w:t>goals,</w:t>
      </w:r>
      <w:r>
        <w:rPr>
          <w:spacing w:val="-11"/>
        </w:rPr>
        <w:t xml:space="preserve"> </w:t>
      </w:r>
      <w:r>
        <w:t>which</w:t>
      </w:r>
      <w:r>
        <w:rPr>
          <w:spacing w:val="-12"/>
        </w:rPr>
        <w:t xml:space="preserve"> </w:t>
      </w:r>
      <w:r>
        <w:t>also</w:t>
      </w:r>
      <w:r>
        <w:rPr>
          <w:spacing w:val="-13"/>
        </w:rPr>
        <w:t xml:space="preserve"> </w:t>
      </w:r>
      <w:r>
        <w:t>prelude</w:t>
      </w:r>
      <w:r>
        <w:rPr>
          <w:spacing w:val="-12"/>
        </w:rPr>
        <w:t xml:space="preserve"> </w:t>
      </w:r>
      <w:r>
        <w:t>the</w:t>
      </w:r>
      <w:r>
        <w:rPr>
          <w:spacing w:val="-13"/>
        </w:rPr>
        <w:t xml:space="preserve"> </w:t>
      </w:r>
      <w:r>
        <w:t xml:space="preserve">following chapters where I describe my main </w:t>
      </w:r>
      <w:del w:id="75" w:author="Scott Hudson" w:date="2016-07-28T20:59:00Z">
        <w:r w:rsidDel="00094B87">
          <w:delText>projects</w:delText>
        </w:r>
        <w:r w:rsidDel="00094B87">
          <w:rPr>
            <w:spacing w:val="-21"/>
          </w:rPr>
          <w:delText xml:space="preserve"> </w:delText>
        </w:r>
      </w:del>
      <w:ins w:id="76" w:author="Scott Hudson" w:date="2016-07-28T20:59:00Z">
        <w:r w:rsidR="00094B87">
          <w:t>results</w:t>
        </w:r>
      </w:ins>
      <w:hyperlink w:anchor="_bookmark19" w:history="1">
        <w:r>
          <w:rPr>
            <w:spacing w:val="4"/>
            <w:position w:val="9"/>
            <w:sz w:val="16"/>
          </w:rPr>
          <w:t>1</w:t>
        </w:r>
      </w:hyperlink>
      <w:r>
        <w:rPr>
          <w:spacing w:val="4"/>
        </w:rPr>
        <w:t>.</w:t>
      </w:r>
    </w:p>
    <w:p w:rsidR="00F45610" w:rsidRDefault="00F45610">
      <w:pPr>
        <w:pStyle w:val="BodyText"/>
        <w:rPr>
          <w:sz w:val="26"/>
        </w:rPr>
      </w:pPr>
    </w:p>
    <w:p w:rsidR="00F45610" w:rsidRDefault="008D4F3A">
      <w:pPr>
        <w:pStyle w:val="Heading2"/>
        <w:numPr>
          <w:ilvl w:val="1"/>
          <w:numId w:val="10"/>
        </w:numPr>
        <w:tabs>
          <w:tab w:val="left" w:pos="774"/>
          <w:tab w:val="left" w:pos="885"/>
        </w:tabs>
        <w:spacing w:before="221"/>
        <w:ind w:right="108" w:hanging="774"/>
        <w:jc w:val="right"/>
      </w:pPr>
      <w:bookmarkStart w:id="77" w:name="2.1_3D_Printing:_History,_Principles_and"/>
      <w:bookmarkStart w:id="78" w:name="_bookmark18"/>
      <w:bookmarkEnd w:id="77"/>
      <w:bookmarkEnd w:id="78"/>
      <w:r>
        <w:t xml:space="preserve">3D Printing: </w:t>
      </w:r>
      <w:r>
        <w:rPr>
          <w:spacing w:val="-3"/>
        </w:rPr>
        <w:t xml:space="preserve">History, </w:t>
      </w:r>
      <w:r>
        <w:t>Principles and Recent</w:t>
      </w:r>
      <w:del w:id="79" w:author="Scott Hudson" w:date="2016-07-28T20:59:00Z">
        <w:r w:rsidDel="00094B87">
          <w:delText xml:space="preserve"> </w:delText>
        </w:r>
      </w:del>
      <w:r>
        <w:rPr>
          <w:spacing w:val="3"/>
        </w:rPr>
        <w:t xml:space="preserve"> </w:t>
      </w:r>
      <w:r>
        <w:t>Development</w:t>
      </w:r>
    </w:p>
    <w:p w:rsidR="00F45610" w:rsidRDefault="008D4F3A" w:rsidP="00094B87">
      <w:pPr>
        <w:pStyle w:val="BodyText"/>
        <w:spacing w:before="251" w:line="254" w:lineRule="auto"/>
        <w:ind w:left="4" w:right="107"/>
        <w:pPrChange w:id="80" w:author="Scott Hudson" w:date="2016-07-28T21:00:00Z">
          <w:pPr>
            <w:pStyle w:val="BodyText"/>
            <w:spacing w:before="251" w:line="254" w:lineRule="auto"/>
            <w:ind w:left="4" w:right="107"/>
            <w:jc w:val="right"/>
          </w:pPr>
        </w:pPrChange>
      </w:pPr>
      <w:r>
        <w:t>The</w:t>
      </w:r>
      <w:r>
        <w:rPr>
          <w:spacing w:val="-10"/>
        </w:rPr>
        <w:t xml:space="preserve"> </w:t>
      </w:r>
      <w:r>
        <w:t>first</w:t>
      </w:r>
      <w:r>
        <w:rPr>
          <w:spacing w:val="-10"/>
        </w:rPr>
        <w:t xml:space="preserve"> </w:t>
      </w:r>
      <w:r>
        <w:t>3D</w:t>
      </w:r>
      <w:r>
        <w:rPr>
          <w:spacing w:val="-10"/>
        </w:rPr>
        <w:t xml:space="preserve"> </w:t>
      </w:r>
      <w:r>
        <w:t>printing</w:t>
      </w:r>
      <w:r>
        <w:rPr>
          <w:spacing w:val="-10"/>
        </w:rPr>
        <w:t xml:space="preserve"> </w:t>
      </w:r>
      <w:r>
        <w:t>concept</w:t>
      </w:r>
      <w:r>
        <w:rPr>
          <w:spacing w:val="-10"/>
        </w:rPr>
        <w:t xml:space="preserve"> </w:t>
      </w:r>
      <w:r>
        <w:t>was</w:t>
      </w:r>
      <w:r>
        <w:rPr>
          <w:spacing w:val="-10"/>
        </w:rPr>
        <w:t xml:space="preserve"> </w:t>
      </w:r>
      <w:r>
        <w:t>published</w:t>
      </w:r>
      <w:r>
        <w:rPr>
          <w:spacing w:val="-10"/>
        </w:rPr>
        <w:t xml:space="preserve"> </w:t>
      </w:r>
      <w:r>
        <w:t>in</w:t>
      </w:r>
      <w:r>
        <w:rPr>
          <w:spacing w:val="-10"/>
        </w:rPr>
        <w:t xml:space="preserve"> </w:t>
      </w:r>
      <w:r>
        <w:t>1981</w:t>
      </w:r>
      <w:r>
        <w:rPr>
          <w:spacing w:val="-10"/>
        </w:rPr>
        <w:t xml:space="preserve"> </w:t>
      </w:r>
      <w:r>
        <w:t>by</w:t>
      </w:r>
      <w:r>
        <w:rPr>
          <w:spacing w:val="-10"/>
        </w:rPr>
        <w:t xml:space="preserve"> </w:t>
      </w:r>
      <w:r>
        <w:t>Hideo</w:t>
      </w:r>
      <w:r>
        <w:rPr>
          <w:spacing w:val="-10"/>
        </w:rPr>
        <w:t xml:space="preserve"> </w:t>
      </w:r>
      <w:r>
        <w:t>Kodama</w:t>
      </w:r>
      <w:r>
        <w:fldChar w:fldCharType="begin"/>
      </w:r>
      <w:r>
        <w:instrText xml:space="preserve"> HYPERLINK \l "_bookmark20" </w:instrText>
      </w:r>
      <w:r>
        <w:fldChar w:fldCharType="separate"/>
      </w:r>
      <w:r>
        <w:rPr>
          <w:position w:val="9"/>
          <w:sz w:val="16"/>
        </w:rPr>
        <w:t>2</w:t>
      </w:r>
      <w:r>
        <w:rPr>
          <w:position w:val="9"/>
          <w:sz w:val="16"/>
        </w:rPr>
        <w:fldChar w:fldCharType="end"/>
      </w:r>
      <w:r>
        <w:rPr>
          <w:spacing w:val="20"/>
          <w:position w:val="9"/>
          <w:sz w:val="16"/>
        </w:rPr>
        <w:t xml:space="preserve"> </w:t>
      </w:r>
      <w:r>
        <w:t>from</w:t>
      </w:r>
      <w:r>
        <w:rPr>
          <w:spacing w:val="-10"/>
        </w:rPr>
        <w:t xml:space="preserve"> </w:t>
      </w:r>
      <w:r>
        <w:t>Nagoya</w:t>
      </w:r>
      <w:r>
        <w:rPr>
          <w:spacing w:val="-10"/>
        </w:rPr>
        <w:t xml:space="preserve"> </w:t>
      </w:r>
      <w:r>
        <w:t>Municipal</w:t>
      </w:r>
      <w:r>
        <w:rPr>
          <w:w w:val="99"/>
        </w:rPr>
        <w:t xml:space="preserve"> </w:t>
      </w:r>
      <w:r>
        <w:t>Industrial Research Institute in Japan. He proposed a type of photopolymer</w:t>
      </w:r>
      <w:r>
        <w:rPr>
          <w:spacing w:val="41"/>
        </w:rPr>
        <w:t xml:space="preserve"> </w:t>
      </w:r>
      <w:r>
        <w:t>rapid</w:t>
      </w:r>
      <w:r>
        <w:rPr>
          <w:spacing w:val="15"/>
        </w:rPr>
        <w:t xml:space="preserve"> </w:t>
      </w:r>
      <w:r>
        <w:t>prototyping</w:t>
      </w:r>
      <w:r>
        <w:rPr>
          <w:w w:val="99"/>
        </w:rPr>
        <w:t xml:space="preserve"> </w:t>
      </w:r>
      <w:r>
        <w:t>system</w:t>
      </w:r>
      <w:r>
        <w:rPr>
          <w:spacing w:val="15"/>
        </w:rPr>
        <w:t xml:space="preserve"> </w:t>
      </w:r>
      <w:r>
        <w:t>that</w:t>
      </w:r>
      <w:r>
        <w:rPr>
          <w:spacing w:val="14"/>
        </w:rPr>
        <w:t xml:space="preserve"> </w:t>
      </w:r>
      <w:r>
        <w:t>could</w:t>
      </w:r>
      <w:r>
        <w:rPr>
          <w:spacing w:val="15"/>
        </w:rPr>
        <w:t xml:space="preserve"> </w:t>
      </w:r>
      <w:r>
        <w:t>build</w:t>
      </w:r>
      <w:r>
        <w:rPr>
          <w:spacing w:val="15"/>
        </w:rPr>
        <w:t xml:space="preserve"> </w:t>
      </w:r>
      <w:r>
        <w:t>up</w:t>
      </w:r>
      <w:r>
        <w:rPr>
          <w:spacing w:val="15"/>
        </w:rPr>
        <w:t xml:space="preserve"> </w:t>
      </w:r>
      <w:r>
        <w:t>layer</w:t>
      </w:r>
      <w:r>
        <w:rPr>
          <w:spacing w:val="14"/>
        </w:rPr>
        <w:t xml:space="preserve"> </w:t>
      </w:r>
      <w:r>
        <w:t>after</w:t>
      </w:r>
      <w:r>
        <w:rPr>
          <w:spacing w:val="15"/>
        </w:rPr>
        <w:t xml:space="preserve"> </w:t>
      </w:r>
      <w:r>
        <w:t>layer,</w:t>
      </w:r>
      <w:r>
        <w:rPr>
          <w:spacing w:val="19"/>
        </w:rPr>
        <w:t xml:space="preserve"> </w:t>
      </w:r>
      <w:r>
        <w:t>each</w:t>
      </w:r>
      <w:r>
        <w:rPr>
          <w:spacing w:val="15"/>
        </w:rPr>
        <w:t xml:space="preserve"> </w:t>
      </w:r>
      <w:r>
        <w:t>of</w:t>
      </w:r>
      <w:r>
        <w:rPr>
          <w:spacing w:val="14"/>
        </w:rPr>
        <w:t xml:space="preserve"> </w:t>
      </w:r>
      <w:r>
        <w:t>which</w:t>
      </w:r>
      <w:r>
        <w:rPr>
          <w:spacing w:val="15"/>
        </w:rPr>
        <w:t xml:space="preserve"> </w:t>
      </w:r>
      <w:r>
        <w:t>represented</w:t>
      </w:r>
      <w:r>
        <w:rPr>
          <w:spacing w:val="15"/>
        </w:rPr>
        <w:t xml:space="preserve"> </w:t>
      </w:r>
      <w:r>
        <w:t>a</w:t>
      </w:r>
      <w:r>
        <w:rPr>
          <w:spacing w:val="15"/>
        </w:rPr>
        <w:t xml:space="preserve"> </w:t>
      </w:r>
      <w:r>
        <w:t>slice</w:t>
      </w:r>
      <w:r>
        <w:rPr>
          <w:spacing w:val="14"/>
        </w:rPr>
        <w:t xml:space="preserve"> </w:t>
      </w:r>
      <w:r>
        <w:t>of</w:t>
      </w:r>
      <w:r>
        <w:rPr>
          <w:spacing w:val="15"/>
        </w:rPr>
        <w:t xml:space="preserve"> </w:t>
      </w:r>
      <w:r>
        <w:t>a</w:t>
      </w:r>
      <w:r>
        <w:rPr>
          <w:spacing w:val="15"/>
        </w:rPr>
        <w:t xml:space="preserve"> </w:t>
      </w:r>
      <w:r>
        <w:t>3D</w:t>
      </w:r>
      <w:r>
        <w:rPr>
          <w:spacing w:val="14"/>
        </w:rPr>
        <w:t xml:space="preserve"> </w:t>
      </w:r>
      <w:r>
        <w:t>model.</w:t>
      </w:r>
      <w:r>
        <w:rPr>
          <w:w w:val="99"/>
        </w:rPr>
        <w:t xml:space="preserve"> </w:t>
      </w:r>
      <w:r>
        <w:rPr>
          <w:spacing w:val="-4"/>
        </w:rPr>
        <w:t>However,</w:t>
      </w:r>
      <w:r>
        <w:rPr>
          <w:spacing w:val="-13"/>
        </w:rPr>
        <w:t xml:space="preserve"> </w:t>
      </w:r>
      <w:r>
        <w:rPr>
          <w:spacing w:val="-3"/>
        </w:rPr>
        <w:t>Kodama’s</w:t>
      </w:r>
      <w:r>
        <w:rPr>
          <w:spacing w:val="-15"/>
        </w:rPr>
        <w:t xml:space="preserve"> </w:t>
      </w:r>
      <w:r>
        <w:t>idea</w:t>
      </w:r>
      <w:r>
        <w:rPr>
          <w:spacing w:val="-15"/>
        </w:rPr>
        <w:t xml:space="preserve"> </w:t>
      </w:r>
      <w:r>
        <w:t>did</w:t>
      </w:r>
      <w:r>
        <w:rPr>
          <w:spacing w:val="-15"/>
        </w:rPr>
        <w:t xml:space="preserve"> </w:t>
      </w:r>
      <w:r>
        <w:t>not</w:t>
      </w:r>
      <w:r>
        <w:rPr>
          <w:spacing w:val="-15"/>
        </w:rPr>
        <w:t xml:space="preserve"> </w:t>
      </w:r>
      <w:r>
        <w:t>seem</w:t>
      </w:r>
      <w:r>
        <w:rPr>
          <w:spacing w:val="-15"/>
        </w:rPr>
        <w:t xml:space="preserve"> </w:t>
      </w:r>
      <w:r>
        <w:t>to</w:t>
      </w:r>
      <w:r>
        <w:rPr>
          <w:spacing w:val="-15"/>
        </w:rPr>
        <w:t xml:space="preserve"> </w:t>
      </w:r>
      <w:r>
        <w:t>take</w:t>
      </w:r>
      <w:r>
        <w:rPr>
          <w:spacing w:val="-15"/>
        </w:rPr>
        <w:t xml:space="preserve"> </w:t>
      </w:r>
      <w:r>
        <w:t>off,</w:t>
      </w:r>
      <w:r>
        <w:rPr>
          <w:spacing w:val="-13"/>
        </w:rPr>
        <w:t xml:space="preserve"> </w:t>
      </w:r>
      <w:r>
        <w:t>as</w:t>
      </w:r>
      <w:r>
        <w:rPr>
          <w:spacing w:val="-15"/>
        </w:rPr>
        <w:t xml:space="preserve"> </w:t>
      </w:r>
      <w:r>
        <w:t>the</w:t>
      </w:r>
      <w:r>
        <w:rPr>
          <w:spacing w:val="-15"/>
        </w:rPr>
        <w:t xml:space="preserve"> </w:t>
      </w:r>
      <w:r>
        <w:t>first</w:t>
      </w:r>
      <w:r>
        <w:rPr>
          <w:spacing w:val="-15"/>
        </w:rPr>
        <w:t xml:space="preserve"> </w:t>
      </w:r>
      <w:r>
        <w:t>commercial</w:t>
      </w:r>
      <w:r>
        <w:rPr>
          <w:spacing w:val="-15"/>
        </w:rPr>
        <w:t xml:space="preserve"> </w:t>
      </w:r>
      <w:r>
        <w:t>3D</w:t>
      </w:r>
      <w:r>
        <w:rPr>
          <w:spacing w:val="-15"/>
        </w:rPr>
        <w:t xml:space="preserve"> </w:t>
      </w:r>
      <w:r>
        <w:t>printer</w:t>
      </w:r>
      <w:r>
        <w:rPr>
          <w:spacing w:val="-15"/>
        </w:rPr>
        <w:t xml:space="preserve"> </w:t>
      </w:r>
      <w:r>
        <w:t>only</w:t>
      </w:r>
      <w:r>
        <w:rPr>
          <w:spacing w:val="-15"/>
        </w:rPr>
        <w:t xml:space="preserve"> </w:t>
      </w:r>
      <w:r>
        <w:t>debuted</w:t>
      </w:r>
      <w:r>
        <w:rPr>
          <w:w w:val="99"/>
        </w:rPr>
        <w:t xml:space="preserve"> </w:t>
      </w:r>
      <w:r>
        <w:t>10</w:t>
      </w:r>
      <w:r>
        <w:rPr>
          <w:spacing w:val="-5"/>
        </w:rPr>
        <w:t xml:space="preserve"> </w:t>
      </w:r>
      <w:r>
        <w:t>years</w:t>
      </w:r>
      <w:r>
        <w:rPr>
          <w:spacing w:val="-5"/>
        </w:rPr>
        <w:t xml:space="preserve"> </w:t>
      </w:r>
      <w:r>
        <w:t>later,</w:t>
      </w:r>
      <w:r>
        <w:rPr>
          <w:spacing w:val="-5"/>
        </w:rPr>
        <w:t xml:space="preserve"> </w:t>
      </w:r>
      <w:commentRangeStart w:id="81"/>
      <w:r>
        <w:t>which</w:t>
      </w:r>
      <w:r>
        <w:rPr>
          <w:spacing w:val="-5"/>
        </w:rPr>
        <w:t xml:space="preserve"> </w:t>
      </w:r>
      <w:r>
        <w:t>was</w:t>
      </w:r>
      <w:r>
        <w:rPr>
          <w:spacing w:val="-5"/>
        </w:rPr>
        <w:t xml:space="preserve"> </w:t>
      </w:r>
      <w:r>
        <w:t>a</w:t>
      </w:r>
      <w:r>
        <w:rPr>
          <w:spacing w:val="-5"/>
        </w:rPr>
        <w:t xml:space="preserve"> </w:t>
      </w:r>
      <w:r>
        <w:t>Fused</w:t>
      </w:r>
      <w:r>
        <w:rPr>
          <w:spacing w:val="-5"/>
        </w:rPr>
        <w:t xml:space="preserve"> </w:t>
      </w:r>
      <w:r>
        <w:t>Deposition</w:t>
      </w:r>
      <w:r>
        <w:rPr>
          <w:spacing w:val="-5"/>
        </w:rPr>
        <w:t xml:space="preserve"> </w:t>
      </w:r>
      <w:r>
        <w:t>Modeling</w:t>
      </w:r>
      <w:r>
        <w:rPr>
          <w:spacing w:val="-5"/>
        </w:rPr>
        <w:t xml:space="preserve"> </w:t>
      </w:r>
      <w:r>
        <w:t>(</w:t>
      </w:r>
      <w:commentRangeStart w:id="82"/>
      <w:r>
        <w:t>FDM</w:t>
      </w:r>
      <w:commentRangeEnd w:id="82"/>
      <w:r w:rsidR="00EB7896">
        <w:rPr>
          <w:rStyle w:val="CommentReference"/>
        </w:rPr>
        <w:commentReference w:id="82"/>
      </w:r>
      <w:r>
        <w:t>)</w:t>
      </w:r>
      <w:commentRangeEnd w:id="81"/>
      <w:r w:rsidR="0051432C">
        <w:rPr>
          <w:rStyle w:val="CommentReference"/>
        </w:rPr>
        <w:commentReference w:id="81"/>
      </w:r>
      <w:r>
        <w:rPr>
          <w:spacing w:val="-5"/>
        </w:rPr>
        <w:t xml:space="preserve"> </w:t>
      </w:r>
      <w:r>
        <w:t>machine</w:t>
      </w:r>
      <w:r>
        <w:rPr>
          <w:spacing w:val="-5"/>
        </w:rPr>
        <w:t xml:space="preserve"> </w:t>
      </w:r>
      <w:r>
        <w:t>produced</w:t>
      </w:r>
      <w:r>
        <w:rPr>
          <w:spacing w:val="-5"/>
        </w:rPr>
        <w:t xml:space="preserve"> </w:t>
      </w:r>
      <w:r>
        <w:t>by</w:t>
      </w:r>
      <w:r>
        <w:rPr>
          <w:spacing w:val="-5"/>
        </w:rPr>
        <w:t xml:space="preserve"> </w:t>
      </w:r>
      <w:proofErr w:type="spellStart"/>
      <w:r>
        <w:t>Stratasys</w:t>
      </w:r>
      <w:proofErr w:type="spellEnd"/>
      <w:r>
        <w:t>.</w:t>
      </w:r>
      <w:r>
        <w:rPr>
          <w:w w:val="99"/>
        </w:rPr>
        <w:t xml:space="preserve"> </w:t>
      </w:r>
      <w:r>
        <w:rPr>
          <w:spacing w:val="-6"/>
        </w:rPr>
        <w:t xml:space="preserve">Today, </w:t>
      </w:r>
      <w:r>
        <w:t>the term ‘3D printing’ loosely refers to a class of such additive</w:t>
      </w:r>
      <w:r>
        <w:rPr>
          <w:spacing w:val="40"/>
        </w:rPr>
        <w:t xml:space="preserve"> </w:t>
      </w:r>
      <w:r>
        <w:t>manufacturing</w:t>
      </w:r>
      <w:r>
        <w:rPr>
          <w:spacing w:val="7"/>
        </w:rPr>
        <w:t xml:space="preserve"> </w:t>
      </w:r>
      <w:r>
        <w:t>tech-</w:t>
      </w:r>
      <w:r>
        <w:rPr>
          <w:w w:val="99"/>
        </w:rPr>
        <w:t xml:space="preserve"> </w:t>
      </w:r>
      <w:proofErr w:type="spellStart"/>
      <w:r>
        <w:t>niques</w:t>
      </w:r>
      <w:proofErr w:type="spellEnd"/>
      <w:r>
        <w:rPr>
          <w:spacing w:val="39"/>
        </w:rPr>
        <w:t xml:space="preserve"> </w:t>
      </w:r>
      <w:r>
        <w:fldChar w:fldCharType="begin"/>
      </w:r>
      <w:r>
        <w:instrText xml:space="preserve"> HYPERLINK \l "_bookmark159" </w:instrText>
      </w:r>
      <w:r>
        <w:fldChar w:fldCharType="separate"/>
      </w:r>
      <w:r>
        <w:t>[18],</w:t>
      </w:r>
      <w:r>
        <w:fldChar w:fldCharType="end"/>
      </w:r>
      <w:r>
        <w:rPr>
          <w:spacing w:val="49"/>
        </w:rPr>
        <w:t xml:space="preserve"> </w:t>
      </w:r>
      <w:r>
        <w:t>including</w:t>
      </w:r>
      <w:r>
        <w:rPr>
          <w:spacing w:val="39"/>
        </w:rPr>
        <w:t xml:space="preserve"> </w:t>
      </w:r>
      <w:r>
        <w:t>extrusion-based</w:t>
      </w:r>
      <w:r>
        <w:rPr>
          <w:spacing w:val="39"/>
        </w:rPr>
        <w:t xml:space="preserve"> </w:t>
      </w:r>
      <w:r>
        <w:t>methods</w:t>
      </w:r>
      <w:r>
        <w:rPr>
          <w:spacing w:val="39"/>
        </w:rPr>
        <w:t xml:space="preserve"> </w:t>
      </w:r>
      <w:r>
        <w:t>(e.g.,</w:t>
      </w:r>
      <w:r>
        <w:rPr>
          <w:spacing w:val="49"/>
        </w:rPr>
        <w:t xml:space="preserve"> </w:t>
      </w:r>
      <w:r>
        <w:t>FDM),</w:t>
      </w:r>
      <w:r>
        <w:rPr>
          <w:spacing w:val="39"/>
        </w:rPr>
        <w:t xml:space="preserve"> </w:t>
      </w:r>
      <w:r>
        <w:t>as</w:t>
      </w:r>
      <w:r>
        <w:rPr>
          <w:spacing w:val="39"/>
        </w:rPr>
        <w:t xml:space="preserve"> </w:t>
      </w:r>
      <w:r>
        <w:t>well</w:t>
      </w:r>
      <w:r>
        <w:rPr>
          <w:spacing w:val="39"/>
        </w:rPr>
        <w:t xml:space="preserve"> </w:t>
      </w:r>
      <w:r>
        <w:t>as</w:t>
      </w:r>
      <w:r>
        <w:rPr>
          <w:spacing w:val="39"/>
        </w:rPr>
        <w:t xml:space="preserve"> </w:t>
      </w:r>
      <w:r>
        <w:t>sintering-based</w:t>
      </w:r>
      <w:r>
        <w:rPr>
          <w:spacing w:val="39"/>
        </w:rPr>
        <w:t xml:space="preserve"> </w:t>
      </w:r>
      <w:proofErr w:type="spellStart"/>
      <w:r>
        <w:t>ap</w:t>
      </w:r>
      <w:proofErr w:type="spellEnd"/>
      <w:r>
        <w:t>-</w:t>
      </w:r>
    </w:p>
    <w:p w:rsidR="00F45610" w:rsidRDefault="008D4F3A" w:rsidP="00094B87">
      <w:pPr>
        <w:pStyle w:val="BodyText"/>
        <w:spacing w:line="273" w:lineRule="exact"/>
        <w:ind w:left="109"/>
        <w:pPrChange w:id="83" w:author="Scott Hudson" w:date="2016-07-28T21:00:00Z">
          <w:pPr>
            <w:pStyle w:val="BodyText"/>
            <w:spacing w:line="273" w:lineRule="exact"/>
            <w:ind w:left="109"/>
            <w:jc w:val="both"/>
          </w:pPr>
        </w:pPrChange>
      </w:pPr>
      <w:proofErr w:type="spellStart"/>
      <w:proofErr w:type="gramStart"/>
      <w:r>
        <w:t>proaches</w:t>
      </w:r>
      <w:proofErr w:type="spellEnd"/>
      <w:proofErr w:type="gramEnd"/>
      <w:r>
        <w:t xml:space="preserve">, </w:t>
      </w:r>
      <w:commentRangeStart w:id="84"/>
      <w:r>
        <w:t xml:space="preserve">such as </w:t>
      </w:r>
      <w:proofErr w:type="spellStart"/>
      <w:r>
        <w:t>stereolithography</w:t>
      </w:r>
      <w:proofErr w:type="spellEnd"/>
      <w:r>
        <w:t xml:space="preserve"> </w:t>
      </w:r>
      <w:commentRangeEnd w:id="84"/>
      <w:r w:rsidR="00EB7896">
        <w:rPr>
          <w:rStyle w:val="CommentReference"/>
        </w:rPr>
        <w:commentReference w:id="84"/>
      </w:r>
      <w:r>
        <w:t>(SLA), and selective laser sintering (SLS).</w:t>
      </w:r>
    </w:p>
    <w:p w:rsidR="00F45610" w:rsidRDefault="008D4F3A" w:rsidP="00094B87">
      <w:pPr>
        <w:pStyle w:val="BodyText"/>
        <w:spacing w:before="11" w:line="252" w:lineRule="auto"/>
        <w:ind w:left="58" w:right="108" w:firstLine="351"/>
        <w:pPrChange w:id="85" w:author="Scott Hudson" w:date="2016-07-28T21:00:00Z">
          <w:pPr>
            <w:pStyle w:val="BodyText"/>
            <w:spacing w:before="11" w:line="252" w:lineRule="auto"/>
            <w:ind w:left="58" w:right="108" w:firstLine="351"/>
            <w:jc w:val="right"/>
          </w:pPr>
        </w:pPrChange>
      </w:pPr>
      <w:r>
        <w:t xml:space="preserve">At present, most consumer-grade 3D printers are FDM machines </w:t>
      </w:r>
      <w:r>
        <w:fldChar w:fldCharType="begin"/>
      </w:r>
      <w:r>
        <w:instrText xml:space="preserve"> HYPERLINK \l "_bookmark21" </w:instrText>
      </w:r>
      <w:r>
        <w:fldChar w:fldCharType="separate"/>
      </w:r>
      <w:r>
        <w:rPr>
          <w:position w:val="9"/>
          <w:sz w:val="16"/>
        </w:rPr>
        <w:t>3</w:t>
      </w:r>
      <w:r>
        <w:rPr>
          <w:position w:val="9"/>
          <w:sz w:val="16"/>
        </w:rPr>
        <w:fldChar w:fldCharType="end"/>
      </w:r>
      <w:r>
        <w:t>. Comparatively, FDM</w:t>
      </w:r>
      <w:r>
        <w:rPr>
          <w:w w:val="99"/>
        </w:rPr>
        <w:t xml:space="preserve"> </w:t>
      </w:r>
      <w:r>
        <w:t>printer has fairly simple working principles and is relatively inexpensive to build. These ma-</w:t>
      </w:r>
      <w:r>
        <w:rPr>
          <w:w w:val="99"/>
        </w:rPr>
        <w:t xml:space="preserve"> </w:t>
      </w:r>
      <w:r>
        <w:t>chines would fabricate an object following a bottom-up, layer by layer approach. Specifically,</w:t>
      </w:r>
      <w:r>
        <w:rPr>
          <w:w w:val="99"/>
        </w:rPr>
        <w:t xml:space="preserve"> </w:t>
      </w:r>
      <w:r>
        <w:t>in an FDM printer, material (often called ‘filament’) is melted and extruded through a hot end;</w:t>
      </w:r>
      <w:r>
        <w:rPr>
          <w:w w:val="99"/>
        </w:rPr>
        <w:t xml:space="preserve"> </w:t>
      </w:r>
      <w:r>
        <w:t>meanwhile the machine synchronously triggers a print bed and the hot end to move relative</w:t>
      </w:r>
      <w:del w:id="86" w:author="Scott Hudson" w:date="2016-07-28T21:13:00Z">
        <w:r w:rsidDel="007E78D2">
          <w:delText>ly</w:delText>
        </w:r>
      </w:del>
      <w:r>
        <w:t xml:space="preserve"> to</w:t>
      </w:r>
    </w:p>
    <w:p w:rsidR="00F45610" w:rsidRDefault="00F45610">
      <w:pPr>
        <w:pStyle w:val="BodyText"/>
        <w:spacing w:before="4"/>
        <w:rPr>
          <w:sz w:val="19"/>
        </w:rPr>
      </w:pPr>
    </w:p>
    <w:p w:rsidR="00F45610" w:rsidRDefault="008D4F3A">
      <w:pPr>
        <w:spacing w:line="249" w:lineRule="auto"/>
        <w:ind w:left="109" w:right="26" w:firstLine="278"/>
        <w:rPr>
          <w:sz w:val="20"/>
        </w:rPr>
      </w:pPr>
      <w:r>
        <w:rPr>
          <w:position w:val="7"/>
          <w:sz w:val="14"/>
        </w:rPr>
        <w:t>1</w:t>
      </w:r>
      <w:bookmarkStart w:id="87" w:name="_bookmark19"/>
      <w:bookmarkEnd w:id="87"/>
      <w:r>
        <w:rPr>
          <w:sz w:val="20"/>
        </w:rPr>
        <w:t xml:space="preserve">There is some other closely related work that will be reviewed </w:t>
      </w:r>
      <w:proofErr w:type="spellStart"/>
      <w:r>
        <w:rPr>
          <w:sz w:val="20"/>
        </w:rPr>
        <w:t>inline</w:t>
      </w:r>
      <w:proofErr w:type="spellEnd"/>
      <w:r>
        <w:rPr>
          <w:sz w:val="20"/>
        </w:rPr>
        <w:t xml:space="preserve"> with specific projects, as I feel the discus- </w:t>
      </w:r>
      <w:proofErr w:type="spellStart"/>
      <w:proofErr w:type="gramStart"/>
      <w:r>
        <w:rPr>
          <w:sz w:val="20"/>
        </w:rPr>
        <w:t>sion</w:t>
      </w:r>
      <w:proofErr w:type="spellEnd"/>
      <w:proofErr w:type="gramEnd"/>
      <w:r>
        <w:rPr>
          <w:sz w:val="20"/>
        </w:rPr>
        <w:t xml:space="preserve"> </w:t>
      </w:r>
      <w:bookmarkStart w:id="88" w:name="_bookmark20"/>
      <w:bookmarkEnd w:id="88"/>
      <w:r>
        <w:rPr>
          <w:sz w:val="20"/>
        </w:rPr>
        <w:t>of them is more appropriate within those contexts rather than in a standalone chapter.</w:t>
      </w:r>
    </w:p>
    <w:p w:rsidR="00F45610" w:rsidRDefault="008D4F3A">
      <w:pPr>
        <w:spacing w:line="228" w:lineRule="exact"/>
        <w:ind w:left="388"/>
        <w:rPr>
          <w:sz w:val="20"/>
        </w:rPr>
      </w:pPr>
      <w:r>
        <w:rPr>
          <w:w w:val="145"/>
          <w:position w:val="7"/>
          <w:sz w:val="14"/>
        </w:rPr>
        <w:t>2</w:t>
      </w:r>
      <w:bookmarkStart w:id="89" w:name="_bookmark21"/>
      <w:bookmarkEnd w:id="89"/>
      <w:r>
        <w:fldChar w:fldCharType="begin"/>
      </w:r>
      <w:r>
        <w:instrText xml:space="preserve"> HYPERLINK "http://www.avplastics.co.uk/3d-printing-history" \h </w:instrText>
      </w:r>
      <w:r>
        <w:fldChar w:fldCharType="separate"/>
      </w:r>
      <w:r>
        <w:rPr>
          <w:w w:val="145"/>
          <w:sz w:val="20"/>
        </w:rPr>
        <w:t>http://www.avplastics.co.uk/3d-printing-history</w:t>
      </w:r>
      <w:r>
        <w:rPr>
          <w:w w:val="145"/>
          <w:sz w:val="20"/>
        </w:rPr>
        <w:fldChar w:fldCharType="end"/>
      </w:r>
    </w:p>
    <w:p w:rsidR="00F45610" w:rsidRDefault="008D4F3A">
      <w:pPr>
        <w:spacing w:line="249" w:lineRule="auto"/>
        <w:ind w:left="109" w:right="105" w:firstLine="278"/>
        <w:rPr>
          <w:sz w:val="20"/>
        </w:rPr>
      </w:pPr>
      <w:r>
        <w:rPr>
          <w:spacing w:val="3"/>
          <w:position w:val="7"/>
          <w:sz w:val="14"/>
        </w:rPr>
        <w:t>3</w:t>
      </w:r>
      <w:commentRangeStart w:id="90"/>
      <w:r>
        <w:rPr>
          <w:spacing w:val="3"/>
          <w:sz w:val="20"/>
        </w:rPr>
        <w:t>As</w:t>
      </w:r>
      <w:r>
        <w:rPr>
          <w:spacing w:val="-10"/>
          <w:sz w:val="20"/>
        </w:rPr>
        <w:t xml:space="preserve"> </w:t>
      </w:r>
      <w:r>
        <w:rPr>
          <w:sz w:val="20"/>
        </w:rPr>
        <w:t>FDM</w:t>
      </w:r>
      <w:r>
        <w:rPr>
          <w:spacing w:val="-10"/>
          <w:sz w:val="20"/>
        </w:rPr>
        <w:t xml:space="preserve"> </w:t>
      </w:r>
      <w:r>
        <w:rPr>
          <w:sz w:val="20"/>
        </w:rPr>
        <w:t>printers</w:t>
      </w:r>
      <w:r>
        <w:rPr>
          <w:spacing w:val="-10"/>
          <w:sz w:val="20"/>
        </w:rPr>
        <w:t xml:space="preserve"> </w:t>
      </w:r>
      <w:r>
        <w:rPr>
          <w:sz w:val="20"/>
        </w:rPr>
        <w:t>are</w:t>
      </w:r>
      <w:r>
        <w:rPr>
          <w:spacing w:val="-10"/>
          <w:sz w:val="20"/>
        </w:rPr>
        <w:t xml:space="preserve"> </w:t>
      </w:r>
      <w:r>
        <w:rPr>
          <w:sz w:val="20"/>
        </w:rPr>
        <w:t>so</w:t>
      </w:r>
      <w:r>
        <w:rPr>
          <w:spacing w:val="-10"/>
          <w:sz w:val="20"/>
        </w:rPr>
        <w:t xml:space="preserve"> </w:t>
      </w:r>
      <w:r>
        <w:rPr>
          <w:sz w:val="20"/>
        </w:rPr>
        <w:t>widely</w:t>
      </w:r>
      <w:r>
        <w:rPr>
          <w:spacing w:val="-10"/>
          <w:sz w:val="20"/>
        </w:rPr>
        <w:t xml:space="preserve"> </w:t>
      </w:r>
      <w:r>
        <w:rPr>
          <w:sz w:val="20"/>
        </w:rPr>
        <w:t>used</w:t>
      </w:r>
      <w:r>
        <w:rPr>
          <w:spacing w:val="-10"/>
          <w:sz w:val="20"/>
        </w:rPr>
        <w:t xml:space="preserve"> </w:t>
      </w:r>
      <w:r>
        <w:rPr>
          <w:sz w:val="20"/>
        </w:rPr>
        <w:t>by</w:t>
      </w:r>
      <w:r>
        <w:rPr>
          <w:spacing w:val="-11"/>
          <w:sz w:val="20"/>
        </w:rPr>
        <w:t xml:space="preserve"> </w:t>
      </w:r>
      <w:proofErr w:type="gramStart"/>
      <w:r>
        <w:rPr>
          <w:sz w:val="20"/>
        </w:rPr>
        <w:t>consumers,</w:t>
      </w:r>
      <w:proofErr w:type="gramEnd"/>
      <w:r>
        <w:rPr>
          <w:spacing w:val="-9"/>
          <w:sz w:val="20"/>
        </w:rPr>
        <w:t xml:space="preserve"> </w:t>
      </w:r>
      <w:r>
        <w:rPr>
          <w:sz w:val="20"/>
        </w:rPr>
        <w:t>it</w:t>
      </w:r>
      <w:r>
        <w:rPr>
          <w:spacing w:val="-10"/>
          <w:sz w:val="20"/>
        </w:rPr>
        <w:t xml:space="preserve"> </w:t>
      </w:r>
      <w:r>
        <w:rPr>
          <w:sz w:val="20"/>
        </w:rPr>
        <w:t>has</w:t>
      </w:r>
      <w:r>
        <w:rPr>
          <w:spacing w:val="-10"/>
          <w:sz w:val="20"/>
        </w:rPr>
        <w:t xml:space="preserve"> </w:t>
      </w:r>
      <w:r>
        <w:rPr>
          <w:sz w:val="20"/>
        </w:rPr>
        <w:t>become</w:t>
      </w:r>
      <w:r>
        <w:rPr>
          <w:spacing w:val="-10"/>
          <w:sz w:val="20"/>
        </w:rPr>
        <w:t xml:space="preserve"> </w:t>
      </w:r>
      <w:r>
        <w:rPr>
          <w:sz w:val="20"/>
        </w:rPr>
        <w:t>the</w:t>
      </w:r>
      <w:r>
        <w:rPr>
          <w:spacing w:val="-10"/>
          <w:sz w:val="20"/>
        </w:rPr>
        <w:t xml:space="preserve"> </w:t>
      </w:r>
      <w:r>
        <w:rPr>
          <w:sz w:val="20"/>
        </w:rPr>
        <w:t>de</w:t>
      </w:r>
      <w:r>
        <w:rPr>
          <w:spacing w:val="-10"/>
          <w:sz w:val="20"/>
        </w:rPr>
        <w:t xml:space="preserve"> </w:t>
      </w:r>
      <w:r>
        <w:rPr>
          <w:sz w:val="20"/>
        </w:rPr>
        <w:t>facto</w:t>
      </w:r>
      <w:r>
        <w:rPr>
          <w:spacing w:val="-10"/>
          <w:sz w:val="20"/>
        </w:rPr>
        <w:t xml:space="preserve"> </w:t>
      </w:r>
      <w:r>
        <w:rPr>
          <w:sz w:val="20"/>
        </w:rPr>
        <w:t>‘3D</w:t>
      </w:r>
      <w:r>
        <w:rPr>
          <w:spacing w:val="-10"/>
          <w:sz w:val="20"/>
        </w:rPr>
        <w:t xml:space="preserve"> </w:t>
      </w:r>
      <w:r>
        <w:rPr>
          <w:sz w:val="20"/>
        </w:rPr>
        <w:t>printers’.</w:t>
      </w:r>
      <w:r>
        <w:rPr>
          <w:spacing w:val="6"/>
          <w:sz w:val="20"/>
        </w:rPr>
        <w:t xml:space="preserve"> </w:t>
      </w:r>
      <w:r>
        <w:rPr>
          <w:sz w:val="20"/>
        </w:rPr>
        <w:t>As</w:t>
      </w:r>
      <w:r>
        <w:rPr>
          <w:spacing w:val="-10"/>
          <w:sz w:val="20"/>
        </w:rPr>
        <w:t xml:space="preserve"> </w:t>
      </w:r>
      <w:r>
        <w:rPr>
          <w:sz w:val="20"/>
        </w:rPr>
        <w:t>such,</w:t>
      </w:r>
      <w:r>
        <w:rPr>
          <w:spacing w:val="-9"/>
          <w:sz w:val="20"/>
        </w:rPr>
        <w:t xml:space="preserve"> </w:t>
      </w:r>
      <w:r>
        <w:rPr>
          <w:sz w:val="20"/>
        </w:rPr>
        <w:t>I</w:t>
      </w:r>
      <w:r>
        <w:rPr>
          <w:spacing w:val="-10"/>
          <w:sz w:val="20"/>
        </w:rPr>
        <w:t xml:space="preserve"> </w:t>
      </w:r>
      <w:r>
        <w:rPr>
          <w:sz w:val="20"/>
        </w:rPr>
        <w:t xml:space="preserve">hereafter </w:t>
      </w:r>
      <w:proofErr w:type="gramStart"/>
      <w:r>
        <w:rPr>
          <w:sz w:val="20"/>
        </w:rPr>
        <w:t>refer</w:t>
      </w:r>
      <w:proofErr w:type="gramEnd"/>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FDM</w:t>
      </w:r>
      <w:r>
        <w:rPr>
          <w:spacing w:val="-3"/>
          <w:sz w:val="20"/>
        </w:rPr>
        <w:t xml:space="preserve"> </w:t>
      </w:r>
      <w:r>
        <w:rPr>
          <w:sz w:val="20"/>
        </w:rPr>
        <w:t>technique</w:t>
      </w:r>
      <w:r>
        <w:rPr>
          <w:spacing w:val="-3"/>
          <w:sz w:val="20"/>
        </w:rPr>
        <w:t xml:space="preserve"> </w:t>
      </w:r>
      <w:r>
        <w:rPr>
          <w:sz w:val="20"/>
        </w:rPr>
        <w:t>as</w:t>
      </w:r>
      <w:r>
        <w:rPr>
          <w:spacing w:val="-3"/>
          <w:sz w:val="20"/>
        </w:rPr>
        <w:t xml:space="preserve"> </w:t>
      </w:r>
      <w:r>
        <w:rPr>
          <w:sz w:val="20"/>
        </w:rPr>
        <w:t>‘3D</w:t>
      </w:r>
      <w:r>
        <w:rPr>
          <w:spacing w:val="-3"/>
          <w:sz w:val="20"/>
        </w:rPr>
        <w:t xml:space="preserve"> </w:t>
      </w:r>
      <w:r>
        <w:rPr>
          <w:sz w:val="20"/>
        </w:rPr>
        <w:t>printing’</w:t>
      </w:r>
      <w:r>
        <w:rPr>
          <w:spacing w:val="-3"/>
          <w:sz w:val="20"/>
        </w:rPr>
        <w:t xml:space="preserve"> </w:t>
      </w:r>
      <w:r>
        <w:rPr>
          <w:sz w:val="20"/>
        </w:rPr>
        <w:t>and</w:t>
      </w:r>
      <w:r>
        <w:rPr>
          <w:spacing w:val="-3"/>
          <w:sz w:val="20"/>
        </w:rPr>
        <w:t xml:space="preserve"> </w:t>
      </w:r>
      <w:r>
        <w:rPr>
          <w:sz w:val="20"/>
        </w:rPr>
        <w:t>FDM</w:t>
      </w:r>
      <w:r>
        <w:rPr>
          <w:spacing w:val="-3"/>
          <w:sz w:val="20"/>
        </w:rPr>
        <w:t xml:space="preserve"> </w:t>
      </w:r>
      <w:r>
        <w:rPr>
          <w:sz w:val="20"/>
        </w:rPr>
        <w:t>machines</w:t>
      </w:r>
      <w:r>
        <w:rPr>
          <w:spacing w:val="-3"/>
          <w:sz w:val="20"/>
        </w:rPr>
        <w:t xml:space="preserve"> </w:t>
      </w:r>
      <w:r>
        <w:rPr>
          <w:sz w:val="20"/>
        </w:rPr>
        <w:t>as</w:t>
      </w:r>
      <w:r>
        <w:rPr>
          <w:spacing w:val="-3"/>
          <w:sz w:val="20"/>
        </w:rPr>
        <w:t xml:space="preserve"> </w:t>
      </w:r>
      <w:r>
        <w:rPr>
          <w:sz w:val="20"/>
        </w:rPr>
        <w:t>‘3D</w:t>
      </w:r>
      <w:r>
        <w:rPr>
          <w:spacing w:val="-3"/>
          <w:sz w:val="20"/>
        </w:rPr>
        <w:t xml:space="preserve"> </w:t>
      </w:r>
      <w:r>
        <w:rPr>
          <w:sz w:val="20"/>
        </w:rPr>
        <w:t>printers’</w:t>
      </w:r>
      <w:commentRangeEnd w:id="90"/>
      <w:r w:rsidR="00BA25F2">
        <w:rPr>
          <w:rStyle w:val="CommentReference"/>
        </w:rPr>
        <w:commentReference w:id="90"/>
      </w:r>
    </w:p>
    <w:p w:rsidR="00F45610" w:rsidRDefault="00F45610">
      <w:pPr>
        <w:spacing w:line="249" w:lineRule="auto"/>
        <w:rPr>
          <w:sz w:val="20"/>
        </w:rPr>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one</w:t>
      </w:r>
      <w:proofErr w:type="gramEnd"/>
      <w:r>
        <w:rPr>
          <w:spacing w:val="-10"/>
        </w:rPr>
        <w:t xml:space="preserve"> </w:t>
      </w:r>
      <w:r>
        <w:t>another,</w:t>
      </w:r>
      <w:r>
        <w:rPr>
          <w:spacing w:val="-9"/>
        </w:rPr>
        <w:t xml:space="preserve"> </w:t>
      </w:r>
      <w:r>
        <w:t>thus</w:t>
      </w:r>
      <w:r>
        <w:rPr>
          <w:spacing w:val="-10"/>
        </w:rPr>
        <w:t xml:space="preserve"> </w:t>
      </w:r>
      <w:r>
        <w:t>forming</w:t>
      </w:r>
      <w:r>
        <w:rPr>
          <w:spacing w:val="-10"/>
        </w:rPr>
        <w:t xml:space="preserve"> </w:t>
      </w:r>
      <w:r>
        <w:t>specific</w:t>
      </w:r>
      <w:r>
        <w:rPr>
          <w:spacing w:val="-10"/>
        </w:rPr>
        <w:t xml:space="preserve"> </w:t>
      </w:r>
      <w:r>
        <w:t>patterns</w:t>
      </w:r>
      <w:r>
        <w:rPr>
          <w:spacing w:val="-10"/>
        </w:rPr>
        <w:t xml:space="preserve"> </w:t>
      </w:r>
      <w:r>
        <w:t>as</w:t>
      </w:r>
      <w:r>
        <w:rPr>
          <w:spacing w:val="-10"/>
        </w:rPr>
        <w:t xml:space="preserve"> </w:t>
      </w:r>
      <w:r>
        <w:t>the</w:t>
      </w:r>
      <w:r>
        <w:rPr>
          <w:spacing w:val="-10"/>
        </w:rPr>
        <w:t xml:space="preserve"> </w:t>
      </w:r>
      <w:r>
        <w:t>material</w:t>
      </w:r>
      <w:r>
        <w:rPr>
          <w:spacing w:val="-10"/>
        </w:rPr>
        <w:t xml:space="preserve"> </w:t>
      </w:r>
      <w:r>
        <w:t>is</w:t>
      </w:r>
      <w:r>
        <w:rPr>
          <w:spacing w:val="-10"/>
        </w:rPr>
        <w:t xml:space="preserve"> </w:t>
      </w:r>
      <w:r>
        <w:t>laid</w:t>
      </w:r>
      <w:r>
        <w:rPr>
          <w:spacing w:val="-10"/>
        </w:rPr>
        <w:t xml:space="preserve"> </w:t>
      </w:r>
      <w:r>
        <w:t>on</w:t>
      </w:r>
      <w:r>
        <w:rPr>
          <w:spacing w:val="-10"/>
        </w:rPr>
        <w:t xml:space="preserve"> </w:t>
      </w:r>
      <w:r>
        <w:t>the</w:t>
      </w:r>
      <w:r>
        <w:rPr>
          <w:spacing w:val="-10"/>
        </w:rPr>
        <w:t xml:space="preserve"> </w:t>
      </w:r>
      <w:r>
        <w:t>print</w:t>
      </w:r>
      <w:r>
        <w:rPr>
          <w:spacing w:val="-10"/>
        </w:rPr>
        <w:t xml:space="preserve"> </w:t>
      </w:r>
      <w:r>
        <w:t>bed.</w:t>
      </w:r>
      <w:r>
        <w:rPr>
          <w:spacing w:val="7"/>
        </w:rPr>
        <w:t xml:space="preserve"> </w:t>
      </w:r>
      <w:r>
        <w:t>Once</w:t>
      </w:r>
      <w:r>
        <w:rPr>
          <w:spacing w:val="-10"/>
        </w:rPr>
        <w:t xml:space="preserve"> </w:t>
      </w:r>
      <w:r>
        <w:t>a</w:t>
      </w:r>
      <w:r>
        <w:rPr>
          <w:spacing w:val="-10"/>
        </w:rPr>
        <w:t xml:space="preserve"> </w:t>
      </w:r>
      <w:r>
        <w:t>layer</w:t>
      </w:r>
      <w:r>
        <w:rPr>
          <w:spacing w:val="-10"/>
        </w:rPr>
        <w:t xml:space="preserve"> </w:t>
      </w:r>
      <w:r>
        <w:t xml:space="preserve">is finished, the hot end is moved one layer up to fabricate the next </w:t>
      </w:r>
      <w:r>
        <w:rPr>
          <w:spacing w:val="-3"/>
        </w:rPr>
        <w:t xml:space="preserve">layer. </w:t>
      </w:r>
      <w:r>
        <w:t>This process repeats</w:t>
      </w:r>
      <w:r>
        <w:rPr>
          <w:spacing w:val="-32"/>
        </w:rPr>
        <w:t xml:space="preserve"> </w:t>
      </w:r>
      <w:r>
        <w:t>until the entire object is</w:t>
      </w:r>
      <w:r>
        <w:rPr>
          <w:spacing w:val="-14"/>
        </w:rPr>
        <w:t xml:space="preserve"> </w:t>
      </w:r>
      <w:commentRangeStart w:id="91"/>
      <w:r>
        <w:t>completed</w:t>
      </w:r>
      <w:commentRangeEnd w:id="91"/>
      <w:r w:rsidR="00A411C6">
        <w:rPr>
          <w:rStyle w:val="CommentReference"/>
        </w:rPr>
        <w:commentReference w:id="91"/>
      </w:r>
      <w:r>
        <w:t>.</w:t>
      </w:r>
    </w:p>
    <w:p w:rsidR="00F45610" w:rsidRDefault="008D4F3A">
      <w:pPr>
        <w:pStyle w:val="BodyText"/>
        <w:spacing w:before="3" w:line="252" w:lineRule="auto"/>
        <w:ind w:left="109" w:right="107" w:firstLine="351"/>
        <w:jc w:val="both"/>
      </w:pPr>
      <w:r>
        <w:t xml:space="preserve">The FDM approach simplifies the making of objects with arbitrary shape by almost brute- forcedly treating them unexceptionally as a stack of layers. </w:t>
      </w:r>
      <w:r>
        <w:rPr>
          <w:spacing w:val="-4"/>
        </w:rPr>
        <w:t xml:space="preserve">However, </w:t>
      </w:r>
      <w:r>
        <w:rPr>
          <w:spacing w:val="-3"/>
        </w:rPr>
        <w:t xml:space="preserve">even </w:t>
      </w:r>
      <w:r>
        <w:t xml:space="preserve">with such simple working principles, the making of 3D printers was never a trivial task. Primarily, there </w:t>
      </w:r>
      <w:r>
        <w:rPr>
          <w:spacing w:val="-3"/>
        </w:rPr>
        <w:t xml:space="preserve">have </w:t>
      </w:r>
      <w:r>
        <w:t xml:space="preserve">been two challenges: </w:t>
      </w:r>
      <w:r>
        <w:rPr>
          <w:i/>
        </w:rPr>
        <w:t>(</w:t>
      </w:r>
      <w:proofErr w:type="spellStart"/>
      <w:r>
        <w:rPr>
          <w:i/>
        </w:rPr>
        <w:t>i</w:t>
      </w:r>
      <w:proofErr w:type="spellEnd"/>
      <w:r>
        <w:rPr>
          <w:i/>
        </w:rPr>
        <w:t xml:space="preserve">) </w:t>
      </w:r>
      <w:r>
        <w:t>precision—the thinner each layer could be the higher resolution the final</w:t>
      </w:r>
      <w:r>
        <w:rPr>
          <w:spacing w:val="-6"/>
        </w:rPr>
        <w:t xml:space="preserve"> </w:t>
      </w:r>
      <w:r>
        <w:t>object;</w:t>
      </w:r>
      <w:r>
        <w:rPr>
          <w:spacing w:val="-6"/>
        </w:rPr>
        <w:t xml:space="preserve"> </w:t>
      </w:r>
      <w:r>
        <w:rPr>
          <w:i/>
        </w:rPr>
        <w:t>(ii)</w:t>
      </w:r>
      <w:r>
        <w:rPr>
          <w:i/>
          <w:spacing w:val="-6"/>
        </w:rPr>
        <w:t xml:space="preserve"> </w:t>
      </w:r>
      <w:r>
        <w:t>material—the</w:t>
      </w:r>
      <w:r>
        <w:rPr>
          <w:spacing w:val="-6"/>
        </w:rPr>
        <w:t xml:space="preserve"> </w:t>
      </w:r>
      <w:r>
        <w:t>more</w:t>
      </w:r>
      <w:r>
        <w:rPr>
          <w:spacing w:val="-6"/>
        </w:rPr>
        <w:t xml:space="preserve"> </w:t>
      </w:r>
      <w:r>
        <w:t>material</w:t>
      </w:r>
      <w:r>
        <w:rPr>
          <w:spacing w:val="-6"/>
        </w:rPr>
        <w:t xml:space="preserve"> </w:t>
      </w:r>
      <w:r>
        <w:t>can</w:t>
      </w:r>
      <w:r>
        <w:rPr>
          <w:spacing w:val="-6"/>
        </w:rPr>
        <w:t xml:space="preserve"> </w:t>
      </w:r>
      <w:r>
        <w:t>be</w:t>
      </w:r>
      <w:r>
        <w:rPr>
          <w:spacing w:val="-6"/>
        </w:rPr>
        <w:t xml:space="preserve"> </w:t>
      </w:r>
      <w:r>
        <w:t>fed</w:t>
      </w:r>
      <w:r>
        <w:rPr>
          <w:spacing w:val="-6"/>
        </w:rPr>
        <w:t xml:space="preserve"> </w:t>
      </w:r>
      <w:r>
        <w:t>into</w:t>
      </w:r>
      <w:r>
        <w:rPr>
          <w:spacing w:val="-6"/>
        </w:rPr>
        <w:t xml:space="preserve"> </w:t>
      </w:r>
      <w:r>
        <w:t>a</w:t>
      </w:r>
      <w:r>
        <w:rPr>
          <w:spacing w:val="-6"/>
        </w:rPr>
        <w:t xml:space="preserve"> </w:t>
      </w:r>
      <w:r>
        <w:t>printer</w:t>
      </w:r>
      <w:r>
        <w:rPr>
          <w:spacing w:val="-6"/>
        </w:rPr>
        <w:t xml:space="preserve"> </w:t>
      </w:r>
      <w:r>
        <w:t>the</w:t>
      </w:r>
      <w:r>
        <w:rPr>
          <w:spacing w:val="-6"/>
        </w:rPr>
        <w:t xml:space="preserve"> </w:t>
      </w:r>
      <w:r>
        <w:t>more</w:t>
      </w:r>
      <w:r>
        <w:rPr>
          <w:spacing w:val="-6"/>
        </w:rPr>
        <w:t xml:space="preserve"> </w:t>
      </w:r>
      <w:r>
        <w:t>variety</w:t>
      </w:r>
      <w:r>
        <w:rPr>
          <w:spacing w:val="-6"/>
        </w:rPr>
        <w:t xml:space="preserve"> </w:t>
      </w:r>
      <w:r>
        <w:t>of</w:t>
      </w:r>
      <w:r>
        <w:rPr>
          <w:spacing w:val="-6"/>
        </w:rPr>
        <w:t xml:space="preserve"> </w:t>
      </w:r>
      <w:r>
        <w:t>objects users can make. The pursuit of high precision and special material has always been pushing the development of 3D</w:t>
      </w:r>
      <w:commentRangeStart w:id="92"/>
      <w:r>
        <w:rPr>
          <w:spacing w:val="-23"/>
        </w:rPr>
        <w:t xml:space="preserve"> </w:t>
      </w:r>
      <w:r>
        <w:t>printers.</w:t>
      </w:r>
      <w:commentRangeEnd w:id="92"/>
      <w:r w:rsidR="007E78D2">
        <w:rPr>
          <w:rStyle w:val="CommentReference"/>
        </w:rPr>
        <w:commentReference w:id="92"/>
      </w:r>
    </w:p>
    <w:p w:rsidR="00F45610" w:rsidRDefault="008D4F3A">
      <w:pPr>
        <w:pStyle w:val="BodyText"/>
        <w:spacing w:before="3" w:line="249" w:lineRule="auto"/>
        <w:ind w:left="109" w:right="107" w:firstLine="351"/>
        <w:jc w:val="both"/>
      </w:pPr>
      <w:r>
        <w:t>Perhaps due to such a high technical bar (in both manufacturing and usage), 3D printers in their</w:t>
      </w:r>
      <w:r>
        <w:rPr>
          <w:spacing w:val="-11"/>
        </w:rPr>
        <w:t xml:space="preserve"> </w:t>
      </w:r>
      <w:r>
        <w:t>earlier</w:t>
      </w:r>
      <w:r>
        <w:rPr>
          <w:spacing w:val="-11"/>
        </w:rPr>
        <w:t xml:space="preserve"> </w:t>
      </w:r>
      <w:r>
        <w:t>years</w:t>
      </w:r>
      <w:r>
        <w:rPr>
          <w:spacing w:val="-10"/>
        </w:rPr>
        <w:t xml:space="preserve"> </w:t>
      </w:r>
      <w:r>
        <w:t>were</w:t>
      </w:r>
      <w:r>
        <w:rPr>
          <w:spacing w:val="-11"/>
        </w:rPr>
        <w:t xml:space="preserve"> </w:t>
      </w:r>
      <w:r>
        <w:t>never</w:t>
      </w:r>
      <w:r>
        <w:rPr>
          <w:spacing w:val="-11"/>
        </w:rPr>
        <w:t xml:space="preserve"> </w:t>
      </w:r>
      <w:r>
        <w:t>considered</w:t>
      </w:r>
      <w:r>
        <w:rPr>
          <w:spacing w:val="-11"/>
        </w:rPr>
        <w:t xml:space="preserve"> </w:t>
      </w:r>
      <w:r>
        <w:t>or</w:t>
      </w:r>
      <w:r>
        <w:rPr>
          <w:spacing w:val="-11"/>
        </w:rPr>
        <w:t xml:space="preserve"> </w:t>
      </w:r>
      <w:r>
        <w:t>envisioned</w:t>
      </w:r>
      <w:r>
        <w:rPr>
          <w:spacing w:val="-11"/>
        </w:rPr>
        <w:t xml:space="preserve"> </w:t>
      </w:r>
      <w:r>
        <w:t>as</w:t>
      </w:r>
      <w:r>
        <w:rPr>
          <w:spacing w:val="-10"/>
        </w:rPr>
        <w:t xml:space="preserve"> </w:t>
      </w:r>
      <w:r>
        <w:t>a</w:t>
      </w:r>
      <w:r>
        <w:rPr>
          <w:spacing w:val="-11"/>
        </w:rPr>
        <w:t xml:space="preserve"> </w:t>
      </w:r>
      <w:r>
        <w:t>piece</w:t>
      </w:r>
      <w:r>
        <w:rPr>
          <w:spacing w:val="-11"/>
        </w:rPr>
        <w:t xml:space="preserve"> </w:t>
      </w:r>
      <w:r>
        <w:t>of</w:t>
      </w:r>
      <w:r>
        <w:rPr>
          <w:spacing w:val="-11"/>
        </w:rPr>
        <w:t xml:space="preserve"> </w:t>
      </w:r>
      <w:r>
        <w:t>consumer-grade</w:t>
      </w:r>
      <w:r>
        <w:rPr>
          <w:spacing w:val="-11"/>
        </w:rPr>
        <w:t xml:space="preserve"> </w:t>
      </w:r>
      <w:del w:id="93" w:author="Scott Hudson" w:date="2016-07-28T21:18:00Z">
        <w:r w:rsidDel="00A411C6">
          <w:delText>device</w:delText>
        </w:r>
      </w:del>
      <w:ins w:id="94" w:author="Scott Hudson" w:date="2016-07-28T21:18:00Z">
        <w:r w:rsidR="00A411C6">
          <w:t>equipment</w:t>
        </w:r>
      </w:ins>
      <w:r>
        <w:t>.</w:t>
      </w:r>
      <w:r>
        <w:rPr>
          <w:spacing w:val="6"/>
        </w:rPr>
        <w:t xml:space="preserve"> </w:t>
      </w:r>
      <w:r>
        <w:t>The expensiveness</w:t>
      </w:r>
      <w:r>
        <w:rPr>
          <w:spacing w:val="-7"/>
        </w:rPr>
        <w:t xml:space="preserve"> </w:t>
      </w:r>
      <w:r>
        <w:t>was</w:t>
      </w:r>
      <w:r>
        <w:rPr>
          <w:spacing w:val="-7"/>
        </w:rPr>
        <w:t xml:space="preserve"> </w:t>
      </w:r>
      <w:r>
        <w:t>another</w:t>
      </w:r>
      <w:r>
        <w:rPr>
          <w:spacing w:val="-7"/>
        </w:rPr>
        <w:t xml:space="preserve"> </w:t>
      </w:r>
      <w:r>
        <w:t>important</w:t>
      </w:r>
      <w:r>
        <w:rPr>
          <w:spacing w:val="-7"/>
        </w:rPr>
        <w:t xml:space="preserve"> </w:t>
      </w:r>
      <w:r>
        <w:rPr>
          <w:spacing w:val="-3"/>
        </w:rPr>
        <w:t>factor.</w:t>
      </w:r>
      <w:r>
        <w:rPr>
          <w:spacing w:val="6"/>
        </w:rPr>
        <w:t xml:space="preserve"> </w:t>
      </w:r>
      <w:r>
        <w:t>Indeed,</w:t>
      </w:r>
      <w:r>
        <w:rPr>
          <w:spacing w:val="-6"/>
        </w:rPr>
        <w:t xml:space="preserve"> </w:t>
      </w:r>
      <w:r>
        <w:t>according</w:t>
      </w:r>
      <w:r>
        <w:rPr>
          <w:spacing w:val="-7"/>
        </w:rPr>
        <w:t xml:space="preserve"> </w:t>
      </w:r>
      <w:r>
        <w:t>to</w:t>
      </w:r>
      <w:r>
        <w:rPr>
          <w:spacing w:val="-7"/>
        </w:rPr>
        <w:t xml:space="preserve"> </w:t>
      </w:r>
      <w:r>
        <w:t>3D</w:t>
      </w:r>
      <w:r>
        <w:rPr>
          <w:spacing w:val="-7"/>
        </w:rPr>
        <w:t xml:space="preserve"> </w:t>
      </w:r>
      <w:r>
        <w:t>Printing</w:t>
      </w:r>
      <w:r>
        <w:rPr>
          <w:spacing w:val="-7"/>
        </w:rPr>
        <w:t xml:space="preserve"> </w:t>
      </w:r>
      <w:r>
        <w:t>Industry,</w:t>
      </w:r>
      <w:r>
        <w:rPr>
          <w:spacing w:val="-7"/>
        </w:rPr>
        <w:t xml:space="preserve"> </w:t>
      </w:r>
      <w:r>
        <w:t>not</w:t>
      </w:r>
      <w:r>
        <w:rPr>
          <w:spacing w:val="-7"/>
        </w:rPr>
        <w:t xml:space="preserve"> </w:t>
      </w:r>
      <w:r>
        <w:t>until 2007</w:t>
      </w:r>
      <w:r>
        <w:rPr>
          <w:spacing w:val="-10"/>
        </w:rPr>
        <w:t xml:space="preserve"> </w:t>
      </w:r>
      <w:r>
        <w:t>did</w:t>
      </w:r>
      <w:r>
        <w:rPr>
          <w:spacing w:val="-11"/>
        </w:rPr>
        <w:t xml:space="preserve"> </w:t>
      </w:r>
      <w:r>
        <w:t>the</w:t>
      </w:r>
      <w:r>
        <w:rPr>
          <w:spacing w:val="-10"/>
        </w:rPr>
        <w:t xml:space="preserve"> </w:t>
      </w:r>
      <w:r>
        <w:t>market</w:t>
      </w:r>
      <w:r>
        <w:rPr>
          <w:spacing w:val="-11"/>
        </w:rPr>
        <w:t xml:space="preserve"> </w:t>
      </w:r>
      <w:r>
        <w:t>see</w:t>
      </w:r>
      <w:r>
        <w:rPr>
          <w:spacing w:val="-10"/>
        </w:rPr>
        <w:t xml:space="preserve"> </w:t>
      </w:r>
      <w:r>
        <w:t>the</w:t>
      </w:r>
      <w:r>
        <w:rPr>
          <w:spacing w:val="-10"/>
        </w:rPr>
        <w:t xml:space="preserve"> </w:t>
      </w:r>
      <w:r>
        <w:t>first</w:t>
      </w:r>
      <w:r>
        <w:rPr>
          <w:spacing w:val="-10"/>
        </w:rPr>
        <w:t xml:space="preserve"> </w:t>
      </w:r>
      <w:r>
        <w:t>3D</w:t>
      </w:r>
      <w:r>
        <w:rPr>
          <w:spacing w:val="-10"/>
        </w:rPr>
        <w:t xml:space="preserve"> </w:t>
      </w:r>
      <w:r>
        <w:t>printer</w:t>
      </w:r>
      <w:r>
        <w:rPr>
          <w:spacing w:val="-11"/>
        </w:rPr>
        <w:t xml:space="preserve"> </w:t>
      </w:r>
      <w:r>
        <w:t>under</w:t>
      </w:r>
      <w:r>
        <w:rPr>
          <w:spacing w:val="-10"/>
        </w:rPr>
        <w:t xml:space="preserve"> </w:t>
      </w:r>
      <w:r>
        <w:t>$10,000</w:t>
      </w:r>
      <w:hyperlink w:anchor="_bookmark23" w:history="1">
        <w:r>
          <w:rPr>
            <w:position w:val="9"/>
            <w:sz w:val="16"/>
          </w:rPr>
          <w:t>4</w:t>
        </w:r>
      </w:hyperlink>
      <w:r>
        <w:t>.</w:t>
      </w:r>
      <w:r>
        <w:rPr>
          <w:spacing w:val="7"/>
        </w:rPr>
        <w:t xml:space="preserve"> </w:t>
      </w:r>
      <w:r>
        <w:t>Even</w:t>
      </w:r>
      <w:r>
        <w:rPr>
          <w:spacing w:val="-11"/>
        </w:rPr>
        <w:t xml:space="preserve"> </w:t>
      </w:r>
      <w:r>
        <w:t>this</w:t>
      </w:r>
      <w:r>
        <w:rPr>
          <w:spacing w:val="-10"/>
        </w:rPr>
        <w:t xml:space="preserve"> </w:t>
      </w:r>
      <w:r>
        <w:t>price</w:t>
      </w:r>
      <w:r>
        <w:rPr>
          <w:spacing w:val="-11"/>
        </w:rPr>
        <w:t xml:space="preserve"> </w:t>
      </w:r>
      <w:del w:id="95" w:author="Scott Hudson" w:date="2016-07-28T21:19:00Z">
        <w:r w:rsidDel="00A411C6">
          <w:delText>line</w:delText>
        </w:r>
        <w:r w:rsidDel="00A411C6">
          <w:rPr>
            <w:spacing w:val="-10"/>
          </w:rPr>
          <w:delText xml:space="preserve"> </w:delText>
        </w:r>
      </w:del>
      <w:ins w:id="96" w:author="Scott Hudson" w:date="2016-07-28T21:19:00Z">
        <w:r w:rsidR="00A411C6">
          <w:t>point</w:t>
        </w:r>
        <w:r w:rsidR="00A411C6">
          <w:rPr>
            <w:spacing w:val="-10"/>
          </w:rPr>
          <w:t xml:space="preserve"> </w:t>
        </w:r>
      </w:ins>
      <w:r>
        <w:t>was</w:t>
      </w:r>
      <w:r>
        <w:rPr>
          <w:spacing w:val="-11"/>
        </w:rPr>
        <w:t xml:space="preserve"> </w:t>
      </w:r>
      <w:r>
        <w:t>still</w:t>
      </w:r>
      <w:r>
        <w:rPr>
          <w:spacing w:val="-10"/>
        </w:rPr>
        <w:t xml:space="preserve"> </w:t>
      </w:r>
      <w:r>
        <w:t>way</w:t>
      </w:r>
      <w:r>
        <w:rPr>
          <w:spacing w:val="-10"/>
        </w:rPr>
        <w:t xml:space="preserve"> </w:t>
      </w:r>
      <w:r>
        <w:t xml:space="preserve">too </w:t>
      </w:r>
      <w:del w:id="97" w:author="Scott Hudson" w:date="2016-07-28T21:19:00Z">
        <w:r w:rsidDel="00A411C6">
          <w:delText xml:space="preserve">intimidating </w:delText>
        </w:r>
      </w:del>
      <w:ins w:id="98" w:author="Scott Hudson" w:date="2016-07-28T21:19:00Z">
        <w:r w:rsidR="00A411C6">
          <w:t>expensive</w:t>
        </w:r>
        <w:r w:rsidR="00A411C6">
          <w:t xml:space="preserve"> </w:t>
        </w:r>
      </w:ins>
      <w:r>
        <w:t>for consumer</w:t>
      </w:r>
      <w:ins w:id="99" w:author="Scott Hudson" w:date="2016-07-28T21:19:00Z">
        <w:r w:rsidR="00A411C6">
          <w:t xml:space="preserve"> use</w:t>
        </w:r>
      </w:ins>
      <w:del w:id="100" w:author="Scott Hudson" w:date="2016-07-28T21:19:00Z">
        <w:r w:rsidDel="00A411C6">
          <w:delText>s</w:delText>
        </w:r>
      </w:del>
      <w:r>
        <w:t>. (In comparison, the first iPhone, which also debuted in 2007, was under</w:t>
      </w:r>
      <w:r>
        <w:rPr>
          <w:spacing w:val="-6"/>
        </w:rPr>
        <w:t xml:space="preserve"> </w:t>
      </w:r>
      <w:r>
        <w:t>$600.)</w:t>
      </w:r>
    </w:p>
    <w:p w:rsidR="00F45610" w:rsidRDefault="008D4F3A">
      <w:pPr>
        <w:pStyle w:val="BodyText"/>
        <w:spacing w:before="5" w:line="252" w:lineRule="auto"/>
        <w:ind w:left="109" w:right="107" w:firstLine="351"/>
        <w:jc w:val="both"/>
      </w:pPr>
      <w:r>
        <w:t xml:space="preserve">Thus the dawn of making never took place in traditional 3D printing industry; in fact, many </w:t>
      </w:r>
      <w:r>
        <w:rPr>
          <w:spacing w:val="-3"/>
        </w:rPr>
        <w:t xml:space="preserve">have </w:t>
      </w:r>
      <w:r>
        <w:t xml:space="preserve">attributed the democratization of 3D printing to the </w:t>
      </w:r>
      <w:commentRangeStart w:id="101"/>
      <w:r>
        <w:t>RepRap project</w:t>
      </w:r>
      <w:commentRangeEnd w:id="101"/>
      <w:r w:rsidR="00A411C6">
        <w:rPr>
          <w:rStyle w:val="CommentReference"/>
        </w:rPr>
        <w:commentReference w:id="101"/>
      </w:r>
      <w:r>
        <w:t xml:space="preserve"> that was engendered by Adrian Bowyer from the University of Bath in early 2004.  The RepRap printer, foremost</w:t>
      </w:r>
      <w:proofErr w:type="gramStart"/>
      <w:r>
        <w:t>,  is</w:t>
      </w:r>
      <w:proofErr w:type="gramEnd"/>
      <w:r>
        <w:t xml:space="preserve"> a fully functional FDM printer; further, the name stands for </w:t>
      </w:r>
      <w:r>
        <w:rPr>
          <w:b/>
        </w:rPr>
        <w:t>Rep</w:t>
      </w:r>
      <w:r>
        <w:t xml:space="preserve">licating </w:t>
      </w:r>
      <w:r>
        <w:rPr>
          <w:b/>
        </w:rPr>
        <w:t>Rap</w:t>
      </w:r>
      <w:r>
        <w:t>id-</w:t>
      </w:r>
      <w:proofErr w:type="spellStart"/>
      <w:r>
        <w:t>prototyper</w:t>
      </w:r>
      <w:proofErr w:type="spellEnd"/>
      <w:r>
        <w:t>, meaning that this printer is able to replicate new ones of its kind by producing constituent parts for assembly. This was a significant mission of this project, as it allowed printers to</w:t>
      </w:r>
      <w:r>
        <w:rPr>
          <w:spacing w:val="-34"/>
        </w:rPr>
        <w:t xml:space="preserve"> </w:t>
      </w:r>
      <w:r>
        <w:t>‘reproduce’ themselves</w:t>
      </w:r>
      <w:r>
        <w:rPr>
          <w:spacing w:val="-4"/>
        </w:rPr>
        <w:t xml:space="preserve"> </w:t>
      </w:r>
      <w:r>
        <w:t>and</w:t>
      </w:r>
      <w:r>
        <w:rPr>
          <w:spacing w:val="-4"/>
        </w:rPr>
        <w:t xml:space="preserve"> </w:t>
      </w:r>
      <w:r>
        <w:t>let</w:t>
      </w:r>
      <w:r>
        <w:rPr>
          <w:spacing w:val="-4"/>
        </w:rPr>
        <w:t xml:space="preserve"> </w:t>
      </w:r>
      <w:r>
        <w:t>their</w:t>
      </w:r>
      <w:r>
        <w:rPr>
          <w:spacing w:val="-4"/>
        </w:rPr>
        <w:t xml:space="preserve"> </w:t>
      </w:r>
      <w:proofErr w:type="spellStart"/>
      <w:r>
        <w:t>offsprings</w:t>
      </w:r>
      <w:proofErr w:type="spellEnd"/>
      <w:r>
        <w:rPr>
          <w:spacing w:val="-4"/>
        </w:rPr>
        <w:t xml:space="preserve"> </w:t>
      </w:r>
      <w:r>
        <w:t>go</w:t>
      </w:r>
      <w:r>
        <w:rPr>
          <w:spacing w:val="-4"/>
        </w:rPr>
        <w:t xml:space="preserve"> </w:t>
      </w:r>
      <w:r>
        <w:t>on</w:t>
      </w:r>
      <w:r>
        <w:rPr>
          <w:spacing w:val="-4"/>
        </w:rPr>
        <w:t xml:space="preserve"> </w:t>
      </w:r>
      <w:r>
        <w:t>to</w:t>
      </w:r>
      <w:r>
        <w:rPr>
          <w:spacing w:val="-4"/>
        </w:rPr>
        <w:t xml:space="preserve"> </w:t>
      </w:r>
      <w:r>
        <w:t>be</w:t>
      </w:r>
      <w:r>
        <w:rPr>
          <w:spacing w:val="-4"/>
        </w:rPr>
        <w:t xml:space="preserve"> </w:t>
      </w:r>
      <w:r>
        <w:t>used</w:t>
      </w:r>
      <w:r>
        <w:rPr>
          <w:spacing w:val="-4"/>
        </w:rPr>
        <w:t xml:space="preserve"> </w:t>
      </w:r>
      <w:r>
        <w:t>by</w:t>
      </w:r>
      <w:r>
        <w:rPr>
          <w:spacing w:val="-4"/>
        </w:rPr>
        <w:t xml:space="preserve"> </w:t>
      </w:r>
      <w:commentRangeStart w:id="102"/>
      <w:r>
        <w:t>more</w:t>
      </w:r>
      <w:r>
        <w:rPr>
          <w:spacing w:val="-4"/>
        </w:rPr>
        <w:t xml:space="preserve"> </w:t>
      </w:r>
      <w:r>
        <w:t>people</w:t>
      </w:r>
      <w:commentRangeEnd w:id="102"/>
      <w:r w:rsidR="00585A97">
        <w:rPr>
          <w:rStyle w:val="CommentReference"/>
        </w:rPr>
        <w:commentReference w:id="102"/>
      </w:r>
      <w:r>
        <w:t>.</w:t>
      </w:r>
    </w:p>
    <w:p w:rsidR="00F45610" w:rsidRDefault="008D4F3A">
      <w:pPr>
        <w:pStyle w:val="BodyText"/>
        <w:spacing w:before="3" w:line="249" w:lineRule="auto"/>
        <w:ind w:left="109" w:right="107" w:firstLine="351"/>
        <w:jc w:val="both"/>
      </w:pPr>
      <w:r>
        <w:t>Later</w:t>
      </w:r>
      <w:r>
        <w:rPr>
          <w:spacing w:val="-18"/>
        </w:rPr>
        <w:t xml:space="preserve"> </w:t>
      </w:r>
      <w:r>
        <w:t>in</w:t>
      </w:r>
      <w:r>
        <w:rPr>
          <w:spacing w:val="-18"/>
        </w:rPr>
        <w:t xml:space="preserve"> </w:t>
      </w:r>
      <w:r>
        <w:t>around</w:t>
      </w:r>
      <w:r>
        <w:rPr>
          <w:spacing w:val="-18"/>
        </w:rPr>
        <w:t xml:space="preserve"> </w:t>
      </w:r>
      <w:r>
        <w:t>2009,</w:t>
      </w:r>
      <w:r>
        <w:rPr>
          <w:spacing w:val="-16"/>
        </w:rPr>
        <w:t xml:space="preserve"> </w:t>
      </w:r>
      <w:commentRangeStart w:id="103"/>
      <w:r>
        <w:t>The</w:t>
      </w:r>
      <w:r>
        <w:rPr>
          <w:spacing w:val="-18"/>
        </w:rPr>
        <w:t xml:space="preserve"> </w:t>
      </w:r>
      <w:r>
        <w:t>RepRap</w:t>
      </w:r>
      <w:r>
        <w:rPr>
          <w:spacing w:val="-18"/>
        </w:rPr>
        <w:t xml:space="preserve"> </w:t>
      </w:r>
      <w:r>
        <w:t>framework</w:t>
      </w:r>
      <w:r>
        <w:rPr>
          <w:spacing w:val="-18"/>
        </w:rPr>
        <w:t xml:space="preserve"> </w:t>
      </w:r>
      <w:r>
        <w:t>was</w:t>
      </w:r>
      <w:r>
        <w:rPr>
          <w:spacing w:val="-18"/>
        </w:rPr>
        <w:t xml:space="preserve"> </w:t>
      </w:r>
      <w:r>
        <w:t>picked</w:t>
      </w:r>
      <w:r>
        <w:rPr>
          <w:spacing w:val="-18"/>
        </w:rPr>
        <w:t xml:space="preserve"> </w:t>
      </w:r>
      <w:r>
        <w:t>up</w:t>
      </w:r>
      <w:r>
        <w:rPr>
          <w:spacing w:val="-18"/>
        </w:rPr>
        <w:t xml:space="preserve"> </w:t>
      </w:r>
      <w:r>
        <w:t>by</w:t>
      </w:r>
      <w:commentRangeEnd w:id="103"/>
      <w:r w:rsidR="00585A97">
        <w:rPr>
          <w:rStyle w:val="CommentReference"/>
        </w:rPr>
        <w:commentReference w:id="103"/>
      </w:r>
      <w:r>
        <w:rPr>
          <w:spacing w:val="-18"/>
        </w:rPr>
        <w:t xml:space="preserve"> </w:t>
      </w:r>
      <w:proofErr w:type="spellStart"/>
      <w:r>
        <w:t>Makerbot</w:t>
      </w:r>
      <w:proofErr w:type="spellEnd"/>
      <w:r>
        <w:rPr>
          <w:spacing w:val="-18"/>
        </w:rPr>
        <w:t xml:space="preserve"> </w:t>
      </w:r>
      <w:r>
        <w:t>-</w:t>
      </w:r>
      <w:r>
        <w:rPr>
          <w:spacing w:val="-18"/>
        </w:rPr>
        <w:t xml:space="preserve"> </w:t>
      </w:r>
      <w:r>
        <w:t>one</w:t>
      </w:r>
      <w:r>
        <w:rPr>
          <w:spacing w:val="-18"/>
        </w:rPr>
        <w:t xml:space="preserve"> </w:t>
      </w:r>
      <w:r>
        <w:t>of</w:t>
      </w:r>
      <w:r>
        <w:rPr>
          <w:spacing w:val="-18"/>
        </w:rPr>
        <w:t xml:space="preserve"> </w:t>
      </w:r>
      <w:r>
        <w:t>the</w:t>
      </w:r>
      <w:r>
        <w:rPr>
          <w:spacing w:val="-18"/>
        </w:rPr>
        <w:t xml:space="preserve"> </w:t>
      </w:r>
      <w:r>
        <w:t>earliest consumer</w:t>
      </w:r>
      <w:r>
        <w:rPr>
          <w:spacing w:val="-18"/>
        </w:rPr>
        <w:t xml:space="preserve"> </w:t>
      </w:r>
      <w:r>
        <w:t>3D</w:t>
      </w:r>
      <w:r>
        <w:rPr>
          <w:spacing w:val="-18"/>
        </w:rPr>
        <w:t xml:space="preserve"> </w:t>
      </w:r>
      <w:r>
        <w:t>printer</w:t>
      </w:r>
      <w:r>
        <w:rPr>
          <w:spacing w:val="-18"/>
        </w:rPr>
        <w:t xml:space="preserve"> </w:t>
      </w:r>
      <w:r>
        <w:t>manufacturers.</w:t>
      </w:r>
      <w:r>
        <w:rPr>
          <w:spacing w:val="4"/>
        </w:rPr>
        <w:t xml:space="preserve"> </w:t>
      </w:r>
      <w:r>
        <w:t>In</w:t>
      </w:r>
      <w:r>
        <w:rPr>
          <w:spacing w:val="-18"/>
        </w:rPr>
        <w:t xml:space="preserve"> </w:t>
      </w:r>
      <w:r>
        <w:t>just</w:t>
      </w:r>
      <w:r>
        <w:rPr>
          <w:spacing w:val="-18"/>
        </w:rPr>
        <w:t xml:space="preserve"> </w:t>
      </w:r>
      <w:r>
        <w:t>a</w:t>
      </w:r>
      <w:r>
        <w:rPr>
          <w:spacing w:val="-18"/>
        </w:rPr>
        <w:t xml:space="preserve"> </w:t>
      </w:r>
      <w:r>
        <w:t>few</w:t>
      </w:r>
      <w:r>
        <w:rPr>
          <w:spacing w:val="-18"/>
        </w:rPr>
        <w:t xml:space="preserve"> </w:t>
      </w:r>
      <w:r>
        <w:t>years’</w:t>
      </w:r>
      <w:r>
        <w:rPr>
          <w:spacing w:val="-18"/>
        </w:rPr>
        <w:t xml:space="preserve"> </w:t>
      </w:r>
      <w:r>
        <w:t>time,</w:t>
      </w:r>
      <w:r>
        <w:rPr>
          <w:spacing w:val="-16"/>
        </w:rPr>
        <w:t xml:space="preserve"> </w:t>
      </w:r>
      <w:r>
        <w:t>numerous</w:t>
      </w:r>
      <w:r>
        <w:rPr>
          <w:spacing w:val="-18"/>
        </w:rPr>
        <w:t xml:space="preserve"> </w:t>
      </w:r>
      <w:r>
        <w:t>small</w:t>
      </w:r>
      <w:r>
        <w:rPr>
          <w:spacing w:val="-18"/>
        </w:rPr>
        <w:t xml:space="preserve"> </w:t>
      </w:r>
      <w:r>
        <w:t>or</w:t>
      </w:r>
      <w:r>
        <w:rPr>
          <w:spacing w:val="-18"/>
        </w:rPr>
        <w:t xml:space="preserve"> </w:t>
      </w:r>
      <w:r>
        <w:t>large</w:t>
      </w:r>
      <w:r>
        <w:rPr>
          <w:spacing w:val="-18"/>
        </w:rPr>
        <w:t xml:space="preserve"> </w:t>
      </w:r>
      <w:r>
        <w:t xml:space="preserve">companies emerged and joined the </w:t>
      </w:r>
      <w:r>
        <w:rPr>
          <w:spacing w:val="-3"/>
        </w:rPr>
        <w:t xml:space="preserve">wave </w:t>
      </w:r>
      <w:r>
        <w:t xml:space="preserve">of making 3D printing affordable and usable to non-professional, non-expert users. </w:t>
      </w:r>
      <w:r>
        <w:rPr>
          <w:spacing w:val="-10"/>
        </w:rPr>
        <w:t xml:space="preserve">To </w:t>
      </w:r>
      <w:r>
        <w:t xml:space="preserve">date, the cost of a consumer 3D printer has dropped to less than </w:t>
      </w:r>
      <w:commentRangeStart w:id="104"/>
      <w:r>
        <w:t>$500</w:t>
      </w:r>
      <w:commentRangeEnd w:id="104"/>
      <w:r w:rsidR="00585A97">
        <w:rPr>
          <w:rStyle w:val="CommentReference"/>
        </w:rPr>
        <w:commentReference w:id="104"/>
      </w:r>
      <w:r>
        <w:t xml:space="preserve">. These low-cost 3D printers can be found in people’s garages and basements, in educational and research institutes, and in hardware and facility stores. In 2013, Gartner projected a growth of 95.4% in consumer and enterprise 3D printer shipments worldwide </w:t>
      </w:r>
      <w:commentRangeStart w:id="105"/>
      <w:r>
        <w:t>through</w:t>
      </w:r>
      <w:r>
        <w:rPr>
          <w:spacing w:val="-32"/>
        </w:rPr>
        <w:t xml:space="preserve"> </w:t>
      </w:r>
      <w:r>
        <w:t>2017</w:t>
      </w:r>
      <w:commentRangeEnd w:id="105"/>
      <w:r w:rsidR="00BA25F2">
        <w:rPr>
          <w:rStyle w:val="CommentReference"/>
        </w:rPr>
        <w:commentReference w:id="105"/>
      </w:r>
      <w:hyperlink w:anchor="_bookmark24" w:history="1">
        <w:r>
          <w:rPr>
            <w:position w:val="9"/>
            <w:sz w:val="16"/>
          </w:rPr>
          <w:t>5</w:t>
        </w:r>
      </w:hyperlink>
      <w:r>
        <w:t>.</w:t>
      </w:r>
    </w:p>
    <w:p w:rsidR="00F45610" w:rsidRDefault="008D4F3A">
      <w:pPr>
        <w:pStyle w:val="BodyText"/>
        <w:spacing w:before="5" w:line="252" w:lineRule="auto"/>
        <w:ind w:left="109" w:right="107" w:firstLine="351"/>
        <w:jc w:val="both"/>
      </w:pPr>
      <w:r>
        <w:t xml:space="preserve">In academic research community, the availability of 3D printers not </w:t>
      </w:r>
      <w:del w:id="106" w:author="Scott Hudson" w:date="2016-07-28T21:26:00Z">
        <w:r w:rsidDel="00585A97">
          <w:delText xml:space="preserve">just </w:delText>
        </w:r>
      </w:del>
      <w:ins w:id="107" w:author="Scott Hudson" w:date="2016-07-28T21:26:00Z">
        <w:r w:rsidR="00585A97">
          <w:t>only</w:t>
        </w:r>
        <w:r w:rsidR="00585A97">
          <w:t xml:space="preserve"> </w:t>
        </w:r>
      </w:ins>
      <w:r>
        <w:t>makes it possible</w:t>
      </w:r>
      <w:del w:id="108" w:author="Scott Hudson" w:date="2016-07-28T21:26:00Z">
        <w:r w:rsidDel="00585A97">
          <w:delText xml:space="preserve"> </w:delText>
        </w:r>
      </w:del>
      <w:r>
        <w:t xml:space="preserve"> to bring 3D designs to reality, but also continuously inspires new ideas and problems, which I review in the following</w:t>
      </w:r>
      <w:r>
        <w:rPr>
          <w:spacing w:val="-33"/>
        </w:rPr>
        <w:t xml:space="preserve"> </w:t>
      </w:r>
      <w:r>
        <w:t>section.</w:t>
      </w:r>
    </w:p>
    <w:p w:rsidR="00F45610" w:rsidRDefault="00F45610">
      <w:pPr>
        <w:pStyle w:val="BodyText"/>
      </w:pPr>
    </w:p>
    <w:p w:rsidR="00F45610" w:rsidRDefault="008D4F3A">
      <w:pPr>
        <w:pStyle w:val="Heading2"/>
        <w:numPr>
          <w:ilvl w:val="1"/>
          <w:numId w:val="10"/>
        </w:numPr>
        <w:tabs>
          <w:tab w:val="left" w:pos="885"/>
        </w:tabs>
        <w:spacing w:before="177"/>
        <w:ind w:hanging="774"/>
        <w:jc w:val="both"/>
      </w:pPr>
      <w:bookmarkStart w:id="109" w:name="2.2_Current_Research_Trends_in_3D_Printi"/>
      <w:bookmarkStart w:id="110" w:name="_bookmark22"/>
      <w:bookmarkEnd w:id="109"/>
      <w:bookmarkEnd w:id="110"/>
      <w:r>
        <w:t xml:space="preserve">Current Research </w:t>
      </w:r>
      <w:r>
        <w:rPr>
          <w:spacing w:val="-6"/>
        </w:rPr>
        <w:t xml:space="preserve">Trends </w:t>
      </w:r>
      <w:r>
        <w:t>in 3D</w:t>
      </w:r>
      <w:r>
        <w:rPr>
          <w:spacing w:val="69"/>
        </w:rPr>
        <w:t xml:space="preserve"> </w:t>
      </w:r>
      <w:r>
        <w:t>Printing</w:t>
      </w:r>
    </w:p>
    <w:p w:rsidR="00F45610" w:rsidRDefault="008D4F3A">
      <w:pPr>
        <w:pStyle w:val="BodyText"/>
        <w:spacing w:before="245" w:line="252" w:lineRule="auto"/>
        <w:ind w:left="109" w:right="108"/>
        <w:jc w:val="both"/>
      </w:pPr>
      <w:r>
        <w:t xml:space="preserve">As mentioned above, 3D printing is a very specific type of fabrication technique with relatively </w:t>
      </w:r>
      <w:commentRangeStart w:id="111"/>
      <w:r>
        <w:t>simplified</w:t>
      </w:r>
      <w:r>
        <w:rPr>
          <w:spacing w:val="-13"/>
        </w:rPr>
        <w:t xml:space="preserve"> </w:t>
      </w:r>
      <w:r>
        <w:t>principles</w:t>
      </w:r>
      <w:commentRangeEnd w:id="111"/>
      <w:r w:rsidR="00BA25F2">
        <w:rPr>
          <w:rStyle w:val="CommentReference"/>
        </w:rPr>
        <w:commentReference w:id="111"/>
      </w:r>
      <w:r>
        <w:t>.</w:t>
      </w:r>
      <w:r>
        <w:rPr>
          <w:spacing w:val="6"/>
        </w:rPr>
        <w:t xml:space="preserve"> </w:t>
      </w:r>
      <w:r>
        <w:rPr>
          <w:spacing w:val="-4"/>
        </w:rPr>
        <w:t>However,</w:t>
      </w:r>
      <w:r>
        <w:rPr>
          <w:spacing w:val="-11"/>
        </w:rPr>
        <w:t xml:space="preserve"> </w:t>
      </w:r>
      <w:r>
        <w:t>it</w:t>
      </w:r>
      <w:r>
        <w:rPr>
          <w:spacing w:val="-13"/>
        </w:rPr>
        <w:t xml:space="preserve"> </w:t>
      </w:r>
      <w:r>
        <w:t>currently</w:t>
      </w:r>
      <w:r>
        <w:rPr>
          <w:spacing w:val="-13"/>
        </w:rPr>
        <w:t xml:space="preserve"> </w:t>
      </w:r>
      <w:r>
        <w:t>stands</w:t>
      </w:r>
      <w:r>
        <w:rPr>
          <w:spacing w:val="-13"/>
        </w:rPr>
        <w:t xml:space="preserve"> </w:t>
      </w:r>
      <w:r>
        <w:t>at</w:t>
      </w:r>
      <w:r>
        <w:rPr>
          <w:spacing w:val="-13"/>
        </w:rPr>
        <w:t xml:space="preserve"> </w:t>
      </w:r>
      <w:r>
        <w:t>the</w:t>
      </w:r>
      <w:r>
        <w:rPr>
          <w:spacing w:val="-13"/>
        </w:rPr>
        <w:t xml:space="preserve"> </w:t>
      </w:r>
      <w:commentRangeStart w:id="112"/>
      <w:r>
        <w:t>cusp</w:t>
      </w:r>
      <w:commentRangeEnd w:id="112"/>
      <w:r w:rsidR="00BA25F2">
        <w:rPr>
          <w:rStyle w:val="CommentReference"/>
        </w:rPr>
        <w:commentReference w:id="112"/>
      </w:r>
      <w:r>
        <w:rPr>
          <w:spacing w:val="-13"/>
        </w:rPr>
        <w:t xml:space="preserve"> </w:t>
      </w:r>
      <w:r>
        <w:t>of</w:t>
      </w:r>
      <w:r>
        <w:rPr>
          <w:spacing w:val="-13"/>
        </w:rPr>
        <w:t xml:space="preserve"> </w:t>
      </w:r>
      <w:r>
        <w:t>several</w:t>
      </w:r>
      <w:r>
        <w:rPr>
          <w:spacing w:val="-13"/>
        </w:rPr>
        <w:t xml:space="preserve"> </w:t>
      </w:r>
      <w:r>
        <w:t>research</w:t>
      </w:r>
      <w:r>
        <w:rPr>
          <w:spacing w:val="-13"/>
        </w:rPr>
        <w:t xml:space="preserve"> </w:t>
      </w:r>
      <w:r>
        <w:t>areas,</w:t>
      </w:r>
      <w:r>
        <w:rPr>
          <w:spacing w:val="-11"/>
        </w:rPr>
        <w:t xml:space="preserve"> </w:t>
      </w:r>
      <w:r>
        <w:t>including mechanical</w:t>
      </w:r>
      <w:r>
        <w:rPr>
          <w:spacing w:val="-17"/>
        </w:rPr>
        <w:t xml:space="preserve"> </w:t>
      </w:r>
      <w:r>
        <w:t>engineering,</w:t>
      </w:r>
      <w:r>
        <w:rPr>
          <w:spacing w:val="-15"/>
        </w:rPr>
        <w:t xml:space="preserve"> </w:t>
      </w:r>
      <w:r>
        <w:t>material</w:t>
      </w:r>
      <w:r>
        <w:rPr>
          <w:spacing w:val="-17"/>
        </w:rPr>
        <w:t xml:space="preserve"> </w:t>
      </w:r>
      <w:r>
        <w:t>science,</w:t>
      </w:r>
      <w:r>
        <w:rPr>
          <w:spacing w:val="-15"/>
        </w:rPr>
        <w:t xml:space="preserve"> </w:t>
      </w:r>
      <w:r>
        <w:t>computational</w:t>
      </w:r>
      <w:r>
        <w:rPr>
          <w:spacing w:val="-17"/>
        </w:rPr>
        <w:t xml:space="preserve"> </w:t>
      </w:r>
      <w:r>
        <w:t>geometry,</w:t>
      </w:r>
      <w:r>
        <w:rPr>
          <w:spacing w:val="-15"/>
        </w:rPr>
        <w:t xml:space="preserve"> </w:t>
      </w:r>
      <w:r>
        <w:t>computer</w:t>
      </w:r>
      <w:r>
        <w:rPr>
          <w:spacing w:val="-17"/>
        </w:rPr>
        <w:t xml:space="preserve"> </w:t>
      </w:r>
      <w:r>
        <w:t>graphics,</w:t>
      </w:r>
      <w:r>
        <w:rPr>
          <w:spacing w:val="-15"/>
        </w:rPr>
        <w:t xml:space="preserve"> </w:t>
      </w:r>
      <w:r>
        <w:t>and</w:t>
      </w:r>
      <w:r>
        <w:rPr>
          <w:spacing w:val="-17"/>
        </w:rPr>
        <w:t xml:space="preserve"> </w:t>
      </w:r>
      <w:r>
        <w:t>HCI. My</w:t>
      </w:r>
      <w:r>
        <w:rPr>
          <w:spacing w:val="-9"/>
        </w:rPr>
        <w:t xml:space="preserve"> </w:t>
      </w:r>
      <w:r>
        <w:t>thesis</w:t>
      </w:r>
      <w:r>
        <w:rPr>
          <w:spacing w:val="-9"/>
        </w:rPr>
        <w:t xml:space="preserve"> </w:t>
      </w:r>
      <w:r>
        <w:t>research</w:t>
      </w:r>
      <w:r>
        <w:rPr>
          <w:spacing w:val="-9"/>
        </w:rPr>
        <w:t xml:space="preserve"> </w:t>
      </w:r>
      <w:r>
        <w:t>is</w:t>
      </w:r>
      <w:r>
        <w:rPr>
          <w:spacing w:val="-9"/>
        </w:rPr>
        <w:t xml:space="preserve"> </w:t>
      </w:r>
      <w:r>
        <w:t>primarily</w:t>
      </w:r>
      <w:r>
        <w:rPr>
          <w:spacing w:val="-9"/>
        </w:rPr>
        <w:t xml:space="preserve"> </w:t>
      </w:r>
      <w:r>
        <w:t>situated</w:t>
      </w:r>
      <w:r>
        <w:rPr>
          <w:spacing w:val="-9"/>
        </w:rPr>
        <w:t xml:space="preserve"> </w:t>
      </w:r>
      <w:r>
        <w:t>in</w:t>
      </w:r>
      <w:r>
        <w:rPr>
          <w:spacing w:val="-9"/>
        </w:rPr>
        <w:t xml:space="preserve"> </w:t>
      </w:r>
      <w:r>
        <w:t>the</w:t>
      </w:r>
      <w:r>
        <w:rPr>
          <w:spacing w:val="-9"/>
        </w:rPr>
        <w:t xml:space="preserve"> </w:t>
      </w:r>
      <w:r>
        <w:t>area</w:t>
      </w:r>
      <w:r>
        <w:rPr>
          <w:spacing w:val="-9"/>
        </w:rPr>
        <w:t xml:space="preserve"> </w:t>
      </w:r>
      <w:r>
        <w:t>of</w:t>
      </w:r>
      <w:r>
        <w:rPr>
          <w:spacing w:val="-9"/>
        </w:rPr>
        <w:t xml:space="preserve"> </w:t>
      </w:r>
      <w:r>
        <w:t>HCI,</w:t>
      </w:r>
      <w:r>
        <w:rPr>
          <w:spacing w:val="-9"/>
        </w:rPr>
        <w:t xml:space="preserve"> </w:t>
      </w:r>
      <w:r>
        <w:t>and</w:t>
      </w:r>
      <w:r>
        <w:rPr>
          <w:spacing w:val="-9"/>
        </w:rPr>
        <w:t xml:space="preserve"> </w:t>
      </w:r>
      <w:r>
        <w:t>partially</w:t>
      </w:r>
      <w:r>
        <w:rPr>
          <w:spacing w:val="-9"/>
        </w:rPr>
        <w:t xml:space="preserve"> </w:t>
      </w:r>
      <w:r>
        <w:t>related</w:t>
      </w:r>
      <w:r>
        <w:rPr>
          <w:spacing w:val="-9"/>
        </w:rPr>
        <w:t xml:space="preserve"> </w:t>
      </w:r>
      <w:r>
        <w:t>to</w:t>
      </w:r>
      <w:r>
        <w:rPr>
          <w:spacing w:val="-9"/>
        </w:rPr>
        <w:t xml:space="preserve"> </w:t>
      </w:r>
      <w:r>
        <w:t>computational</w:t>
      </w:r>
    </w:p>
    <w:p w:rsidR="00F45610" w:rsidRDefault="008D4F3A">
      <w:pPr>
        <w:spacing w:before="181"/>
        <w:ind w:left="388"/>
        <w:rPr>
          <w:sz w:val="20"/>
        </w:rPr>
      </w:pPr>
      <w:r>
        <w:rPr>
          <w:w w:val="145"/>
          <w:position w:val="7"/>
          <w:sz w:val="14"/>
        </w:rPr>
        <w:t>4</w:t>
      </w:r>
      <w:bookmarkStart w:id="113" w:name="_bookmark23"/>
      <w:bookmarkEnd w:id="113"/>
      <w:r>
        <w:fldChar w:fldCharType="begin"/>
      </w:r>
      <w:r>
        <w:instrText xml:space="preserve"> HYPERLINK "http://3dprintingindustry.com/3d-printing-basics-free-beginners-guide/history/" \h </w:instrText>
      </w:r>
      <w:r>
        <w:fldChar w:fldCharType="separate"/>
      </w:r>
      <w:r>
        <w:rPr>
          <w:w w:val="145"/>
          <w:sz w:val="20"/>
        </w:rPr>
        <w:t>http://3dprintingindustry.com/3d-printing-basics-free-beginners-guide/</w:t>
      </w:r>
      <w:r>
        <w:rPr>
          <w:w w:val="145"/>
          <w:sz w:val="20"/>
        </w:rPr>
        <w:fldChar w:fldCharType="end"/>
      </w:r>
    </w:p>
    <w:bookmarkStart w:id="114" w:name="_bookmark24"/>
    <w:bookmarkEnd w:id="114"/>
    <w:p w:rsidR="00F45610" w:rsidRDefault="008D4F3A">
      <w:pPr>
        <w:spacing w:before="9" w:line="228" w:lineRule="exact"/>
        <w:ind w:left="109"/>
        <w:jc w:val="both"/>
        <w:rPr>
          <w:sz w:val="20"/>
        </w:rPr>
      </w:pPr>
      <w:r>
        <w:fldChar w:fldCharType="begin"/>
      </w:r>
      <w:r>
        <w:instrText xml:space="preserve"> HYPERLINK "http://3dprintingindustry.com/3d-printing-basics-free-beginners-guide/history/" \h </w:instrText>
      </w:r>
      <w:r>
        <w:fldChar w:fldCharType="separate"/>
      </w:r>
      <w:proofErr w:type="gramStart"/>
      <w:r>
        <w:rPr>
          <w:w w:val="155"/>
          <w:sz w:val="20"/>
        </w:rPr>
        <w:t>history</w:t>
      </w:r>
      <w:proofErr w:type="gramEnd"/>
      <w:r>
        <w:rPr>
          <w:w w:val="155"/>
          <w:sz w:val="20"/>
        </w:rPr>
        <w:t>/</w:t>
      </w:r>
      <w:r>
        <w:rPr>
          <w:w w:val="155"/>
          <w:sz w:val="20"/>
        </w:rPr>
        <w:fldChar w:fldCharType="end"/>
      </w:r>
    </w:p>
    <w:p w:rsidR="00F45610" w:rsidRDefault="008D4F3A">
      <w:pPr>
        <w:spacing w:line="242" w:lineRule="exact"/>
        <w:ind w:left="388"/>
        <w:rPr>
          <w:sz w:val="20"/>
        </w:rPr>
      </w:pPr>
      <w:r>
        <w:rPr>
          <w:w w:val="130"/>
          <w:position w:val="7"/>
          <w:sz w:val="14"/>
        </w:rPr>
        <w:t>5</w:t>
      </w:r>
      <w:hyperlink r:id="rId30">
        <w:r>
          <w:rPr>
            <w:w w:val="130"/>
            <w:sz w:val="20"/>
          </w:rPr>
          <w:t>http://www.gartner.com/newsroom/id/3139118</w:t>
        </w:r>
      </w:hyperlink>
    </w:p>
    <w:p w:rsidR="00F45610" w:rsidRDefault="00F45610">
      <w:pPr>
        <w:spacing w:line="242" w:lineRule="exact"/>
        <w:rPr>
          <w:sz w:val="20"/>
        </w:rPr>
        <w:sectPr w:rsidR="00F45610">
          <w:pgSz w:w="12240" w:h="15840"/>
          <w:pgMar w:top="1120" w:right="1420" w:bottom="1480" w:left="1420" w:header="595" w:footer="1286" w:gutter="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pPr>
      <w:proofErr w:type="gramStart"/>
      <w:r>
        <w:t>geometry</w:t>
      </w:r>
      <w:proofErr w:type="gramEnd"/>
      <w:r>
        <w:t xml:space="preserve"> and computer graphics. The literature review in this section spans these three areas (primarily in HCI) with an attempt to weave prior work into a backdrop of my own research.</w:t>
      </w:r>
    </w:p>
    <w:p w:rsidR="00F45610" w:rsidRDefault="008D4F3A">
      <w:pPr>
        <w:pStyle w:val="BodyText"/>
        <w:spacing w:line="252" w:lineRule="auto"/>
        <w:ind w:left="109" w:right="107" w:firstLine="351"/>
        <w:jc w:val="both"/>
      </w:pPr>
      <w:r>
        <w:t xml:space="preserve">Within this scope, research on 3D printing by and large </w:t>
      </w:r>
      <w:r>
        <w:rPr>
          <w:spacing w:val="-3"/>
        </w:rPr>
        <w:t xml:space="preserve">converges </w:t>
      </w:r>
      <w:r>
        <w:t xml:space="preserve">to the following three trends: </w:t>
      </w:r>
      <w:r>
        <w:rPr>
          <w:i/>
        </w:rPr>
        <w:t>(</w:t>
      </w:r>
      <w:proofErr w:type="spellStart"/>
      <w:r>
        <w:rPr>
          <w:i/>
        </w:rPr>
        <w:t>i</w:t>
      </w:r>
      <w:proofErr w:type="spellEnd"/>
      <w:r>
        <w:rPr>
          <w:i/>
        </w:rPr>
        <w:t xml:space="preserve">) </w:t>
      </w:r>
      <w:r>
        <w:t xml:space="preserve">optimizing the 3D printing process, </w:t>
      </w:r>
      <w:r>
        <w:rPr>
          <w:i/>
        </w:rPr>
        <w:t xml:space="preserve">(ii) </w:t>
      </w:r>
      <w:r>
        <w:t>making 3D printed objects with custom</w:t>
      </w:r>
      <w:r>
        <w:rPr>
          <w:spacing w:val="-15"/>
        </w:rPr>
        <w:t xml:space="preserve"> </w:t>
      </w:r>
      <w:r>
        <w:t xml:space="preserve">prop- </w:t>
      </w:r>
      <w:proofErr w:type="spellStart"/>
      <w:r>
        <w:t>erties</w:t>
      </w:r>
      <w:proofErr w:type="spellEnd"/>
      <w:r>
        <w:t xml:space="preserve">, and </w:t>
      </w:r>
      <w:r>
        <w:rPr>
          <w:i/>
        </w:rPr>
        <w:t xml:space="preserve">(iii) </w:t>
      </w:r>
      <w:r>
        <w:t>innovating tools and devices for fabrication. While such categorization is by no means</w:t>
      </w:r>
      <w:r>
        <w:rPr>
          <w:spacing w:val="-8"/>
        </w:rPr>
        <w:t xml:space="preserve"> </w:t>
      </w:r>
      <w:r>
        <w:t>complete</w:t>
      </w:r>
      <w:r>
        <w:rPr>
          <w:spacing w:val="-7"/>
        </w:rPr>
        <w:t xml:space="preserve"> </w:t>
      </w:r>
      <w:r>
        <w:t>(nor</w:t>
      </w:r>
      <w:r>
        <w:rPr>
          <w:spacing w:val="-8"/>
        </w:rPr>
        <w:t xml:space="preserve"> </w:t>
      </w:r>
      <w:r>
        <w:t>are</w:t>
      </w:r>
      <w:r>
        <w:rPr>
          <w:spacing w:val="-8"/>
        </w:rPr>
        <w:t xml:space="preserve"> </w:t>
      </w:r>
      <w:r>
        <w:t>the</w:t>
      </w:r>
      <w:r>
        <w:rPr>
          <w:spacing w:val="-7"/>
        </w:rPr>
        <w:t xml:space="preserve"> </w:t>
      </w:r>
      <w:r>
        <w:t>trends</w:t>
      </w:r>
      <w:r>
        <w:rPr>
          <w:spacing w:val="-8"/>
        </w:rPr>
        <w:t xml:space="preserve"> </w:t>
      </w:r>
      <w:r>
        <w:t>mutually</w:t>
      </w:r>
      <w:r>
        <w:rPr>
          <w:spacing w:val="-8"/>
        </w:rPr>
        <w:t xml:space="preserve"> </w:t>
      </w:r>
      <w:r>
        <w:t>exclusive</w:t>
      </w:r>
      <w:r>
        <w:rPr>
          <w:spacing w:val="-7"/>
        </w:rPr>
        <w:t xml:space="preserve"> </w:t>
      </w:r>
      <w:r>
        <w:t>to</w:t>
      </w:r>
      <w:r>
        <w:rPr>
          <w:spacing w:val="-8"/>
        </w:rPr>
        <w:t xml:space="preserve"> </w:t>
      </w:r>
      <w:r>
        <w:t>one</w:t>
      </w:r>
      <w:r>
        <w:rPr>
          <w:spacing w:val="-8"/>
        </w:rPr>
        <w:t xml:space="preserve"> </w:t>
      </w:r>
      <w:r>
        <w:t>another),</w:t>
      </w:r>
      <w:r>
        <w:rPr>
          <w:spacing w:val="-7"/>
        </w:rPr>
        <w:t xml:space="preserve"> </w:t>
      </w:r>
      <w:r>
        <w:t>it</w:t>
      </w:r>
      <w:r>
        <w:rPr>
          <w:spacing w:val="-8"/>
        </w:rPr>
        <w:t xml:space="preserve"> </w:t>
      </w:r>
      <w:r>
        <w:t>serves</w:t>
      </w:r>
      <w:r>
        <w:rPr>
          <w:spacing w:val="-7"/>
        </w:rPr>
        <w:t xml:space="preserve"> </w:t>
      </w:r>
      <w:r>
        <w:t>well</w:t>
      </w:r>
      <w:r>
        <w:rPr>
          <w:spacing w:val="-8"/>
        </w:rPr>
        <w:t xml:space="preserve"> </w:t>
      </w:r>
      <w:r>
        <w:t>to</w:t>
      </w:r>
      <w:r>
        <w:rPr>
          <w:spacing w:val="-8"/>
        </w:rPr>
        <w:t xml:space="preserve"> </w:t>
      </w:r>
      <w:r>
        <w:t xml:space="preserve">organize a massively growing body of work that </w:t>
      </w:r>
      <w:r>
        <w:rPr>
          <w:spacing w:val="-3"/>
        </w:rPr>
        <w:t xml:space="preserve">involves </w:t>
      </w:r>
      <w:r>
        <w:t>3D</w:t>
      </w:r>
      <w:r>
        <w:rPr>
          <w:spacing w:val="-40"/>
        </w:rPr>
        <w:t xml:space="preserve"> </w:t>
      </w:r>
      <w:r>
        <w:t>printing.</w:t>
      </w:r>
    </w:p>
    <w:p w:rsidR="00F45610" w:rsidRDefault="00F45610">
      <w:pPr>
        <w:pStyle w:val="BodyText"/>
        <w:spacing w:before="5"/>
        <w:rPr>
          <w:sz w:val="33"/>
        </w:rPr>
      </w:pPr>
    </w:p>
    <w:p w:rsidR="00F45610" w:rsidRDefault="008D4F3A">
      <w:pPr>
        <w:pStyle w:val="Heading3"/>
        <w:numPr>
          <w:ilvl w:val="2"/>
          <w:numId w:val="10"/>
        </w:numPr>
        <w:tabs>
          <w:tab w:val="left" w:pos="971"/>
        </w:tabs>
        <w:ind w:hanging="860"/>
      </w:pPr>
      <w:bookmarkStart w:id="115" w:name="2.2.1_Optimizing_the_3D_Printing_Process"/>
      <w:bookmarkStart w:id="116" w:name="_bookmark25"/>
      <w:bookmarkEnd w:id="115"/>
      <w:bookmarkEnd w:id="116"/>
      <w:r>
        <w:t>Optimizing the 3D Printing</w:t>
      </w:r>
      <w:del w:id="117" w:author="Scott Hudson" w:date="2016-07-28T21:32:00Z">
        <w:r w:rsidDel="00596AAD">
          <w:delText xml:space="preserve"> </w:delText>
        </w:r>
      </w:del>
      <w:r>
        <w:rPr>
          <w:spacing w:val="26"/>
        </w:rPr>
        <w:t xml:space="preserve"> </w:t>
      </w:r>
      <w:r>
        <w:t>Process</w:t>
      </w:r>
    </w:p>
    <w:p w:rsidR="00F45610" w:rsidRDefault="008D4F3A">
      <w:pPr>
        <w:pStyle w:val="BodyText"/>
        <w:spacing w:before="166" w:line="252" w:lineRule="auto"/>
        <w:ind w:left="110"/>
      </w:pPr>
      <w:r>
        <w:t>Although 3D printing can expressively fabricate objects of almost any shape, the process itself has some inherent limitations.</w:t>
      </w:r>
    </w:p>
    <w:p w:rsidR="00F45610" w:rsidRDefault="008D4F3A">
      <w:pPr>
        <w:pStyle w:val="BodyText"/>
        <w:spacing w:line="249" w:lineRule="auto"/>
        <w:ind w:left="110" w:right="108" w:firstLine="351"/>
        <w:jc w:val="both"/>
      </w:pPr>
      <w:r>
        <w:rPr>
          <w:b/>
          <w:w w:val="105"/>
        </w:rPr>
        <w:t>Speed</w:t>
      </w:r>
      <w:r>
        <w:rPr>
          <w:b/>
          <w:spacing w:val="-33"/>
          <w:w w:val="105"/>
        </w:rPr>
        <w:t xml:space="preserve"> </w:t>
      </w:r>
      <w:r>
        <w:rPr>
          <w:w w:val="105"/>
        </w:rPr>
        <w:t>is</w:t>
      </w:r>
      <w:r>
        <w:rPr>
          <w:spacing w:val="-33"/>
          <w:w w:val="105"/>
        </w:rPr>
        <w:t xml:space="preserve"> </w:t>
      </w:r>
      <w:r>
        <w:rPr>
          <w:w w:val="105"/>
        </w:rPr>
        <w:t>perhaps</w:t>
      </w:r>
      <w:r>
        <w:rPr>
          <w:spacing w:val="-33"/>
          <w:w w:val="105"/>
        </w:rPr>
        <w:t xml:space="preserve"> </w:t>
      </w:r>
      <w:r>
        <w:rPr>
          <w:w w:val="105"/>
        </w:rPr>
        <w:t>the</w:t>
      </w:r>
      <w:r>
        <w:rPr>
          <w:spacing w:val="-33"/>
          <w:w w:val="105"/>
        </w:rPr>
        <w:t xml:space="preserve"> </w:t>
      </w:r>
      <w:r>
        <w:rPr>
          <w:w w:val="105"/>
        </w:rPr>
        <w:t>most</w:t>
      </w:r>
      <w:r>
        <w:rPr>
          <w:spacing w:val="-33"/>
          <w:w w:val="105"/>
        </w:rPr>
        <w:t xml:space="preserve"> </w:t>
      </w:r>
      <w:r>
        <w:rPr>
          <w:w w:val="105"/>
        </w:rPr>
        <w:t>noticeable</w:t>
      </w:r>
      <w:r>
        <w:rPr>
          <w:spacing w:val="-33"/>
          <w:w w:val="105"/>
        </w:rPr>
        <w:t xml:space="preserve"> </w:t>
      </w:r>
      <w:r>
        <w:rPr>
          <w:w w:val="105"/>
        </w:rPr>
        <w:t>problem.</w:t>
      </w:r>
      <w:r>
        <w:rPr>
          <w:spacing w:val="-25"/>
          <w:w w:val="105"/>
        </w:rPr>
        <w:t xml:space="preserve"> </w:t>
      </w:r>
      <w:r>
        <w:rPr>
          <w:w w:val="105"/>
        </w:rPr>
        <w:t>As</w:t>
      </w:r>
      <w:r>
        <w:rPr>
          <w:spacing w:val="-33"/>
          <w:w w:val="105"/>
        </w:rPr>
        <w:t xml:space="preserve"> </w:t>
      </w:r>
      <w:r>
        <w:rPr>
          <w:w w:val="105"/>
        </w:rPr>
        <w:t>a</w:t>
      </w:r>
      <w:r>
        <w:rPr>
          <w:spacing w:val="-33"/>
          <w:w w:val="105"/>
        </w:rPr>
        <w:t xml:space="preserve"> </w:t>
      </w:r>
      <w:r>
        <w:rPr>
          <w:w w:val="105"/>
        </w:rPr>
        <w:t>rough</w:t>
      </w:r>
      <w:r>
        <w:rPr>
          <w:spacing w:val="-33"/>
          <w:w w:val="105"/>
        </w:rPr>
        <w:t xml:space="preserve"> </w:t>
      </w:r>
      <w:r>
        <w:rPr>
          <w:w w:val="105"/>
        </w:rPr>
        <w:t>estimate,</w:t>
      </w:r>
      <w:r>
        <w:rPr>
          <w:spacing w:val="-33"/>
          <w:w w:val="105"/>
        </w:rPr>
        <w:t xml:space="preserve"> </w:t>
      </w:r>
      <w:r>
        <w:rPr>
          <w:w w:val="105"/>
        </w:rPr>
        <w:t>for</w:t>
      </w:r>
      <w:r>
        <w:rPr>
          <w:spacing w:val="-33"/>
          <w:w w:val="105"/>
        </w:rPr>
        <w:t xml:space="preserve"> </w:t>
      </w:r>
      <w:r>
        <w:rPr>
          <w:w w:val="105"/>
        </w:rPr>
        <w:t>an</w:t>
      </w:r>
      <w:r>
        <w:rPr>
          <w:spacing w:val="-33"/>
          <w:w w:val="105"/>
        </w:rPr>
        <w:t xml:space="preserve"> </w:t>
      </w:r>
      <w:r>
        <w:rPr>
          <w:w w:val="105"/>
        </w:rPr>
        <w:t>object</w:t>
      </w:r>
      <w:r>
        <w:rPr>
          <w:spacing w:val="-33"/>
          <w:w w:val="105"/>
        </w:rPr>
        <w:t xml:space="preserve"> </w:t>
      </w:r>
      <w:r>
        <w:rPr>
          <w:w w:val="105"/>
        </w:rPr>
        <w:t>of</w:t>
      </w:r>
      <w:r>
        <w:rPr>
          <w:spacing w:val="-33"/>
          <w:w w:val="105"/>
        </w:rPr>
        <w:t xml:space="preserve"> </w:t>
      </w:r>
      <w:r>
        <w:rPr>
          <w:w w:val="105"/>
        </w:rPr>
        <w:t>average geometric</w:t>
      </w:r>
      <w:r>
        <w:rPr>
          <w:spacing w:val="-12"/>
          <w:w w:val="105"/>
        </w:rPr>
        <w:t xml:space="preserve"> </w:t>
      </w:r>
      <w:r>
        <w:rPr>
          <w:w w:val="105"/>
        </w:rPr>
        <w:t>complexity</w:t>
      </w:r>
      <w:r>
        <w:rPr>
          <w:spacing w:val="-12"/>
          <w:w w:val="105"/>
        </w:rPr>
        <w:t xml:space="preserve"> </w:t>
      </w:r>
      <w:r>
        <w:rPr>
          <w:w w:val="105"/>
        </w:rPr>
        <w:t>and</w:t>
      </w:r>
      <w:r>
        <w:rPr>
          <w:spacing w:val="-12"/>
          <w:w w:val="105"/>
        </w:rPr>
        <w:t xml:space="preserve"> </w:t>
      </w:r>
      <w:r>
        <w:rPr>
          <w:w w:val="105"/>
        </w:rPr>
        <w:t>a</w:t>
      </w:r>
      <w:r>
        <w:rPr>
          <w:spacing w:val="-12"/>
          <w:w w:val="105"/>
        </w:rPr>
        <w:t xml:space="preserve"> </w:t>
      </w:r>
      <w:r>
        <w:rPr>
          <w:w w:val="105"/>
        </w:rPr>
        <w:t>scale</w:t>
      </w:r>
      <w:r>
        <w:rPr>
          <w:spacing w:val="-12"/>
          <w:w w:val="105"/>
        </w:rPr>
        <w:t xml:space="preserve"> </w:t>
      </w:r>
      <w:r>
        <w:rPr>
          <w:w w:val="105"/>
        </w:rPr>
        <w:t>of</w:t>
      </w:r>
      <w:r>
        <w:rPr>
          <w:spacing w:val="-12"/>
          <w:w w:val="105"/>
        </w:rPr>
        <w:t xml:space="preserve"> </w:t>
      </w:r>
      <w:r>
        <w:rPr>
          <w:rFonts w:ascii="Arial" w:hAnsi="Arial"/>
          <w:w w:val="105"/>
        </w:rPr>
        <w:t>10</w:t>
      </w:r>
      <w:r>
        <w:rPr>
          <w:rFonts w:ascii="Arial" w:hAnsi="Arial"/>
          <w:spacing w:val="-27"/>
          <w:w w:val="105"/>
        </w:rPr>
        <w:t xml:space="preserve"> </w:t>
      </w:r>
      <w:r>
        <w:rPr>
          <w:rFonts w:ascii="Arial" w:hAnsi="Arial"/>
          <w:i/>
          <w:w w:val="105"/>
        </w:rPr>
        <w:t>×</w:t>
      </w:r>
      <w:r>
        <w:rPr>
          <w:rFonts w:ascii="Arial" w:hAnsi="Arial"/>
          <w:i/>
          <w:spacing w:val="-27"/>
          <w:w w:val="105"/>
        </w:rPr>
        <w:t xml:space="preserve"> </w:t>
      </w:r>
      <w:r>
        <w:rPr>
          <w:rFonts w:ascii="Arial" w:hAnsi="Arial"/>
          <w:w w:val="105"/>
        </w:rPr>
        <w:t>10</w:t>
      </w:r>
      <w:r>
        <w:rPr>
          <w:rFonts w:ascii="Arial" w:hAnsi="Arial"/>
          <w:spacing w:val="-27"/>
          <w:w w:val="105"/>
        </w:rPr>
        <w:t xml:space="preserve"> </w:t>
      </w:r>
      <w:r>
        <w:rPr>
          <w:rFonts w:ascii="Arial" w:hAnsi="Arial"/>
          <w:i/>
          <w:w w:val="105"/>
        </w:rPr>
        <w:t>×</w:t>
      </w:r>
      <w:r>
        <w:rPr>
          <w:rFonts w:ascii="Arial" w:hAnsi="Arial"/>
          <w:i/>
          <w:spacing w:val="-27"/>
          <w:w w:val="105"/>
        </w:rPr>
        <w:t xml:space="preserve"> </w:t>
      </w:r>
      <w:r>
        <w:rPr>
          <w:rFonts w:ascii="Arial" w:hAnsi="Arial"/>
          <w:w w:val="105"/>
        </w:rPr>
        <w:t>10</w:t>
      </w:r>
      <w:r>
        <w:rPr>
          <w:rFonts w:ascii="Arial" w:hAnsi="Arial"/>
          <w:spacing w:val="-19"/>
          <w:w w:val="105"/>
        </w:rPr>
        <w:t xml:space="preserve"> </w:t>
      </w:r>
      <w:r>
        <w:rPr>
          <w:rFonts w:ascii="Arial" w:hAnsi="Arial"/>
          <w:i/>
          <w:spacing w:val="2"/>
          <w:w w:val="105"/>
        </w:rPr>
        <w:t>cm</w:t>
      </w:r>
      <w:r>
        <w:rPr>
          <w:rFonts w:ascii="Arial" w:hAnsi="Arial"/>
          <w:spacing w:val="2"/>
          <w:w w:val="105"/>
          <w:position w:val="9"/>
          <w:sz w:val="16"/>
        </w:rPr>
        <w:t>3</w:t>
      </w:r>
      <w:r>
        <w:rPr>
          <w:spacing w:val="2"/>
          <w:w w:val="105"/>
        </w:rPr>
        <w:t>,</w:t>
      </w:r>
      <w:r>
        <w:rPr>
          <w:spacing w:val="-9"/>
          <w:w w:val="105"/>
        </w:rPr>
        <w:t xml:space="preserve"> </w:t>
      </w:r>
      <w:commentRangeStart w:id="118"/>
      <w:r>
        <w:rPr>
          <w:w w:val="105"/>
        </w:rPr>
        <w:t>it</w:t>
      </w:r>
      <w:r>
        <w:rPr>
          <w:spacing w:val="-12"/>
          <w:w w:val="105"/>
        </w:rPr>
        <w:t xml:space="preserve"> </w:t>
      </w:r>
      <w:r>
        <w:rPr>
          <w:w w:val="105"/>
        </w:rPr>
        <w:t>would</w:t>
      </w:r>
      <w:r>
        <w:rPr>
          <w:spacing w:val="-12"/>
          <w:w w:val="105"/>
        </w:rPr>
        <w:t xml:space="preserve"> </w:t>
      </w:r>
      <w:r>
        <w:rPr>
          <w:w w:val="105"/>
        </w:rPr>
        <w:t>probably</w:t>
      </w:r>
      <w:r>
        <w:rPr>
          <w:spacing w:val="-12"/>
          <w:w w:val="105"/>
        </w:rPr>
        <w:t xml:space="preserve"> </w:t>
      </w:r>
      <w:r>
        <w:rPr>
          <w:w w:val="105"/>
        </w:rPr>
        <w:t>take</w:t>
      </w:r>
      <w:r>
        <w:rPr>
          <w:spacing w:val="-12"/>
          <w:w w:val="105"/>
        </w:rPr>
        <w:t xml:space="preserve"> </w:t>
      </w:r>
      <w:r>
        <w:rPr>
          <w:w w:val="105"/>
        </w:rPr>
        <w:t>several</w:t>
      </w:r>
      <w:r>
        <w:rPr>
          <w:spacing w:val="-12"/>
          <w:w w:val="105"/>
        </w:rPr>
        <w:t xml:space="preserve"> </w:t>
      </w:r>
      <w:r>
        <w:rPr>
          <w:w w:val="105"/>
        </w:rPr>
        <w:t>hours</w:t>
      </w:r>
      <w:commentRangeEnd w:id="118"/>
      <w:r w:rsidR="00D3114A">
        <w:rPr>
          <w:rStyle w:val="CommentReference"/>
        </w:rPr>
        <w:commentReference w:id="118"/>
      </w:r>
      <w:r>
        <w:rPr>
          <w:w w:val="105"/>
        </w:rPr>
        <w:t xml:space="preserve"> to</w:t>
      </w:r>
      <w:r>
        <w:rPr>
          <w:spacing w:val="-18"/>
          <w:w w:val="105"/>
        </w:rPr>
        <w:t xml:space="preserve"> </w:t>
      </w:r>
      <w:r>
        <w:rPr>
          <w:w w:val="105"/>
        </w:rPr>
        <w:t>print</w:t>
      </w:r>
      <w:r>
        <w:rPr>
          <w:spacing w:val="-18"/>
          <w:w w:val="105"/>
        </w:rPr>
        <w:t xml:space="preserve"> </w:t>
      </w:r>
      <w:r>
        <w:rPr>
          <w:w w:val="105"/>
        </w:rPr>
        <w:t>on</w:t>
      </w:r>
      <w:r>
        <w:rPr>
          <w:spacing w:val="-18"/>
          <w:w w:val="105"/>
        </w:rPr>
        <w:t xml:space="preserve"> </w:t>
      </w:r>
      <w:r>
        <w:rPr>
          <w:w w:val="105"/>
        </w:rPr>
        <w:t>an</w:t>
      </w:r>
      <w:r>
        <w:rPr>
          <w:spacing w:val="-18"/>
          <w:w w:val="105"/>
        </w:rPr>
        <w:t xml:space="preserve"> </w:t>
      </w:r>
      <w:r>
        <w:rPr>
          <w:w w:val="105"/>
        </w:rPr>
        <w:t>existing</w:t>
      </w:r>
      <w:r>
        <w:rPr>
          <w:spacing w:val="-18"/>
          <w:w w:val="105"/>
        </w:rPr>
        <w:t xml:space="preserve"> </w:t>
      </w:r>
      <w:r>
        <w:rPr>
          <w:w w:val="105"/>
        </w:rPr>
        <w:t>consumer-grade</w:t>
      </w:r>
      <w:r>
        <w:rPr>
          <w:spacing w:val="-18"/>
          <w:w w:val="105"/>
        </w:rPr>
        <w:t xml:space="preserve"> </w:t>
      </w:r>
      <w:r>
        <w:rPr>
          <w:w w:val="105"/>
        </w:rPr>
        <w:t>printer.</w:t>
      </w:r>
      <w:r>
        <w:rPr>
          <w:spacing w:val="13"/>
          <w:w w:val="105"/>
        </w:rPr>
        <w:t xml:space="preserve"> </w:t>
      </w:r>
      <w:r>
        <w:rPr>
          <w:w w:val="105"/>
        </w:rPr>
        <w:t>(For</w:t>
      </w:r>
      <w:r>
        <w:rPr>
          <w:spacing w:val="-18"/>
          <w:w w:val="105"/>
        </w:rPr>
        <w:t xml:space="preserve"> </w:t>
      </w:r>
      <w:r>
        <w:rPr>
          <w:w w:val="105"/>
        </w:rPr>
        <w:t>commercial</w:t>
      </w:r>
      <w:r>
        <w:rPr>
          <w:spacing w:val="-18"/>
          <w:w w:val="105"/>
        </w:rPr>
        <w:t xml:space="preserve"> </w:t>
      </w:r>
      <w:r>
        <w:rPr>
          <w:w w:val="105"/>
        </w:rPr>
        <w:t>ones,</w:t>
      </w:r>
      <w:r>
        <w:rPr>
          <w:spacing w:val="-15"/>
          <w:w w:val="105"/>
        </w:rPr>
        <w:t xml:space="preserve"> </w:t>
      </w:r>
      <w:r>
        <w:rPr>
          <w:w w:val="105"/>
        </w:rPr>
        <w:t>it</w:t>
      </w:r>
      <w:r>
        <w:rPr>
          <w:spacing w:val="-18"/>
          <w:w w:val="105"/>
        </w:rPr>
        <w:t xml:space="preserve"> </w:t>
      </w:r>
      <w:r>
        <w:rPr>
          <w:w w:val="105"/>
        </w:rPr>
        <w:t>would</w:t>
      </w:r>
      <w:r>
        <w:rPr>
          <w:spacing w:val="-18"/>
          <w:w w:val="105"/>
        </w:rPr>
        <w:t xml:space="preserve"> </w:t>
      </w:r>
      <w:r>
        <w:rPr>
          <w:w w:val="105"/>
        </w:rPr>
        <w:t>probably</w:t>
      </w:r>
      <w:r>
        <w:rPr>
          <w:spacing w:val="-18"/>
          <w:w w:val="105"/>
        </w:rPr>
        <w:t xml:space="preserve"> </w:t>
      </w:r>
      <w:r>
        <w:rPr>
          <w:w w:val="105"/>
        </w:rPr>
        <w:t xml:space="preserve">take </w:t>
      </w:r>
      <w:r>
        <w:rPr>
          <w:spacing w:val="-3"/>
          <w:w w:val="105"/>
        </w:rPr>
        <w:t>even</w:t>
      </w:r>
      <w:r>
        <w:rPr>
          <w:spacing w:val="-33"/>
          <w:w w:val="105"/>
        </w:rPr>
        <w:t xml:space="preserve"> </w:t>
      </w:r>
      <w:r>
        <w:rPr>
          <w:w w:val="105"/>
        </w:rPr>
        <w:t>longer</w:t>
      </w:r>
      <w:r>
        <w:rPr>
          <w:spacing w:val="-33"/>
          <w:w w:val="105"/>
        </w:rPr>
        <w:t xml:space="preserve"> </w:t>
      </w:r>
      <w:r>
        <w:rPr>
          <w:w w:val="105"/>
        </w:rPr>
        <w:t>as</w:t>
      </w:r>
      <w:r>
        <w:rPr>
          <w:spacing w:val="-33"/>
          <w:w w:val="105"/>
        </w:rPr>
        <w:t xml:space="preserve"> </w:t>
      </w:r>
      <w:r>
        <w:rPr>
          <w:w w:val="105"/>
        </w:rPr>
        <w:t>the</w:t>
      </w:r>
      <w:r>
        <w:rPr>
          <w:spacing w:val="-33"/>
          <w:w w:val="105"/>
        </w:rPr>
        <w:t xml:space="preserve"> </w:t>
      </w:r>
      <w:r>
        <w:rPr>
          <w:w w:val="105"/>
        </w:rPr>
        <w:t>precision</w:t>
      </w:r>
      <w:r>
        <w:rPr>
          <w:spacing w:val="-33"/>
          <w:w w:val="105"/>
        </w:rPr>
        <w:t xml:space="preserve"> </w:t>
      </w:r>
      <w:r>
        <w:rPr>
          <w:w w:val="105"/>
        </w:rPr>
        <w:t>is</w:t>
      </w:r>
      <w:r>
        <w:rPr>
          <w:spacing w:val="-33"/>
          <w:w w:val="105"/>
        </w:rPr>
        <w:t xml:space="preserve"> </w:t>
      </w:r>
      <w:r>
        <w:rPr>
          <w:w w:val="105"/>
        </w:rPr>
        <w:t>usually</w:t>
      </w:r>
      <w:r>
        <w:rPr>
          <w:spacing w:val="-33"/>
          <w:w w:val="105"/>
        </w:rPr>
        <w:t xml:space="preserve"> </w:t>
      </w:r>
      <w:r>
        <w:rPr>
          <w:w w:val="105"/>
        </w:rPr>
        <w:t>higher,</w:t>
      </w:r>
      <w:r>
        <w:rPr>
          <w:spacing w:val="-33"/>
          <w:w w:val="105"/>
        </w:rPr>
        <w:t xml:space="preserve"> </w:t>
      </w:r>
      <w:r>
        <w:rPr>
          <w:w w:val="105"/>
        </w:rPr>
        <w:t>meaning</w:t>
      </w:r>
      <w:r>
        <w:rPr>
          <w:spacing w:val="-33"/>
          <w:w w:val="105"/>
        </w:rPr>
        <w:t xml:space="preserve"> </w:t>
      </w:r>
      <w:r>
        <w:rPr>
          <w:w w:val="105"/>
        </w:rPr>
        <w:t>more</w:t>
      </w:r>
      <w:r>
        <w:rPr>
          <w:spacing w:val="-33"/>
          <w:w w:val="105"/>
        </w:rPr>
        <w:t xml:space="preserve"> </w:t>
      </w:r>
      <w:r>
        <w:rPr>
          <w:w w:val="105"/>
        </w:rPr>
        <w:t>layers</w:t>
      </w:r>
      <w:r>
        <w:rPr>
          <w:spacing w:val="-33"/>
          <w:w w:val="105"/>
        </w:rPr>
        <w:t xml:space="preserve"> </w:t>
      </w:r>
      <w:r>
        <w:rPr>
          <w:w w:val="105"/>
        </w:rPr>
        <w:t>to</w:t>
      </w:r>
      <w:r>
        <w:rPr>
          <w:spacing w:val="-33"/>
          <w:w w:val="105"/>
        </w:rPr>
        <w:t xml:space="preserve"> </w:t>
      </w:r>
      <w:r>
        <w:rPr>
          <w:w w:val="105"/>
        </w:rPr>
        <w:t>print</w:t>
      </w:r>
      <w:r>
        <w:rPr>
          <w:spacing w:val="-33"/>
          <w:w w:val="105"/>
        </w:rPr>
        <w:t xml:space="preserve"> </w:t>
      </w:r>
      <w:r>
        <w:rPr>
          <w:w w:val="105"/>
        </w:rPr>
        <w:t>for</w:t>
      </w:r>
      <w:r>
        <w:rPr>
          <w:spacing w:val="-33"/>
          <w:w w:val="105"/>
        </w:rPr>
        <w:t xml:space="preserve"> </w:t>
      </w:r>
      <w:r>
        <w:rPr>
          <w:w w:val="105"/>
        </w:rPr>
        <w:t>the</w:t>
      </w:r>
      <w:r>
        <w:rPr>
          <w:spacing w:val="-33"/>
          <w:w w:val="105"/>
        </w:rPr>
        <w:t xml:space="preserve"> </w:t>
      </w:r>
      <w:r>
        <w:rPr>
          <w:w w:val="105"/>
        </w:rPr>
        <w:t>same</w:t>
      </w:r>
      <w:r>
        <w:rPr>
          <w:spacing w:val="-33"/>
          <w:w w:val="105"/>
        </w:rPr>
        <w:t xml:space="preserve"> </w:t>
      </w:r>
      <w:r>
        <w:rPr>
          <w:w w:val="105"/>
        </w:rPr>
        <w:t>object). One</w:t>
      </w:r>
      <w:r>
        <w:rPr>
          <w:spacing w:val="-31"/>
          <w:w w:val="105"/>
        </w:rPr>
        <w:t xml:space="preserve"> </w:t>
      </w:r>
      <w:r>
        <w:rPr>
          <w:w w:val="105"/>
        </w:rPr>
        <w:t>direct</w:t>
      </w:r>
      <w:r>
        <w:rPr>
          <w:spacing w:val="-31"/>
          <w:w w:val="105"/>
        </w:rPr>
        <w:t xml:space="preserve"> </w:t>
      </w:r>
      <w:r>
        <w:rPr>
          <w:w w:val="105"/>
        </w:rPr>
        <w:t>consequence</w:t>
      </w:r>
      <w:r>
        <w:rPr>
          <w:spacing w:val="-31"/>
          <w:w w:val="105"/>
        </w:rPr>
        <w:t xml:space="preserve"> </w:t>
      </w:r>
      <w:r>
        <w:rPr>
          <w:w w:val="105"/>
        </w:rPr>
        <w:t>of</w:t>
      </w:r>
      <w:r>
        <w:rPr>
          <w:spacing w:val="-31"/>
          <w:w w:val="105"/>
        </w:rPr>
        <w:t xml:space="preserve"> </w:t>
      </w:r>
      <w:r>
        <w:rPr>
          <w:w w:val="105"/>
        </w:rPr>
        <w:t>low</w:t>
      </w:r>
      <w:r>
        <w:rPr>
          <w:spacing w:val="-31"/>
          <w:w w:val="105"/>
        </w:rPr>
        <w:t xml:space="preserve"> </w:t>
      </w:r>
      <w:r>
        <w:rPr>
          <w:w w:val="105"/>
        </w:rPr>
        <w:t>speed</w:t>
      </w:r>
      <w:r>
        <w:rPr>
          <w:spacing w:val="-31"/>
          <w:w w:val="105"/>
        </w:rPr>
        <w:t xml:space="preserve"> </w:t>
      </w:r>
      <w:r>
        <w:rPr>
          <w:w w:val="105"/>
        </w:rPr>
        <w:t>(or</w:t>
      </w:r>
      <w:r>
        <w:rPr>
          <w:spacing w:val="-31"/>
          <w:w w:val="105"/>
        </w:rPr>
        <w:t xml:space="preserve"> </w:t>
      </w:r>
      <w:r>
        <w:rPr>
          <w:w w:val="105"/>
        </w:rPr>
        <w:t>longer</w:t>
      </w:r>
      <w:r>
        <w:rPr>
          <w:spacing w:val="-31"/>
          <w:w w:val="105"/>
        </w:rPr>
        <w:t xml:space="preserve"> </w:t>
      </w:r>
      <w:r>
        <w:rPr>
          <w:w w:val="105"/>
        </w:rPr>
        <w:t>print</w:t>
      </w:r>
      <w:r>
        <w:rPr>
          <w:spacing w:val="-31"/>
          <w:w w:val="105"/>
        </w:rPr>
        <w:t xml:space="preserve"> </w:t>
      </w:r>
      <w:r>
        <w:rPr>
          <w:w w:val="105"/>
        </w:rPr>
        <w:t>time)</w:t>
      </w:r>
      <w:r>
        <w:rPr>
          <w:spacing w:val="-31"/>
          <w:w w:val="105"/>
        </w:rPr>
        <w:t xml:space="preserve"> </w:t>
      </w:r>
      <w:r>
        <w:rPr>
          <w:w w:val="105"/>
        </w:rPr>
        <w:t>is</w:t>
      </w:r>
      <w:r>
        <w:rPr>
          <w:spacing w:val="-31"/>
          <w:w w:val="105"/>
        </w:rPr>
        <w:t xml:space="preserve"> </w:t>
      </w:r>
      <w:r>
        <w:rPr>
          <w:w w:val="105"/>
        </w:rPr>
        <w:t>a</w:t>
      </w:r>
      <w:r>
        <w:rPr>
          <w:spacing w:val="-31"/>
          <w:w w:val="105"/>
        </w:rPr>
        <w:t xml:space="preserve"> </w:t>
      </w:r>
      <w:r>
        <w:rPr>
          <w:w w:val="105"/>
        </w:rPr>
        <w:t>slower</w:t>
      </w:r>
      <w:r>
        <w:rPr>
          <w:spacing w:val="-31"/>
          <w:w w:val="105"/>
        </w:rPr>
        <w:t xml:space="preserve"> </w:t>
      </w:r>
      <w:r>
        <w:rPr>
          <w:w w:val="105"/>
        </w:rPr>
        <w:t>cycle</w:t>
      </w:r>
      <w:r>
        <w:rPr>
          <w:spacing w:val="-31"/>
          <w:w w:val="105"/>
        </w:rPr>
        <w:t xml:space="preserve"> </w:t>
      </w:r>
      <w:r>
        <w:rPr>
          <w:w w:val="105"/>
        </w:rPr>
        <w:t>of</w:t>
      </w:r>
      <w:r>
        <w:rPr>
          <w:spacing w:val="-31"/>
          <w:w w:val="105"/>
        </w:rPr>
        <w:t xml:space="preserve"> </w:t>
      </w:r>
      <w:r>
        <w:rPr>
          <w:w w:val="105"/>
        </w:rPr>
        <w:t>design</w:t>
      </w:r>
      <w:r>
        <w:rPr>
          <w:spacing w:val="-31"/>
          <w:w w:val="105"/>
        </w:rPr>
        <w:t xml:space="preserve"> </w:t>
      </w:r>
      <w:r>
        <w:rPr>
          <w:w w:val="105"/>
        </w:rPr>
        <w:t xml:space="preserve">iteration: users </w:t>
      </w:r>
      <w:r>
        <w:rPr>
          <w:spacing w:val="-3"/>
          <w:w w:val="105"/>
        </w:rPr>
        <w:t xml:space="preserve">have </w:t>
      </w:r>
      <w:r>
        <w:rPr>
          <w:w w:val="105"/>
        </w:rPr>
        <w:t>to wait a long period of time before being able to tangibly tell whether and how well</w:t>
      </w:r>
      <w:r>
        <w:rPr>
          <w:spacing w:val="-23"/>
          <w:w w:val="105"/>
        </w:rPr>
        <w:t xml:space="preserve"> </w:t>
      </w:r>
      <w:r>
        <w:rPr>
          <w:w w:val="105"/>
        </w:rPr>
        <w:t>the</w:t>
      </w:r>
      <w:r>
        <w:rPr>
          <w:spacing w:val="-23"/>
          <w:w w:val="105"/>
        </w:rPr>
        <w:t xml:space="preserve"> </w:t>
      </w:r>
      <w:r>
        <w:rPr>
          <w:w w:val="105"/>
        </w:rPr>
        <w:t>design</w:t>
      </w:r>
      <w:r>
        <w:rPr>
          <w:spacing w:val="-23"/>
          <w:w w:val="105"/>
        </w:rPr>
        <w:t xml:space="preserve"> </w:t>
      </w:r>
      <w:r>
        <w:rPr>
          <w:w w:val="105"/>
        </w:rPr>
        <w:t>works. This</w:t>
      </w:r>
      <w:r>
        <w:rPr>
          <w:spacing w:val="-23"/>
          <w:w w:val="105"/>
        </w:rPr>
        <w:t xml:space="preserve"> </w:t>
      </w:r>
      <w:r>
        <w:rPr>
          <w:w w:val="105"/>
        </w:rPr>
        <w:t>is</w:t>
      </w:r>
      <w:r>
        <w:rPr>
          <w:spacing w:val="-23"/>
          <w:w w:val="105"/>
        </w:rPr>
        <w:t xml:space="preserve"> </w:t>
      </w:r>
      <w:commentRangeStart w:id="119"/>
      <w:r>
        <w:rPr>
          <w:w w:val="105"/>
        </w:rPr>
        <w:t>severely</w:t>
      </w:r>
      <w:r>
        <w:rPr>
          <w:spacing w:val="-23"/>
          <w:w w:val="105"/>
        </w:rPr>
        <w:t xml:space="preserve"> </w:t>
      </w:r>
      <w:r>
        <w:rPr>
          <w:w w:val="105"/>
        </w:rPr>
        <w:t>against</w:t>
      </w:r>
      <w:r>
        <w:rPr>
          <w:spacing w:val="-23"/>
          <w:w w:val="105"/>
        </w:rPr>
        <w:t xml:space="preserve"> </w:t>
      </w:r>
      <w:commentRangeEnd w:id="119"/>
      <w:r w:rsidR="00D3114A">
        <w:rPr>
          <w:rStyle w:val="CommentReference"/>
        </w:rPr>
        <w:commentReference w:id="119"/>
      </w:r>
      <w:r>
        <w:rPr>
          <w:w w:val="105"/>
        </w:rPr>
        <w:t>the</w:t>
      </w:r>
      <w:r>
        <w:rPr>
          <w:spacing w:val="-23"/>
          <w:w w:val="105"/>
        </w:rPr>
        <w:t xml:space="preserve"> </w:t>
      </w:r>
      <w:r>
        <w:rPr>
          <w:w w:val="105"/>
        </w:rPr>
        <w:t>general</w:t>
      </w:r>
      <w:r>
        <w:rPr>
          <w:spacing w:val="-23"/>
          <w:w w:val="105"/>
        </w:rPr>
        <w:t xml:space="preserve"> </w:t>
      </w:r>
      <w:r>
        <w:rPr>
          <w:w w:val="105"/>
        </w:rPr>
        <w:t>iterative</w:t>
      </w:r>
      <w:r>
        <w:rPr>
          <w:spacing w:val="-23"/>
          <w:w w:val="105"/>
        </w:rPr>
        <w:t xml:space="preserve"> </w:t>
      </w:r>
      <w:r>
        <w:rPr>
          <w:w w:val="105"/>
        </w:rPr>
        <w:t>design</w:t>
      </w:r>
      <w:r>
        <w:rPr>
          <w:spacing w:val="-23"/>
          <w:w w:val="105"/>
        </w:rPr>
        <w:t xml:space="preserve"> </w:t>
      </w:r>
      <w:r>
        <w:rPr>
          <w:w w:val="105"/>
        </w:rPr>
        <w:t>approach,</w:t>
      </w:r>
      <w:r>
        <w:rPr>
          <w:spacing w:val="-21"/>
          <w:w w:val="105"/>
        </w:rPr>
        <w:t xml:space="preserve"> </w:t>
      </w:r>
      <w:r>
        <w:rPr>
          <w:w w:val="105"/>
        </w:rPr>
        <w:t>in</w:t>
      </w:r>
      <w:r>
        <w:rPr>
          <w:spacing w:val="-23"/>
          <w:w w:val="105"/>
        </w:rPr>
        <w:t xml:space="preserve"> </w:t>
      </w:r>
      <w:r>
        <w:rPr>
          <w:w w:val="105"/>
        </w:rPr>
        <w:t>which it</w:t>
      </w:r>
      <w:r>
        <w:rPr>
          <w:spacing w:val="-23"/>
          <w:w w:val="105"/>
        </w:rPr>
        <w:t xml:space="preserve"> </w:t>
      </w:r>
      <w:r>
        <w:rPr>
          <w:w w:val="105"/>
        </w:rPr>
        <w:t>is</w:t>
      </w:r>
      <w:r>
        <w:rPr>
          <w:spacing w:val="-23"/>
          <w:w w:val="105"/>
        </w:rPr>
        <w:t xml:space="preserve"> </w:t>
      </w:r>
      <w:r>
        <w:rPr>
          <w:w w:val="105"/>
        </w:rPr>
        <w:t>imperative</w:t>
      </w:r>
      <w:r>
        <w:rPr>
          <w:spacing w:val="-23"/>
          <w:w w:val="105"/>
        </w:rPr>
        <w:t xml:space="preserve"> </w:t>
      </w:r>
      <w:r>
        <w:rPr>
          <w:w w:val="105"/>
        </w:rPr>
        <w:t>for</w:t>
      </w:r>
      <w:r>
        <w:rPr>
          <w:spacing w:val="-23"/>
          <w:w w:val="105"/>
        </w:rPr>
        <w:t xml:space="preserve"> </w:t>
      </w:r>
      <w:r>
        <w:rPr>
          <w:w w:val="105"/>
        </w:rPr>
        <w:t>people</w:t>
      </w:r>
      <w:r>
        <w:rPr>
          <w:spacing w:val="-23"/>
          <w:w w:val="105"/>
        </w:rPr>
        <w:t xml:space="preserve"> </w:t>
      </w:r>
      <w:r>
        <w:rPr>
          <w:w w:val="105"/>
        </w:rPr>
        <w:t>to</w:t>
      </w:r>
      <w:r>
        <w:rPr>
          <w:spacing w:val="-23"/>
          <w:w w:val="105"/>
        </w:rPr>
        <w:t xml:space="preserve"> </w:t>
      </w:r>
      <w:r>
        <w:rPr>
          <w:w w:val="105"/>
        </w:rPr>
        <w:t>quickly</w:t>
      </w:r>
      <w:r>
        <w:rPr>
          <w:spacing w:val="-23"/>
          <w:w w:val="105"/>
        </w:rPr>
        <w:t xml:space="preserve"> </w:t>
      </w:r>
      <w:r>
        <w:rPr>
          <w:w w:val="105"/>
        </w:rPr>
        <w:t>prototype,</w:t>
      </w:r>
      <w:r>
        <w:rPr>
          <w:spacing w:val="-21"/>
          <w:w w:val="105"/>
        </w:rPr>
        <w:t xml:space="preserve"> </w:t>
      </w:r>
      <w:r>
        <w:rPr>
          <w:w w:val="105"/>
        </w:rPr>
        <w:t>evaluate</w:t>
      </w:r>
      <w:r>
        <w:rPr>
          <w:spacing w:val="-23"/>
          <w:w w:val="105"/>
        </w:rPr>
        <w:t xml:space="preserve"> </w:t>
      </w:r>
      <w:r>
        <w:rPr>
          <w:w w:val="105"/>
        </w:rPr>
        <w:t>and</w:t>
      </w:r>
      <w:r>
        <w:rPr>
          <w:spacing w:val="-23"/>
          <w:w w:val="105"/>
        </w:rPr>
        <w:t xml:space="preserve"> </w:t>
      </w:r>
      <w:r>
        <w:rPr>
          <w:w w:val="105"/>
        </w:rPr>
        <w:t>continually</w:t>
      </w:r>
      <w:r>
        <w:rPr>
          <w:spacing w:val="-23"/>
          <w:w w:val="105"/>
        </w:rPr>
        <w:t xml:space="preserve"> </w:t>
      </w:r>
      <w:r>
        <w:rPr>
          <w:w w:val="105"/>
        </w:rPr>
        <w:t>develop</w:t>
      </w:r>
      <w:r>
        <w:rPr>
          <w:spacing w:val="-23"/>
          <w:w w:val="105"/>
        </w:rPr>
        <w:t xml:space="preserve"> </w:t>
      </w:r>
      <w:r>
        <w:rPr>
          <w:w w:val="105"/>
        </w:rPr>
        <w:t>their</w:t>
      </w:r>
      <w:r>
        <w:rPr>
          <w:spacing w:val="-23"/>
          <w:w w:val="105"/>
        </w:rPr>
        <w:t xml:space="preserve"> </w:t>
      </w:r>
      <w:r>
        <w:rPr>
          <w:w w:val="105"/>
        </w:rPr>
        <w:t>design. 3D</w:t>
      </w:r>
      <w:r>
        <w:rPr>
          <w:spacing w:val="-34"/>
          <w:w w:val="105"/>
        </w:rPr>
        <w:t xml:space="preserve"> </w:t>
      </w:r>
      <w:r>
        <w:rPr>
          <w:w w:val="105"/>
        </w:rPr>
        <w:t>printing</w:t>
      </w:r>
      <w:r>
        <w:rPr>
          <w:spacing w:val="-34"/>
          <w:w w:val="105"/>
        </w:rPr>
        <w:t xml:space="preserve"> </w:t>
      </w:r>
      <w:r>
        <w:rPr>
          <w:w w:val="105"/>
        </w:rPr>
        <w:t>has</w:t>
      </w:r>
      <w:r>
        <w:rPr>
          <w:spacing w:val="-34"/>
          <w:w w:val="105"/>
        </w:rPr>
        <w:t xml:space="preserve"> </w:t>
      </w:r>
      <w:r>
        <w:rPr>
          <w:w w:val="105"/>
        </w:rPr>
        <w:t>become</w:t>
      </w:r>
      <w:r>
        <w:rPr>
          <w:spacing w:val="-34"/>
          <w:w w:val="105"/>
        </w:rPr>
        <w:t xml:space="preserve"> </w:t>
      </w:r>
      <w:r>
        <w:rPr>
          <w:w w:val="105"/>
        </w:rPr>
        <w:t>a</w:t>
      </w:r>
      <w:r>
        <w:rPr>
          <w:spacing w:val="-34"/>
          <w:w w:val="105"/>
        </w:rPr>
        <w:t xml:space="preserve"> </w:t>
      </w:r>
      <w:r>
        <w:rPr>
          <w:w w:val="105"/>
        </w:rPr>
        <w:t>bottleneck</w:t>
      </w:r>
      <w:r>
        <w:rPr>
          <w:spacing w:val="-34"/>
          <w:w w:val="105"/>
        </w:rPr>
        <w:t xml:space="preserve"> </w:t>
      </w:r>
      <w:r>
        <w:rPr>
          <w:w w:val="105"/>
        </w:rPr>
        <w:t>that</w:t>
      </w:r>
      <w:r>
        <w:rPr>
          <w:spacing w:val="-34"/>
          <w:w w:val="105"/>
        </w:rPr>
        <w:t xml:space="preserve"> </w:t>
      </w:r>
      <w:r>
        <w:rPr>
          <w:w w:val="105"/>
        </w:rPr>
        <w:t>interrupts</w:t>
      </w:r>
      <w:r>
        <w:rPr>
          <w:spacing w:val="-34"/>
          <w:w w:val="105"/>
        </w:rPr>
        <w:t xml:space="preserve"> </w:t>
      </w:r>
      <w:r>
        <w:rPr>
          <w:w w:val="105"/>
        </w:rPr>
        <w:t>the</w:t>
      </w:r>
      <w:r>
        <w:rPr>
          <w:spacing w:val="-34"/>
          <w:w w:val="105"/>
        </w:rPr>
        <w:t xml:space="preserve"> </w:t>
      </w:r>
      <w:r>
        <w:rPr>
          <w:w w:val="105"/>
        </w:rPr>
        <w:t>flow</w:t>
      </w:r>
      <w:r>
        <w:rPr>
          <w:spacing w:val="-34"/>
          <w:w w:val="105"/>
        </w:rPr>
        <w:t xml:space="preserve"> </w:t>
      </w:r>
      <w:r>
        <w:rPr>
          <w:w w:val="105"/>
        </w:rPr>
        <w:t>of</w:t>
      </w:r>
      <w:r>
        <w:rPr>
          <w:spacing w:val="-34"/>
          <w:w w:val="105"/>
        </w:rPr>
        <w:t xml:space="preserve"> </w:t>
      </w:r>
      <w:r>
        <w:rPr>
          <w:w w:val="105"/>
        </w:rPr>
        <w:t>people’s</w:t>
      </w:r>
      <w:r>
        <w:rPr>
          <w:spacing w:val="-34"/>
          <w:w w:val="105"/>
        </w:rPr>
        <w:t xml:space="preserve"> </w:t>
      </w:r>
      <w:r>
        <w:rPr>
          <w:w w:val="105"/>
        </w:rPr>
        <w:t>creation,</w:t>
      </w:r>
      <w:r>
        <w:rPr>
          <w:spacing w:val="-34"/>
          <w:w w:val="105"/>
        </w:rPr>
        <w:t xml:space="preserve"> </w:t>
      </w:r>
      <w:r>
        <w:rPr>
          <w:w w:val="105"/>
        </w:rPr>
        <w:t>reflection</w:t>
      </w:r>
      <w:r>
        <w:rPr>
          <w:spacing w:val="-34"/>
          <w:w w:val="105"/>
        </w:rPr>
        <w:t xml:space="preserve"> </w:t>
      </w:r>
      <w:r>
        <w:rPr>
          <w:w w:val="105"/>
        </w:rPr>
        <w:t xml:space="preserve">and </w:t>
      </w:r>
      <w:r>
        <w:t>improvement</w:t>
      </w:r>
      <w:r>
        <w:rPr>
          <w:spacing w:val="-17"/>
        </w:rPr>
        <w:t xml:space="preserve"> </w:t>
      </w:r>
      <w:r>
        <w:t>process.</w:t>
      </w:r>
    </w:p>
    <w:p w:rsidR="00F45610" w:rsidRDefault="008D4F3A">
      <w:pPr>
        <w:pStyle w:val="BodyText"/>
        <w:spacing w:before="2" w:line="252" w:lineRule="auto"/>
        <w:ind w:left="110" w:right="107" w:firstLine="351"/>
        <w:jc w:val="both"/>
      </w:pPr>
      <w:r>
        <w:rPr>
          <w:spacing w:val="-10"/>
        </w:rPr>
        <w:t>To</w:t>
      </w:r>
      <w:r>
        <w:rPr>
          <w:spacing w:val="-18"/>
        </w:rPr>
        <w:t xml:space="preserve"> </w:t>
      </w:r>
      <w:r>
        <w:t>solve</w:t>
      </w:r>
      <w:r>
        <w:rPr>
          <w:spacing w:val="-18"/>
        </w:rPr>
        <w:t xml:space="preserve"> </w:t>
      </w:r>
      <w:r>
        <w:t>the</w:t>
      </w:r>
      <w:r>
        <w:rPr>
          <w:spacing w:val="-18"/>
        </w:rPr>
        <w:t xml:space="preserve"> </w:t>
      </w:r>
      <w:r>
        <w:t>speed</w:t>
      </w:r>
      <w:r>
        <w:rPr>
          <w:spacing w:val="-18"/>
        </w:rPr>
        <w:t xml:space="preserve"> </w:t>
      </w:r>
      <w:r>
        <w:t>problem,</w:t>
      </w:r>
      <w:r>
        <w:rPr>
          <w:spacing w:val="-15"/>
        </w:rPr>
        <w:t xml:space="preserve"> </w:t>
      </w:r>
      <w:r>
        <w:t>researchers</w:t>
      </w:r>
      <w:r>
        <w:rPr>
          <w:spacing w:val="-18"/>
        </w:rPr>
        <w:t xml:space="preserve"> </w:t>
      </w:r>
      <w:r>
        <w:rPr>
          <w:spacing w:val="-3"/>
        </w:rPr>
        <w:t>have</w:t>
      </w:r>
      <w:r>
        <w:rPr>
          <w:spacing w:val="-18"/>
        </w:rPr>
        <w:t xml:space="preserve"> </w:t>
      </w:r>
      <w:r>
        <w:t>taken</w:t>
      </w:r>
      <w:r>
        <w:rPr>
          <w:spacing w:val="-18"/>
        </w:rPr>
        <w:t xml:space="preserve"> </w:t>
      </w:r>
      <w:r>
        <w:t>an</w:t>
      </w:r>
      <w:r>
        <w:rPr>
          <w:spacing w:val="-18"/>
        </w:rPr>
        <w:t xml:space="preserve"> </w:t>
      </w:r>
      <w:r>
        <w:t>approximation</w:t>
      </w:r>
      <w:r>
        <w:rPr>
          <w:spacing w:val="-18"/>
        </w:rPr>
        <w:t xml:space="preserve"> </w:t>
      </w:r>
      <w:r>
        <w:t>based</w:t>
      </w:r>
      <w:r>
        <w:rPr>
          <w:spacing w:val="-18"/>
        </w:rPr>
        <w:t xml:space="preserve"> </w:t>
      </w:r>
      <w:r>
        <w:t>approach–instead of following the default slow printing process, they try to modify and accelerate it at the cost of lowering the fidelity of the printed</w:t>
      </w:r>
      <w:r>
        <w:rPr>
          <w:spacing w:val="-38"/>
        </w:rPr>
        <w:t xml:space="preserve"> </w:t>
      </w:r>
      <w:r>
        <w:t>result.</w:t>
      </w:r>
    </w:p>
    <w:p w:rsidR="00F45610" w:rsidRDefault="008D4F3A">
      <w:pPr>
        <w:pStyle w:val="BodyText"/>
        <w:spacing w:line="252" w:lineRule="auto"/>
        <w:ind w:left="110" w:right="107" w:firstLine="351"/>
        <w:jc w:val="both"/>
      </w:pPr>
      <w:r>
        <w:t>For</w:t>
      </w:r>
      <w:r>
        <w:rPr>
          <w:spacing w:val="-5"/>
        </w:rPr>
        <w:t xml:space="preserve"> </w:t>
      </w:r>
      <w:r>
        <w:t>example,</w:t>
      </w:r>
      <w:r>
        <w:rPr>
          <w:spacing w:val="-5"/>
        </w:rPr>
        <w:t xml:space="preserve"> </w:t>
      </w:r>
      <w:proofErr w:type="spellStart"/>
      <w:r>
        <w:t>faBrickation</w:t>
      </w:r>
      <w:proofErr w:type="spellEnd"/>
      <w:r>
        <w:rPr>
          <w:spacing w:val="-5"/>
        </w:rPr>
        <w:t xml:space="preserve"> </w:t>
      </w:r>
      <w:r>
        <w:t>uses</w:t>
      </w:r>
      <w:r>
        <w:rPr>
          <w:spacing w:val="-5"/>
        </w:rPr>
        <w:t xml:space="preserve"> </w:t>
      </w:r>
      <w:r>
        <w:t>Lego</w:t>
      </w:r>
      <w:r>
        <w:rPr>
          <w:spacing w:val="-5"/>
        </w:rPr>
        <w:t xml:space="preserve"> </w:t>
      </w:r>
      <w:r>
        <w:t>bricks</w:t>
      </w:r>
      <w:r>
        <w:rPr>
          <w:spacing w:val="-5"/>
        </w:rPr>
        <w:t xml:space="preserve"> </w:t>
      </w:r>
      <w:r>
        <w:t>to</w:t>
      </w:r>
      <w:r>
        <w:rPr>
          <w:spacing w:val="-5"/>
        </w:rPr>
        <w:t xml:space="preserve"> </w:t>
      </w:r>
      <w:r>
        <w:t>replace</w:t>
      </w:r>
      <w:r>
        <w:rPr>
          <w:spacing w:val="-5"/>
        </w:rPr>
        <w:t xml:space="preserve"> </w:t>
      </w:r>
      <w:r>
        <w:t>parts</w:t>
      </w:r>
      <w:r>
        <w:rPr>
          <w:spacing w:val="-5"/>
        </w:rPr>
        <w:t xml:space="preserve"> </w:t>
      </w:r>
      <w:r>
        <w:t>and</w:t>
      </w:r>
      <w:r>
        <w:rPr>
          <w:spacing w:val="-5"/>
        </w:rPr>
        <w:t xml:space="preserve"> </w:t>
      </w:r>
      <w:r>
        <w:t>components</w:t>
      </w:r>
      <w:r>
        <w:rPr>
          <w:spacing w:val="-5"/>
        </w:rPr>
        <w:t xml:space="preserve"> </w:t>
      </w:r>
      <w:r>
        <w:t>that</w:t>
      </w:r>
      <w:r>
        <w:rPr>
          <w:spacing w:val="-5"/>
        </w:rPr>
        <w:t xml:space="preserve"> </w:t>
      </w:r>
      <w:r>
        <w:t>would</w:t>
      </w:r>
      <w:r>
        <w:rPr>
          <w:spacing w:val="-5"/>
        </w:rPr>
        <w:t xml:space="preserve"> </w:t>
      </w:r>
      <w:proofErr w:type="spellStart"/>
      <w:r>
        <w:t>oth</w:t>
      </w:r>
      <w:proofErr w:type="spellEnd"/>
      <w:r>
        <w:t xml:space="preserve">- </w:t>
      </w:r>
      <w:proofErr w:type="spellStart"/>
      <w:r>
        <w:t>erwise</w:t>
      </w:r>
      <w:proofErr w:type="spellEnd"/>
      <w:r>
        <w:t xml:space="preserve"> need to be 3D printed </w:t>
      </w:r>
      <w:hyperlink w:anchor="_bookmark177" w:history="1">
        <w:r>
          <w:t>[36].</w:t>
        </w:r>
      </w:hyperlink>
      <w:r>
        <w:t xml:space="preserve"> In this </w:t>
      </w:r>
      <w:r>
        <w:rPr>
          <w:spacing w:val="-5"/>
        </w:rPr>
        <w:t xml:space="preserve">way, </w:t>
      </w:r>
      <w:r>
        <w:t xml:space="preserve">assembling existing Lego bricks makes it faster to approximate the target object than printing it from scratch. The accompanying design tool converts an existing 3D model into a ‘low-fi’ version consisting of Lego bricks and outputs in- </w:t>
      </w:r>
      <w:proofErr w:type="spellStart"/>
      <w:r>
        <w:t>structions</w:t>
      </w:r>
      <w:proofErr w:type="spellEnd"/>
      <w:r>
        <w:t xml:space="preserve"> for assembly. As this approach sacrifices the fine resolution of the original model, it also allows users to specify parts or components that need to be precisely 3D printed: a com- </w:t>
      </w:r>
      <w:proofErr w:type="spellStart"/>
      <w:r>
        <w:t>bination</w:t>
      </w:r>
      <w:proofErr w:type="spellEnd"/>
      <w:r>
        <w:t xml:space="preserve"> of both </w:t>
      </w:r>
      <w:proofErr w:type="gramStart"/>
      <w:r>
        <w:t>yield</w:t>
      </w:r>
      <w:proofErr w:type="gramEnd"/>
      <w:r>
        <w:t xml:space="preserve"> a flexible way to accelerate the making of an object. Similarly, </w:t>
      </w:r>
      <w:proofErr w:type="spellStart"/>
      <w:r>
        <w:t>Platener</w:t>
      </w:r>
      <w:proofErr w:type="spellEnd"/>
      <w:r>
        <w:t xml:space="preserve"> introduces laser cutting—a much faster fabrication process—into 3D printing. The design tool looks for parts of an object that resemble planar structures, and uses laser cut ‘plates’ to replace them, thus reducing the extra time if otherwise using 3D printing</w:t>
      </w:r>
      <w:r>
        <w:rPr>
          <w:spacing w:val="-37"/>
        </w:rPr>
        <w:t xml:space="preserve"> </w:t>
      </w:r>
      <w:hyperlink w:anchor="_bookmark146" w:history="1">
        <w:r>
          <w:t>[5].</w:t>
        </w:r>
      </w:hyperlink>
    </w:p>
    <w:p w:rsidR="00F45610" w:rsidRDefault="008D4F3A">
      <w:pPr>
        <w:pStyle w:val="BodyText"/>
        <w:spacing w:line="252" w:lineRule="auto"/>
        <w:ind w:left="110" w:right="107" w:firstLine="351"/>
        <w:jc w:val="both"/>
      </w:pPr>
      <w:r>
        <w:t>Another</w:t>
      </w:r>
      <w:r>
        <w:rPr>
          <w:spacing w:val="-8"/>
        </w:rPr>
        <w:t xml:space="preserve"> </w:t>
      </w:r>
      <w:r>
        <w:t>approach</w:t>
      </w:r>
      <w:r>
        <w:rPr>
          <w:spacing w:val="-8"/>
        </w:rPr>
        <w:t xml:space="preserve"> </w:t>
      </w:r>
      <w:r>
        <w:t>of</w:t>
      </w:r>
      <w:r>
        <w:rPr>
          <w:spacing w:val="-8"/>
        </w:rPr>
        <w:t xml:space="preserve"> </w:t>
      </w:r>
      <w:r>
        <w:t>acceleration</w:t>
      </w:r>
      <w:r>
        <w:rPr>
          <w:spacing w:val="-8"/>
        </w:rPr>
        <w:t xml:space="preserve"> </w:t>
      </w:r>
      <w:r>
        <w:t>is</w:t>
      </w:r>
      <w:r>
        <w:rPr>
          <w:spacing w:val="-8"/>
        </w:rPr>
        <w:t xml:space="preserve"> </w:t>
      </w:r>
      <w:r>
        <w:t>to</w:t>
      </w:r>
      <w:r>
        <w:rPr>
          <w:spacing w:val="-8"/>
        </w:rPr>
        <w:t xml:space="preserve"> </w:t>
      </w:r>
      <w:r>
        <w:t>redesign</w:t>
      </w:r>
      <w:r>
        <w:rPr>
          <w:spacing w:val="-8"/>
        </w:rPr>
        <w:t xml:space="preserve"> </w:t>
      </w:r>
      <w:r>
        <w:t>the</w:t>
      </w:r>
      <w:r>
        <w:rPr>
          <w:spacing w:val="-8"/>
        </w:rPr>
        <w:t xml:space="preserve"> </w:t>
      </w:r>
      <w:r>
        <w:t>printing</w:t>
      </w:r>
      <w:r>
        <w:rPr>
          <w:spacing w:val="-8"/>
        </w:rPr>
        <w:t xml:space="preserve"> </w:t>
      </w:r>
      <w:r>
        <w:t>process.</w:t>
      </w:r>
      <w:r>
        <w:rPr>
          <w:spacing w:val="8"/>
        </w:rPr>
        <w:t xml:space="preserve"> </w:t>
      </w:r>
      <w:proofErr w:type="spellStart"/>
      <w:r>
        <w:t>WirePrint</w:t>
      </w:r>
      <w:proofErr w:type="spellEnd"/>
      <w:r>
        <w:t>,</w:t>
      </w:r>
      <w:r>
        <w:rPr>
          <w:spacing w:val="-7"/>
        </w:rPr>
        <w:t xml:space="preserve"> </w:t>
      </w:r>
      <w:r>
        <w:t>for</w:t>
      </w:r>
      <w:r>
        <w:rPr>
          <w:spacing w:val="-8"/>
        </w:rPr>
        <w:t xml:space="preserve"> </w:t>
      </w:r>
      <w:r>
        <w:t>example, converts</w:t>
      </w:r>
      <w:r>
        <w:rPr>
          <w:spacing w:val="-8"/>
        </w:rPr>
        <w:t xml:space="preserve"> </w:t>
      </w:r>
      <w:r>
        <w:t>a</w:t>
      </w:r>
      <w:r>
        <w:rPr>
          <w:spacing w:val="-8"/>
        </w:rPr>
        <w:t xml:space="preserve"> </w:t>
      </w:r>
      <w:r>
        <w:t>3D</w:t>
      </w:r>
      <w:r>
        <w:rPr>
          <w:spacing w:val="-8"/>
        </w:rPr>
        <w:t xml:space="preserve"> </w:t>
      </w:r>
      <w:r>
        <w:t>model</w:t>
      </w:r>
      <w:r>
        <w:rPr>
          <w:spacing w:val="-8"/>
        </w:rPr>
        <w:t xml:space="preserve"> </w:t>
      </w:r>
      <w:r>
        <w:t>into</w:t>
      </w:r>
      <w:r>
        <w:rPr>
          <w:spacing w:val="-8"/>
        </w:rPr>
        <w:t xml:space="preserve"> </w:t>
      </w:r>
      <w:r>
        <w:t>a</w:t>
      </w:r>
      <w:r>
        <w:rPr>
          <w:spacing w:val="-8"/>
        </w:rPr>
        <w:t xml:space="preserve"> </w:t>
      </w:r>
      <w:r>
        <w:t>‘low-fi’</w:t>
      </w:r>
      <w:r>
        <w:rPr>
          <w:spacing w:val="-8"/>
        </w:rPr>
        <w:t xml:space="preserve"> </w:t>
      </w:r>
      <w:r>
        <w:t>custom</w:t>
      </w:r>
      <w:r>
        <w:rPr>
          <w:spacing w:val="-8"/>
        </w:rPr>
        <w:t xml:space="preserve"> </w:t>
      </w:r>
      <w:r>
        <w:t>wire</w:t>
      </w:r>
      <w:r>
        <w:rPr>
          <w:spacing w:val="-8"/>
        </w:rPr>
        <w:t xml:space="preserve"> </w:t>
      </w:r>
      <w:r>
        <w:t>mesh</w:t>
      </w:r>
      <w:r>
        <w:rPr>
          <w:spacing w:val="-8"/>
        </w:rPr>
        <w:t xml:space="preserve"> </w:t>
      </w:r>
      <w:r>
        <w:t>structure</w:t>
      </w:r>
      <w:r>
        <w:rPr>
          <w:spacing w:val="-8"/>
        </w:rPr>
        <w:t xml:space="preserve"> </w:t>
      </w:r>
      <w:r>
        <w:t>amenable</w:t>
      </w:r>
      <w:r>
        <w:rPr>
          <w:spacing w:val="-8"/>
        </w:rPr>
        <w:t xml:space="preserve"> </w:t>
      </w:r>
      <w:r>
        <w:t>to</w:t>
      </w:r>
      <w:r>
        <w:rPr>
          <w:spacing w:val="-8"/>
        </w:rPr>
        <w:t xml:space="preserve"> </w:t>
      </w:r>
      <w:r>
        <w:t>be</w:t>
      </w:r>
      <w:r>
        <w:rPr>
          <w:spacing w:val="-8"/>
        </w:rPr>
        <w:t xml:space="preserve"> </w:t>
      </w:r>
      <w:r>
        <w:t>printed</w:t>
      </w:r>
      <w:r>
        <w:rPr>
          <w:spacing w:val="-8"/>
        </w:rPr>
        <w:t xml:space="preserve"> </w:t>
      </w:r>
      <w:r>
        <w:t>fast</w:t>
      </w:r>
      <w:r>
        <w:rPr>
          <w:spacing w:val="-8"/>
        </w:rPr>
        <w:t xml:space="preserve"> </w:t>
      </w:r>
      <w:hyperlink w:anchor="_bookmark176" w:history="1">
        <w:r>
          <w:t>[35],</w:t>
        </w:r>
      </w:hyperlink>
      <w:r>
        <w:t xml:space="preserve"> especially when using printers with high Z-axis speed (e.g., </w:t>
      </w:r>
      <w:commentRangeStart w:id="120"/>
      <w:r>
        <w:t>the Delta printer</w:t>
      </w:r>
      <w:commentRangeEnd w:id="120"/>
      <w:r w:rsidR="003D519E">
        <w:rPr>
          <w:rStyle w:val="CommentReference"/>
        </w:rPr>
        <w:commentReference w:id="120"/>
      </w:r>
      <w:r>
        <w:t>). Similar to how ‘low-poly’</w:t>
      </w:r>
      <w:r>
        <w:rPr>
          <w:spacing w:val="-17"/>
        </w:rPr>
        <w:t xml:space="preserve"> </w:t>
      </w:r>
      <w:r>
        <w:t>tessellation</w:t>
      </w:r>
      <w:r>
        <w:rPr>
          <w:spacing w:val="-17"/>
        </w:rPr>
        <w:t xml:space="preserve"> </w:t>
      </w:r>
      <w:r>
        <w:t>saves</w:t>
      </w:r>
      <w:r>
        <w:rPr>
          <w:spacing w:val="-17"/>
        </w:rPr>
        <w:t xml:space="preserve"> </w:t>
      </w:r>
      <w:r>
        <w:t>space</w:t>
      </w:r>
      <w:r>
        <w:rPr>
          <w:spacing w:val="-17"/>
        </w:rPr>
        <w:t xml:space="preserve"> </w:t>
      </w:r>
      <w:r>
        <w:t>for</w:t>
      </w:r>
      <w:r>
        <w:rPr>
          <w:spacing w:val="-17"/>
        </w:rPr>
        <w:t xml:space="preserve"> </w:t>
      </w:r>
      <w:r>
        <w:t>storing</w:t>
      </w:r>
      <w:r>
        <w:rPr>
          <w:spacing w:val="-17"/>
        </w:rPr>
        <w:t xml:space="preserve"> </w:t>
      </w:r>
      <w:r>
        <w:t>3D</w:t>
      </w:r>
      <w:r>
        <w:rPr>
          <w:spacing w:val="-17"/>
        </w:rPr>
        <w:t xml:space="preserve"> </w:t>
      </w:r>
      <w:r>
        <w:t>models,</w:t>
      </w:r>
      <w:r>
        <w:rPr>
          <w:spacing w:val="-15"/>
        </w:rPr>
        <w:t xml:space="preserve"> </w:t>
      </w:r>
      <w:r>
        <w:t>‘low-fi’</w:t>
      </w:r>
      <w:r>
        <w:rPr>
          <w:spacing w:val="-17"/>
        </w:rPr>
        <w:t xml:space="preserve"> </w:t>
      </w:r>
      <w:r>
        <w:t>printing</w:t>
      </w:r>
      <w:r>
        <w:rPr>
          <w:spacing w:val="-17"/>
        </w:rPr>
        <w:t xml:space="preserve"> </w:t>
      </w:r>
      <w:r>
        <w:t>saves</w:t>
      </w:r>
      <w:r>
        <w:rPr>
          <w:spacing w:val="-17"/>
        </w:rPr>
        <w:t xml:space="preserve"> </w:t>
      </w:r>
      <w:r>
        <w:t>time</w:t>
      </w:r>
      <w:r>
        <w:rPr>
          <w:spacing w:val="-17"/>
        </w:rPr>
        <w:t xml:space="preserve"> </w:t>
      </w:r>
      <w:r>
        <w:t>for</w:t>
      </w:r>
      <w:r>
        <w:rPr>
          <w:spacing w:val="-17"/>
        </w:rPr>
        <w:t xml:space="preserve"> </w:t>
      </w:r>
      <w:r>
        <w:t>making 3D</w:t>
      </w:r>
      <w:r>
        <w:rPr>
          <w:spacing w:val="-18"/>
        </w:rPr>
        <w:t xml:space="preserve"> </w:t>
      </w:r>
      <w:r>
        <w:t>objects.</w:t>
      </w:r>
      <w:r>
        <w:rPr>
          <w:spacing w:val="4"/>
        </w:rPr>
        <w:t xml:space="preserve"> </w:t>
      </w:r>
      <w:r>
        <w:t>This</w:t>
      </w:r>
      <w:r>
        <w:rPr>
          <w:spacing w:val="-18"/>
        </w:rPr>
        <w:t xml:space="preserve"> </w:t>
      </w:r>
      <w:r>
        <w:t>approach</w:t>
      </w:r>
      <w:r>
        <w:rPr>
          <w:spacing w:val="-18"/>
        </w:rPr>
        <w:t xml:space="preserve"> </w:t>
      </w:r>
      <w:r>
        <w:t>was</w:t>
      </w:r>
      <w:r>
        <w:rPr>
          <w:spacing w:val="-18"/>
        </w:rPr>
        <w:t xml:space="preserve"> </w:t>
      </w:r>
      <w:r>
        <w:t>further</w:t>
      </w:r>
      <w:r>
        <w:rPr>
          <w:spacing w:val="-18"/>
        </w:rPr>
        <w:t xml:space="preserve"> </w:t>
      </w:r>
      <w:r>
        <w:t>developed</w:t>
      </w:r>
      <w:r>
        <w:rPr>
          <w:spacing w:val="-18"/>
        </w:rPr>
        <w:t xml:space="preserve"> </w:t>
      </w:r>
      <w:r>
        <w:t>in</w:t>
      </w:r>
      <w:r>
        <w:rPr>
          <w:spacing w:val="-18"/>
        </w:rPr>
        <w:t xml:space="preserve"> </w:t>
      </w:r>
      <w:r>
        <w:t>On-the-Fly</w:t>
      </w:r>
      <w:r>
        <w:rPr>
          <w:spacing w:val="-18"/>
        </w:rPr>
        <w:t xml:space="preserve"> </w:t>
      </w:r>
      <w:r>
        <w:t>Printing–a</w:t>
      </w:r>
      <w:r>
        <w:rPr>
          <w:spacing w:val="-18"/>
        </w:rPr>
        <w:t xml:space="preserve"> </w:t>
      </w:r>
      <w:r>
        <w:t>custom</w:t>
      </w:r>
      <w:r>
        <w:rPr>
          <w:spacing w:val="-18"/>
        </w:rPr>
        <w:t xml:space="preserve"> </w:t>
      </w:r>
      <w:r>
        <w:t>3D</w:t>
      </w:r>
      <w:r>
        <w:rPr>
          <w:spacing w:val="-18"/>
        </w:rPr>
        <w:t xml:space="preserve"> </w:t>
      </w:r>
      <w:r>
        <w:t>printer</w:t>
      </w:r>
      <w:r>
        <w:rPr>
          <w:spacing w:val="-18"/>
        </w:rPr>
        <w:t xml:space="preserve"> </w:t>
      </w:r>
      <w:r>
        <w:t xml:space="preserve">that uses cooling to further accelerate the </w:t>
      </w:r>
      <w:proofErr w:type="spellStart"/>
      <w:r>
        <w:t>WirePrint</w:t>
      </w:r>
      <w:proofErr w:type="spellEnd"/>
      <w:r>
        <w:t xml:space="preserve"> approach and adds a rotation mechanism so</w:t>
      </w:r>
      <w:r>
        <w:rPr>
          <w:spacing w:val="-26"/>
        </w:rPr>
        <w:t xml:space="preserve"> </w:t>
      </w:r>
      <w:r>
        <w:t xml:space="preserve">that new ‘wires’ can be added or removed at arbitrary points </w:t>
      </w:r>
      <w:hyperlink w:anchor="_bookmark181" w:history="1">
        <w:r>
          <w:t>[40].</w:t>
        </w:r>
      </w:hyperlink>
      <w:r>
        <w:t xml:space="preserve"> This enables incremental on-the- fly printing that happens as users are virtually building or editing a 3D model, thus accelerating the process with</w:t>
      </w:r>
      <w:r>
        <w:rPr>
          <w:spacing w:val="-14"/>
        </w:rPr>
        <w:t xml:space="preserve"> </w:t>
      </w:r>
      <w:commentRangeStart w:id="121"/>
      <w:r>
        <w:t>parallelization</w:t>
      </w:r>
      <w:commentRangeEnd w:id="121"/>
      <w:r w:rsidR="003D519E">
        <w:rPr>
          <w:rStyle w:val="CommentReference"/>
        </w:rPr>
        <w:commentReference w:id="121"/>
      </w:r>
      <w:r>
        <w:t>.</w:t>
      </w:r>
    </w:p>
    <w:p w:rsidR="00F45610" w:rsidRDefault="00F45610">
      <w:pPr>
        <w:spacing w:line="252" w:lineRule="auto"/>
        <w:jc w:val="both"/>
        <w:sectPr w:rsidR="00F45610">
          <w:headerReference w:type="default" r:id="rId31"/>
          <w:footerReference w:type="default" r:id="rId32"/>
          <w:pgSz w:w="12240" w:h="15840"/>
          <w:pgMar w:top="520" w:right="1420" w:bottom="1480" w:left="1420" w:header="0" w:footer="1286" w:gutter="0"/>
          <w:pgNumType w:start="7"/>
          <w:cols w:space="720"/>
        </w:sectPr>
      </w:pPr>
    </w:p>
    <w:p w:rsidR="00F45610" w:rsidRDefault="00F45610">
      <w:pPr>
        <w:pStyle w:val="BodyText"/>
        <w:spacing w:before="8"/>
        <w:rPr>
          <w:sz w:val="8"/>
        </w:rPr>
      </w:pPr>
    </w:p>
    <w:p w:rsidR="00F45610" w:rsidRDefault="008D4F3A">
      <w:pPr>
        <w:pStyle w:val="BodyText"/>
        <w:spacing w:before="59" w:line="252" w:lineRule="auto"/>
        <w:ind w:left="110" w:right="108" w:firstLine="351"/>
        <w:jc w:val="both"/>
      </w:pPr>
      <w:r>
        <w:t xml:space="preserve">The requirement of </w:t>
      </w:r>
      <w:r>
        <w:rPr>
          <w:b/>
        </w:rPr>
        <w:t xml:space="preserve">support structure </w:t>
      </w:r>
      <w:r>
        <w:t>is another concerning problem of 3D printing. De- spite</w:t>
      </w:r>
      <w:r>
        <w:rPr>
          <w:spacing w:val="-9"/>
        </w:rPr>
        <w:t xml:space="preserve"> </w:t>
      </w:r>
      <w:r>
        <w:t>the</w:t>
      </w:r>
      <w:r>
        <w:rPr>
          <w:spacing w:val="-9"/>
        </w:rPr>
        <w:t xml:space="preserve"> </w:t>
      </w:r>
      <w:r>
        <w:t>universal</w:t>
      </w:r>
      <w:r>
        <w:rPr>
          <w:spacing w:val="-9"/>
        </w:rPr>
        <w:t xml:space="preserve"> </w:t>
      </w:r>
      <w:r>
        <w:t>simplicity</w:t>
      </w:r>
      <w:r>
        <w:rPr>
          <w:spacing w:val="-9"/>
        </w:rPr>
        <w:t xml:space="preserve"> </w:t>
      </w:r>
      <w:r>
        <w:t>of</w:t>
      </w:r>
      <w:r>
        <w:rPr>
          <w:spacing w:val="-9"/>
        </w:rPr>
        <w:t xml:space="preserve"> </w:t>
      </w:r>
      <w:r>
        <w:t>FDM,</w:t>
      </w:r>
      <w:r>
        <w:rPr>
          <w:spacing w:val="-9"/>
        </w:rPr>
        <w:t xml:space="preserve"> </w:t>
      </w:r>
      <w:r>
        <w:t>its</w:t>
      </w:r>
      <w:r>
        <w:rPr>
          <w:spacing w:val="-9"/>
        </w:rPr>
        <w:t xml:space="preserve"> </w:t>
      </w:r>
      <w:r>
        <w:t>layer-by-layer</w:t>
      </w:r>
      <w:r>
        <w:rPr>
          <w:spacing w:val="-9"/>
        </w:rPr>
        <w:t xml:space="preserve"> </w:t>
      </w:r>
      <w:r>
        <w:t>approach</w:t>
      </w:r>
      <w:r>
        <w:rPr>
          <w:spacing w:val="-9"/>
        </w:rPr>
        <w:t xml:space="preserve"> </w:t>
      </w:r>
      <w:r>
        <w:t>has</w:t>
      </w:r>
      <w:r>
        <w:rPr>
          <w:spacing w:val="-9"/>
        </w:rPr>
        <w:t xml:space="preserve"> </w:t>
      </w:r>
      <w:r>
        <w:t>a</w:t>
      </w:r>
      <w:ins w:id="122" w:author="Scott Hudson" w:date="2016-07-28T22:09:00Z">
        <w:r w:rsidR="002002BE">
          <w:t>n</w:t>
        </w:r>
      </w:ins>
      <w:r>
        <w:rPr>
          <w:spacing w:val="-9"/>
        </w:rPr>
        <w:t xml:space="preserve"> </w:t>
      </w:r>
      <w:r>
        <w:t>inherent</w:t>
      </w:r>
      <w:r>
        <w:rPr>
          <w:spacing w:val="-9"/>
        </w:rPr>
        <w:t xml:space="preserve"> </w:t>
      </w:r>
      <w:r>
        <w:t>limitation:</w:t>
      </w:r>
      <w:r>
        <w:rPr>
          <w:spacing w:val="6"/>
        </w:rPr>
        <w:t xml:space="preserve"> </w:t>
      </w:r>
      <w:r>
        <w:t xml:space="preserve">each layer needs to ‘stand’ on the previous ones.  One can imagine that if a layer is much larger   than the ones below it, part of this layer will </w:t>
      </w:r>
      <w:r>
        <w:rPr>
          <w:spacing w:val="-3"/>
        </w:rPr>
        <w:t xml:space="preserve">have </w:t>
      </w:r>
      <w:r>
        <w:t xml:space="preserve">to stand on thin </w:t>
      </w:r>
      <w:r>
        <w:rPr>
          <w:spacing w:val="-3"/>
        </w:rPr>
        <w:t xml:space="preserve">air, </w:t>
      </w:r>
      <w:r>
        <w:t xml:space="preserve">which is called an </w:t>
      </w:r>
      <w:r>
        <w:rPr>
          <w:spacing w:val="-3"/>
        </w:rPr>
        <w:t xml:space="preserve">‘over- </w:t>
      </w:r>
      <w:r>
        <w:t xml:space="preserve">hang’ situation. </w:t>
      </w:r>
      <w:r>
        <w:rPr>
          <w:spacing w:val="-10"/>
        </w:rPr>
        <w:t xml:space="preserve">To </w:t>
      </w:r>
      <w:r>
        <w:t xml:space="preserve">solve this problem, a general approach is to provide some sort of ‘support structure’—sacrificial structures that serve to support overhanging </w:t>
      </w:r>
      <w:del w:id="123" w:author="Scott Hudson" w:date="2016-07-28T22:10:00Z">
        <w:r w:rsidDel="002002BE">
          <w:delText>layers</w:delText>
        </w:r>
      </w:del>
      <w:ins w:id="124" w:author="Scott Hudson" w:date="2016-07-28T22:10:00Z">
        <w:r w:rsidR="002002BE">
          <w:t>parts, and then removed from the final print</w:t>
        </w:r>
      </w:ins>
      <w:r>
        <w:t>. Essentially, support structures are put in place, and fabricated simultaneously with the target object to artificially create no-overhang situations. What is problematic about adding and printing these support structure is that it costs extra time and material to ensure stable support, exacerbating the speed problem.  Further, as they become integral parts of the original object, it is generally difficult</w:t>
      </w:r>
      <w:del w:id="125" w:author="Scott Hudson" w:date="2016-07-28T22:10:00Z">
        <w:r w:rsidDel="002002BE">
          <w:delText xml:space="preserve"> </w:delText>
        </w:r>
      </w:del>
      <w:r>
        <w:t xml:space="preserve">  to remove them post hoc, unless the printer uses a separate </w:t>
      </w:r>
      <w:commentRangeStart w:id="126"/>
      <w:del w:id="127" w:author="Scott Hudson" w:date="2016-07-28T22:11:00Z">
        <w:r w:rsidDel="002002BE">
          <w:delText xml:space="preserve">dissolvable </w:delText>
        </w:r>
      </w:del>
      <w:commentRangeEnd w:id="126"/>
      <w:ins w:id="128" w:author="Scott Hudson" w:date="2016-07-28T22:11:00Z">
        <w:r w:rsidR="002002BE">
          <w:t>easily removable</w:t>
        </w:r>
        <w:r w:rsidR="002002BE">
          <w:t xml:space="preserve"> </w:t>
        </w:r>
      </w:ins>
      <w:r w:rsidR="002002BE">
        <w:rPr>
          <w:rStyle w:val="CommentReference"/>
        </w:rPr>
        <w:commentReference w:id="126"/>
      </w:r>
      <w:r>
        <w:t>material specifically for support</w:t>
      </w:r>
      <w:r>
        <w:rPr>
          <w:spacing w:val="-7"/>
        </w:rPr>
        <w:t xml:space="preserve"> </w:t>
      </w:r>
      <w:commentRangeStart w:id="129"/>
      <w:r>
        <w:t>structure</w:t>
      </w:r>
      <w:ins w:id="130" w:author="Scott Hudson" w:date="2016-07-28T22:11:00Z">
        <w:r w:rsidR="002002BE">
          <w:t>s</w:t>
        </w:r>
      </w:ins>
      <w:r>
        <w:t>.</w:t>
      </w:r>
      <w:commentRangeEnd w:id="129"/>
      <w:r w:rsidR="002002BE">
        <w:rPr>
          <w:rStyle w:val="CommentReference"/>
        </w:rPr>
        <w:commentReference w:id="129"/>
      </w:r>
    </w:p>
    <w:p w:rsidR="00F45610" w:rsidRDefault="008D4F3A">
      <w:pPr>
        <w:pStyle w:val="BodyText"/>
        <w:spacing w:before="28" w:line="252" w:lineRule="auto"/>
        <w:ind w:left="110" w:right="107" w:firstLine="351"/>
        <w:jc w:val="both"/>
      </w:pPr>
      <w:r>
        <w:t xml:space="preserve">In the research community, there </w:t>
      </w:r>
      <w:r>
        <w:rPr>
          <w:spacing w:val="-3"/>
        </w:rPr>
        <w:t xml:space="preserve">have </w:t>
      </w:r>
      <w:r>
        <w:t xml:space="preserve">been several approaches focusing on solving the first problem of support structure. Specifically, the goal is to reduce the cost of extra time and mate- </w:t>
      </w:r>
      <w:proofErr w:type="spellStart"/>
      <w:r>
        <w:t>rial</w:t>
      </w:r>
      <w:proofErr w:type="spellEnd"/>
      <w:r>
        <w:rPr>
          <w:spacing w:val="-10"/>
        </w:rPr>
        <w:t xml:space="preserve"> </w:t>
      </w:r>
      <w:r>
        <w:t>without</w:t>
      </w:r>
      <w:r>
        <w:rPr>
          <w:spacing w:val="-10"/>
        </w:rPr>
        <w:t xml:space="preserve"> </w:t>
      </w:r>
      <w:r>
        <w:t>making</w:t>
      </w:r>
      <w:r>
        <w:rPr>
          <w:spacing w:val="-10"/>
        </w:rPr>
        <w:t xml:space="preserve"> </w:t>
      </w:r>
      <w:r>
        <w:t>these</w:t>
      </w:r>
      <w:r>
        <w:rPr>
          <w:spacing w:val="-10"/>
        </w:rPr>
        <w:t xml:space="preserve"> </w:t>
      </w:r>
      <w:r>
        <w:t>structure</w:t>
      </w:r>
      <w:ins w:id="131" w:author="Scott Hudson" w:date="2016-07-28T22:15:00Z">
        <w:r w:rsidR="001E613B">
          <w:t>s</w:t>
        </w:r>
      </w:ins>
      <w:r>
        <w:rPr>
          <w:spacing w:val="-10"/>
        </w:rPr>
        <w:t xml:space="preserve"> </w:t>
      </w:r>
      <w:r>
        <w:t>less</w:t>
      </w:r>
      <w:r>
        <w:rPr>
          <w:spacing w:val="-10"/>
        </w:rPr>
        <w:t xml:space="preserve"> </w:t>
      </w:r>
      <w:r>
        <w:t>stable</w:t>
      </w:r>
      <w:r>
        <w:rPr>
          <w:spacing w:val="-10"/>
        </w:rPr>
        <w:t xml:space="preserve"> </w:t>
      </w:r>
      <w:r>
        <w:t>(i.e.,</w:t>
      </w:r>
      <w:r>
        <w:rPr>
          <w:spacing w:val="-9"/>
        </w:rPr>
        <w:t xml:space="preserve"> </w:t>
      </w:r>
      <w:r>
        <w:t>the</w:t>
      </w:r>
      <w:r>
        <w:rPr>
          <w:spacing w:val="-10"/>
        </w:rPr>
        <w:t xml:space="preserve"> </w:t>
      </w:r>
      <w:r>
        <w:t>overhanging</w:t>
      </w:r>
      <w:r>
        <w:rPr>
          <w:spacing w:val="-10"/>
        </w:rPr>
        <w:t xml:space="preserve"> </w:t>
      </w:r>
      <w:r>
        <w:t>layers</w:t>
      </w:r>
      <w:r>
        <w:rPr>
          <w:spacing w:val="-10"/>
        </w:rPr>
        <w:t xml:space="preserve"> </w:t>
      </w:r>
      <w:r>
        <w:t>can</w:t>
      </w:r>
      <w:r>
        <w:rPr>
          <w:spacing w:val="-10"/>
        </w:rPr>
        <w:t xml:space="preserve"> </w:t>
      </w:r>
      <w:r>
        <w:t>still</w:t>
      </w:r>
      <w:r>
        <w:rPr>
          <w:spacing w:val="-10"/>
        </w:rPr>
        <w:t xml:space="preserve"> </w:t>
      </w:r>
      <w:r>
        <w:t>stand</w:t>
      </w:r>
      <w:r>
        <w:rPr>
          <w:spacing w:val="-10"/>
        </w:rPr>
        <w:t xml:space="preserve"> </w:t>
      </w:r>
      <w:r>
        <w:t xml:space="preserve">through the 3D printing process). Schmidt and </w:t>
      </w:r>
      <w:proofErr w:type="spellStart"/>
      <w:r>
        <w:t>Umetani</w:t>
      </w:r>
      <w:proofErr w:type="spellEnd"/>
      <w:r>
        <w:t xml:space="preserve"> proposed a top-down procedural approach to generate support structures, which results in a significant reduction in wasted time and mate- </w:t>
      </w:r>
      <w:proofErr w:type="spellStart"/>
      <w:r>
        <w:t>rial</w:t>
      </w:r>
      <w:proofErr w:type="spellEnd"/>
      <w:r>
        <w:t xml:space="preserve"> compared to using </w:t>
      </w:r>
      <w:ins w:id="132" w:author="Scott Hudson" w:date="2016-07-28T22:15:00Z">
        <w:r w:rsidR="001E613B">
          <w:t xml:space="preserve">a typical </w:t>
        </w:r>
      </w:ins>
      <w:r>
        <w:t xml:space="preserve">manufacturer-provided method </w:t>
      </w:r>
      <w:hyperlink w:anchor="_bookmark195" w:history="1">
        <w:r>
          <w:t>[54].</w:t>
        </w:r>
      </w:hyperlink>
      <w:r>
        <w:t xml:space="preserve"> The tree structure in Schmidt and </w:t>
      </w:r>
      <w:proofErr w:type="spellStart"/>
      <w:r>
        <w:t>Umetani’s</w:t>
      </w:r>
      <w:proofErr w:type="spellEnd"/>
      <w:r>
        <w:t xml:space="preserve"> work is further improved by Dumas et al., who propose a bridge structure to provide stronger</w:t>
      </w:r>
      <w:r>
        <w:rPr>
          <w:spacing w:val="-6"/>
        </w:rPr>
        <w:t xml:space="preserve"> </w:t>
      </w:r>
      <w:r>
        <w:t>and</w:t>
      </w:r>
      <w:r>
        <w:rPr>
          <w:spacing w:val="-6"/>
        </w:rPr>
        <w:t xml:space="preserve"> </w:t>
      </w:r>
      <w:r>
        <w:t>more</w:t>
      </w:r>
      <w:r>
        <w:rPr>
          <w:spacing w:val="-6"/>
        </w:rPr>
        <w:t xml:space="preserve"> </w:t>
      </w:r>
      <w:r>
        <w:t>stable</w:t>
      </w:r>
      <w:r>
        <w:rPr>
          <w:spacing w:val="-6"/>
        </w:rPr>
        <w:t xml:space="preserve"> </w:t>
      </w:r>
      <w:r>
        <w:t>support</w:t>
      </w:r>
      <w:r>
        <w:rPr>
          <w:spacing w:val="-6"/>
        </w:rPr>
        <w:t xml:space="preserve"> </w:t>
      </w:r>
      <w:hyperlink w:anchor="_bookmark157" w:history="1">
        <w:r>
          <w:t>[16].</w:t>
        </w:r>
      </w:hyperlink>
      <w:r>
        <w:rPr>
          <w:spacing w:val="9"/>
        </w:rPr>
        <w:t xml:space="preserve"> </w:t>
      </w:r>
      <w:r>
        <w:t>Bridging</w:t>
      </w:r>
      <w:r>
        <w:rPr>
          <w:spacing w:val="-6"/>
        </w:rPr>
        <w:t xml:space="preserve"> </w:t>
      </w:r>
      <w:r>
        <w:t>is</w:t>
      </w:r>
      <w:r>
        <w:rPr>
          <w:spacing w:val="-6"/>
        </w:rPr>
        <w:t xml:space="preserve"> </w:t>
      </w:r>
      <w:r>
        <w:t>a</w:t>
      </w:r>
      <w:r>
        <w:rPr>
          <w:spacing w:val="-6"/>
        </w:rPr>
        <w:t xml:space="preserve"> </w:t>
      </w:r>
      <w:r>
        <w:t>specific</w:t>
      </w:r>
      <w:r>
        <w:rPr>
          <w:spacing w:val="-6"/>
        </w:rPr>
        <w:t xml:space="preserve"> </w:t>
      </w:r>
      <w:r>
        <w:t>FDM</w:t>
      </w:r>
      <w:r>
        <w:rPr>
          <w:spacing w:val="-6"/>
        </w:rPr>
        <w:t xml:space="preserve"> </w:t>
      </w:r>
      <w:r>
        <w:t>technique</w:t>
      </w:r>
      <w:r>
        <w:rPr>
          <w:spacing w:val="-6"/>
        </w:rPr>
        <w:t xml:space="preserve"> </w:t>
      </w:r>
      <w:r>
        <w:t>wherein</w:t>
      </w:r>
      <w:r>
        <w:rPr>
          <w:spacing w:val="-6"/>
        </w:rPr>
        <w:t xml:space="preserve"> </w:t>
      </w:r>
      <w:r>
        <w:t>the</w:t>
      </w:r>
      <w:r>
        <w:rPr>
          <w:spacing w:val="-6"/>
        </w:rPr>
        <w:t xml:space="preserve"> </w:t>
      </w:r>
      <w:r>
        <w:t xml:space="preserve">printer extrudes material horizontally trying to connect two end points at the same level. Although this is also an overhanging situation, the bridge is usually able to stand because of the tension </w:t>
      </w:r>
      <w:proofErr w:type="gramStart"/>
      <w:r>
        <w:t>of  the</w:t>
      </w:r>
      <w:proofErr w:type="gramEnd"/>
      <w:r>
        <w:t xml:space="preserve"> extruded material as well as the support at the </w:t>
      </w:r>
      <w:commentRangeStart w:id="133"/>
      <w:r>
        <w:t>two ends</w:t>
      </w:r>
      <w:commentRangeEnd w:id="133"/>
      <w:r w:rsidR="001E613B">
        <w:rPr>
          <w:rStyle w:val="CommentReference"/>
        </w:rPr>
        <w:commentReference w:id="133"/>
      </w:r>
      <w:r>
        <w:t xml:space="preserve">. Dumas et </w:t>
      </w:r>
      <w:r>
        <w:rPr>
          <w:spacing w:val="-7"/>
        </w:rPr>
        <w:t xml:space="preserve">al.’s </w:t>
      </w:r>
      <w:r>
        <w:t>work exploits this bridging</w:t>
      </w:r>
      <w:r>
        <w:rPr>
          <w:spacing w:val="-7"/>
        </w:rPr>
        <w:t xml:space="preserve"> </w:t>
      </w:r>
      <w:r>
        <w:t>capability</w:t>
      </w:r>
      <w:r>
        <w:rPr>
          <w:spacing w:val="-7"/>
        </w:rPr>
        <w:t xml:space="preserve"> </w:t>
      </w:r>
      <w:r>
        <w:t>to</w:t>
      </w:r>
      <w:r>
        <w:rPr>
          <w:spacing w:val="-7"/>
        </w:rPr>
        <w:t xml:space="preserve"> </w:t>
      </w:r>
      <w:r>
        <w:t>hierarchically</w:t>
      </w:r>
      <w:r>
        <w:rPr>
          <w:spacing w:val="-7"/>
        </w:rPr>
        <w:t xml:space="preserve"> </w:t>
      </w:r>
      <w:r>
        <w:t>build</w:t>
      </w:r>
      <w:r>
        <w:rPr>
          <w:spacing w:val="-7"/>
        </w:rPr>
        <w:t xml:space="preserve"> </w:t>
      </w:r>
      <w:r>
        <w:t>up</w:t>
      </w:r>
      <w:r>
        <w:rPr>
          <w:spacing w:val="-7"/>
        </w:rPr>
        <w:t xml:space="preserve"> </w:t>
      </w:r>
      <w:r>
        <w:t>steady</w:t>
      </w:r>
      <w:r>
        <w:rPr>
          <w:spacing w:val="-7"/>
        </w:rPr>
        <w:t xml:space="preserve"> </w:t>
      </w:r>
      <w:r>
        <w:t>scaffolding</w:t>
      </w:r>
      <w:r>
        <w:rPr>
          <w:spacing w:val="-7"/>
        </w:rPr>
        <w:t xml:space="preserve"> </w:t>
      </w:r>
      <w:r>
        <w:t>in</w:t>
      </w:r>
      <w:r>
        <w:rPr>
          <w:spacing w:val="-7"/>
        </w:rPr>
        <w:t xml:space="preserve"> </w:t>
      </w:r>
      <w:r>
        <w:t>a</w:t>
      </w:r>
      <w:r>
        <w:rPr>
          <w:spacing w:val="-7"/>
        </w:rPr>
        <w:t xml:space="preserve"> </w:t>
      </w:r>
      <w:r>
        <w:t>cost-efficient</w:t>
      </w:r>
      <w:r>
        <w:rPr>
          <w:spacing w:val="-7"/>
        </w:rPr>
        <w:t xml:space="preserve"> </w:t>
      </w:r>
      <w:r>
        <w:rPr>
          <w:spacing w:val="-5"/>
        </w:rPr>
        <w:t>way.</w:t>
      </w:r>
    </w:p>
    <w:p w:rsidR="00F45610" w:rsidRDefault="008D4F3A">
      <w:pPr>
        <w:pStyle w:val="BodyText"/>
        <w:spacing w:before="28" w:line="249" w:lineRule="auto"/>
        <w:ind w:left="109" w:right="107" w:firstLine="351"/>
        <w:jc w:val="both"/>
      </w:pPr>
      <w:r>
        <w:rPr>
          <w:b/>
        </w:rPr>
        <w:t>Structural</w:t>
      </w:r>
      <w:r>
        <w:rPr>
          <w:b/>
          <w:spacing w:val="-4"/>
        </w:rPr>
        <w:t xml:space="preserve"> </w:t>
      </w:r>
      <w:r>
        <w:rPr>
          <w:b/>
        </w:rPr>
        <w:t>quality</w:t>
      </w:r>
      <w:r>
        <w:rPr>
          <w:b/>
          <w:spacing w:val="-4"/>
        </w:rPr>
        <w:t xml:space="preserve"> </w:t>
      </w:r>
      <w:r>
        <w:t>is</w:t>
      </w:r>
      <w:r>
        <w:rPr>
          <w:spacing w:val="-4"/>
        </w:rPr>
        <w:t xml:space="preserve"> </w:t>
      </w:r>
      <w:r>
        <w:t>not</w:t>
      </w:r>
      <w:r>
        <w:rPr>
          <w:spacing w:val="-4"/>
        </w:rPr>
        <w:t xml:space="preserve"> </w:t>
      </w:r>
      <w:r>
        <w:t>just</w:t>
      </w:r>
      <w:r>
        <w:rPr>
          <w:spacing w:val="-4"/>
        </w:rPr>
        <w:t xml:space="preserve"> </w:t>
      </w:r>
      <w:r>
        <w:t>a</w:t>
      </w:r>
      <w:ins w:id="134" w:author="Scott Hudson" w:date="2016-07-28T22:14:00Z">
        <w:r w:rsidR="002002BE">
          <w:t>n</w:t>
        </w:r>
      </w:ins>
      <w:r>
        <w:rPr>
          <w:spacing w:val="-4"/>
        </w:rPr>
        <w:t xml:space="preserve"> </w:t>
      </w:r>
      <w:r>
        <w:t>issue</w:t>
      </w:r>
      <w:r>
        <w:rPr>
          <w:spacing w:val="-4"/>
        </w:rPr>
        <w:t xml:space="preserve"> </w:t>
      </w:r>
      <w:r>
        <w:t>for</w:t>
      </w:r>
      <w:r>
        <w:rPr>
          <w:spacing w:val="-4"/>
        </w:rPr>
        <w:t xml:space="preserve"> </w:t>
      </w:r>
      <w:r>
        <w:t>support</w:t>
      </w:r>
      <w:r>
        <w:rPr>
          <w:spacing w:val="-4"/>
        </w:rPr>
        <w:t xml:space="preserve"> </w:t>
      </w:r>
      <w:proofErr w:type="gramStart"/>
      <w:r>
        <w:t>structure,</w:t>
      </w:r>
      <w:proofErr w:type="gramEnd"/>
      <w:r>
        <w:rPr>
          <w:spacing w:val="-4"/>
        </w:rPr>
        <w:t xml:space="preserve"> </w:t>
      </w:r>
      <w:r>
        <w:t>it</w:t>
      </w:r>
      <w:r>
        <w:rPr>
          <w:spacing w:val="-4"/>
        </w:rPr>
        <w:t xml:space="preserve"> </w:t>
      </w:r>
      <w:r>
        <w:t>also</w:t>
      </w:r>
      <w:r>
        <w:rPr>
          <w:spacing w:val="-4"/>
        </w:rPr>
        <w:t xml:space="preserve"> </w:t>
      </w:r>
      <w:r>
        <w:t>affects</w:t>
      </w:r>
      <w:r>
        <w:rPr>
          <w:spacing w:val="-4"/>
        </w:rPr>
        <w:t xml:space="preserve"> </w:t>
      </w:r>
      <w:r>
        <w:t>the</w:t>
      </w:r>
      <w:r>
        <w:rPr>
          <w:spacing w:val="-4"/>
        </w:rPr>
        <w:t xml:space="preserve"> </w:t>
      </w:r>
      <w:r>
        <w:t>usage</w:t>
      </w:r>
      <w:r>
        <w:rPr>
          <w:spacing w:val="-4"/>
        </w:rPr>
        <w:t xml:space="preserve"> </w:t>
      </w:r>
      <w:r>
        <w:t>of</w:t>
      </w:r>
      <w:r>
        <w:rPr>
          <w:spacing w:val="-4"/>
        </w:rPr>
        <w:t xml:space="preserve"> </w:t>
      </w:r>
      <w:r>
        <w:t>the</w:t>
      </w:r>
      <w:r>
        <w:rPr>
          <w:spacing w:val="-4"/>
        </w:rPr>
        <w:t xml:space="preserve"> </w:t>
      </w:r>
      <w:r>
        <w:t>3D printed objects. Material is perhaps the primary factor for structural quality. Beyond traditional plastic-based</w:t>
      </w:r>
      <w:r>
        <w:rPr>
          <w:spacing w:val="-20"/>
        </w:rPr>
        <w:t xml:space="preserve"> </w:t>
      </w:r>
      <w:r>
        <w:t>filament,</w:t>
      </w:r>
      <w:r>
        <w:rPr>
          <w:spacing w:val="-17"/>
        </w:rPr>
        <w:t xml:space="preserve"> </w:t>
      </w:r>
      <w:r>
        <w:t>innovation</w:t>
      </w:r>
      <w:r>
        <w:rPr>
          <w:spacing w:val="-20"/>
        </w:rPr>
        <w:t xml:space="preserve"> </w:t>
      </w:r>
      <w:r>
        <w:t>in</w:t>
      </w:r>
      <w:r>
        <w:rPr>
          <w:spacing w:val="-20"/>
        </w:rPr>
        <w:t xml:space="preserve"> </w:t>
      </w:r>
      <w:r>
        <w:t>material,</w:t>
      </w:r>
      <w:r>
        <w:rPr>
          <w:spacing w:val="-17"/>
        </w:rPr>
        <w:t xml:space="preserve"> </w:t>
      </w:r>
      <w:r>
        <w:t>such</w:t>
      </w:r>
      <w:r>
        <w:rPr>
          <w:spacing w:val="-20"/>
        </w:rPr>
        <w:t xml:space="preserve"> </w:t>
      </w:r>
      <w:r>
        <w:t>as</w:t>
      </w:r>
      <w:r>
        <w:rPr>
          <w:spacing w:val="-20"/>
        </w:rPr>
        <w:t xml:space="preserve"> </w:t>
      </w:r>
      <w:r>
        <w:t>carbon</w:t>
      </w:r>
      <w:r>
        <w:rPr>
          <w:spacing w:val="-20"/>
        </w:rPr>
        <w:t xml:space="preserve"> </w:t>
      </w:r>
      <w:r>
        <w:t>nanotube</w:t>
      </w:r>
      <w:hyperlink w:anchor="_bookmark26" w:history="1">
        <w:r>
          <w:rPr>
            <w:position w:val="9"/>
            <w:sz w:val="16"/>
          </w:rPr>
          <w:t>6</w:t>
        </w:r>
      </w:hyperlink>
      <w:r>
        <w:rPr>
          <w:spacing w:val="9"/>
          <w:position w:val="9"/>
          <w:sz w:val="16"/>
        </w:rPr>
        <w:t xml:space="preserve"> </w:t>
      </w:r>
      <w:r>
        <w:t>and</w:t>
      </w:r>
      <w:r>
        <w:rPr>
          <w:spacing w:val="-20"/>
        </w:rPr>
        <w:t xml:space="preserve"> </w:t>
      </w:r>
      <w:r>
        <w:t>polycarbonate-based filament</w:t>
      </w:r>
      <w:hyperlink w:anchor="_bookmark27" w:history="1">
        <w:r>
          <w:rPr>
            <w:position w:val="9"/>
            <w:sz w:val="16"/>
          </w:rPr>
          <w:t>7</w:t>
        </w:r>
      </w:hyperlink>
      <w:r>
        <w:rPr>
          <w:spacing w:val="9"/>
          <w:position w:val="9"/>
          <w:sz w:val="16"/>
        </w:rPr>
        <w:t xml:space="preserve"> </w:t>
      </w:r>
      <w:del w:id="135" w:author="Scott Hudson" w:date="2016-07-28T22:31:00Z">
        <w:r w:rsidDel="0038234A">
          <w:delText>is</w:delText>
        </w:r>
        <w:r w:rsidDel="0038234A">
          <w:rPr>
            <w:spacing w:val="-19"/>
          </w:rPr>
          <w:delText xml:space="preserve"> </w:delText>
        </w:r>
      </w:del>
      <w:ins w:id="136" w:author="Scott Hudson" w:date="2016-07-28T22:31:00Z">
        <w:r w:rsidR="0038234A">
          <w:t>has</w:t>
        </w:r>
        <w:r w:rsidR="0038234A">
          <w:rPr>
            <w:spacing w:val="-19"/>
          </w:rPr>
          <w:t xml:space="preserve"> </w:t>
        </w:r>
      </w:ins>
      <w:r>
        <w:t>proven</w:t>
      </w:r>
      <w:r>
        <w:rPr>
          <w:spacing w:val="-18"/>
        </w:rPr>
        <w:t xml:space="preserve"> </w:t>
      </w:r>
      <w:r>
        <w:t>to</w:t>
      </w:r>
      <w:r>
        <w:rPr>
          <w:spacing w:val="-19"/>
        </w:rPr>
        <w:t xml:space="preserve"> </w:t>
      </w:r>
      <w:r>
        <w:t>provide,</w:t>
      </w:r>
      <w:r>
        <w:rPr>
          <w:spacing w:val="-17"/>
        </w:rPr>
        <w:t xml:space="preserve"> </w:t>
      </w:r>
      <w:r>
        <w:t>amongst</w:t>
      </w:r>
      <w:r>
        <w:rPr>
          <w:spacing w:val="-19"/>
        </w:rPr>
        <w:t xml:space="preserve"> </w:t>
      </w:r>
      <w:r>
        <w:t>other</w:t>
      </w:r>
      <w:r>
        <w:rPr>
          <w:spacing w:val="-19"/>
        </w:rPr>
        <w:t xml:space="preserve"> </w:t>
      </w:r>
      <w:r>
        <w:t>improvements,</w:t>
      </w:r>
      <w:r>
        <w:rPr>
          <w:spacing w:val="-17"/>
        </w:rPr>
        <w:t xml:space="preserve"> </w:t>
      </w:r>
      <w:r>
        <w:t>stronger</w:t>
      </w:r>
      <w:r>
        <w:rPr>
          <w:spacing w:val="-19"/>
        </w:rPr>
        <w:t xml:space="preserve"> </w:t>
      </w:r>
      <w:r>
        <w:t>structural</w:t>
      </w:r>
      <w:r>
        <w:rPr>
          <w:spacing w:val="-18"/>
        </w:rPr>
        <w:t xml:space="preserve"> </w:t>
      </w:r>
      <w:r>
        <w:t>properties.</w:t>
      </w:r>
      <w:r>
        <w:rPr>
          <w:spacing w:val="1"/>
        </w:rPr>
        <w:t xml:space="preserve"> </w:t>
      </w:r>
      <w:r>
        <w:t xml:space="preserve">How- </w:t>
      </w:r>
      <w:r>
        <w:rPr>
          <w:spacing w:val="-4"/>
        </w:rPr>
        <w:t xml:space="preserve">ever, </w:t>
      </w:r>
      <w:r>
        <w:t xml:space="preserve">material is not the only variable in </w:t>
      </w:r>
      <w:commentRangeStart w:id="137"/>
      <w:r>
        <w:t>deciding an FDM printed object’s strength</w:t>
      </w:r>
      <w:commentRangeEnd w:id="137"/>
      <w:r w:rsidR="0038234A">
        <w:rPr>
          <w:rStyle w:val="CommentReference"/>
        </w:rPr>
        <w:commentReference w:id="137"/>
      </w:r>
      <w:r>
        <w:t xml:space="preserve">. The layer by layer approach of FDM printers has caused a side effect of </w:t>
      </w:r>
      <w:commentRangeStart w:id="138"/>
      <w:r>
        <w:t>anisotropy</w:t>
      </w:r>
      <w:commentRangeEnd w:id="138"/>
      <w:r w:rsidR="0038234A">
        <w:rPr>
          <w:rStyle w:val="CommentReference"/>
        </w:rPr>
        <w:commentReference w:id="138"/>
      </w:r>
      <w:r>
        <w:t xml:space="preserve">–meaning the </w:t>
      </w:r>
      <w:proofErr w:type="spellStart"/>
      <w:r>
        <w:t>struc</w:t>
      </w:r>
      <w:proofErr w:type="spellEnd"/>
      <w:r>
        <w:t xml:space="preserve">- </w:t>
      </w:r>
      <w:proofErr w:type="spellStart"/>
      <w:r>
        <w:t>tural</w:t>
      </w:r>
      <w:proofErr w:type="spellEnd"/>
      <w:r>
        <w:t xml:space="preserve"> property of an object is dependent on the direction in which it is printed. Specifically, a printed object is generally much stronger within layers than between them, as adjacent layers are </w:t>
      </w:r>
      <w:proofErr w:type="spellStart"/>
      <w:r>
        <w:t>anisotropically</w:t>
      </w:r>
      <w:proofErr w:type="spellEnd"/>
      <w:r>
        <w:t xml:space="preserve"> adhered rather than </w:t>
      </w:r>
      <w:proofErr w:type="spellStart"/>
      <w:r>
        <w:t>isotropically</w:t>
      </w:r>
      <w:proofErr w:type="spellEnd"/>
      <w:r>
        <w:t xml:space="preserve"> integrated. This unique characteristic has motivated several interesting projects, such as </w:t>
      </w:r>
      <w:proofErr w:type="spellStart"/>
      <w:r>
        <w:t>Umetani</w:t>
      </w:r>
      <w:proofErr w:type="spellEnd"/>
      <w:r>
        <w:t xml:space="preserve"> and Schmidt’s cross-sectional analysis </w:t>
      </w:r>
      <w:hyperlink w:anchor="_bookmark210" w:history="1">
        <w:r>
          <w:t>[69]</w:t>
        </w:r>
      </w:hyperlink>
      <w:r>
        <w:t xml:space="preserve"> and Ulu et </w:t>
      </w:r>
      <w:r>
        <w:rPr>
          <w:spacing w:val="-7"/>
        </w:rPr>
        <w:t xml:space="preserve">al.’s </w:t>
      </w:r>
      <w:r>
        <w:t xml:space="preserve">build orientation optimization </w:t>
      </w:r>
      <w:hyperlink w:anchor="_bookmark209" w:history="1">
        <w:r>
          <w:t>[68],</w:t>
        </w:r>
      </w:hyperlink>
      <w:r>
        <w:t xml:space="preserve"> both of which </w:t>
      </w:r>
      <w:del w:id="139" w:author="Scott Hudson" w:date="2016-07-28T22:36:00Z">
        <w:r w:rsidDel="00C265CC">
          <w:delText xml:space="preserve">attain </w:delText>
        </w:r>
      </w:del>
      <w:ins w:id="140" w:author="Scott Hudson" w:date="2016-07-28T22:36:00Z">
        <w:r w:rsidR="00C265CC">
          <w:t>attempt</w:t>
        </w:r>
        <w:r w:rsidR="00C265CC">
          <w:t xml:space="preserve"> </w:t>
        </w:r>
      </w:ins>
      <w:r>
        <w:t xml:space="preserve">to find an optimal direction to print an object so as to maximize its strength (or minimize the effect of cross-layer </w:t>
      </w:r>
      <w:proofErr w:type="spellStart"/>
      <w:r>
        <w:t>anisotrophism</w:t>
      </w:r>
      <w:proofErr w:type="spellEnd"/>
      <w:r>
        <w:t>).</w:t>
      </w:r>
    </w:p>
    <w:p w:rsidR="00F45610" w:rsidRDefault="008D4F3A">
      <w:pPr>
        <w:pStyle w:val="BodyText"/>
        <w:spacing w:before="31" w:line="252" w:lineRule="auto"/>
        <w:ind w:left="110" w:right="107" w:firstLine="351"/>
        <w:jc w:val="both"/>
      </w:pPr>
      <w:r>
        <w:t>All</w:t>
      </w:r>
      <w:r>
        <w:rPr>
          <w:spacing w:val="-12"/>
        </w:rPr>
        <w:t xml:space="preserve"> </w:t>
      </w:r>
      <w:r>
        <w:t>this</w:t>
      </w:r>
      <w:r>
        <w:rPr>
          <w:spacing w:val="-12"/>
        </w:rPr>
        <w:t xml:space="preserve"> </w:t>
      </w:r>
      <w:r>
        <w:t>work</w:t>
      </w:r>
      <w:r>
        <w:rPr>
          <w:spacing w:val="-11"/>
        </w:rPr>
        <w:t xml:space="preserve"> </w:t>
      </w:r>
      <w:r>
        <w:t>above</w:t>
      </w:r>
      <w:r>
        <w:rPr>
          <w:spacing w:val="-12"/>
        </w:rPr>
        <w:t xml:space="preserve"> </w:t>
      </w:r>
      <w:r>
        <w:t>focuses</w:t>
      </w:r>
      <w:r>
        <w:rPr>
          <w:spacing w:val="-12"/>
        </w:rPr>
        <w:t xml:space="preserve"> </w:t>
      </w:r>
      <w:r>
        <w:t>on</w:t>
      </w:r>
      <w:r>
        <w:rPr>
          <w:spacing w:val="-11"/>
        </w:rPr>
        <w:t xml:space="preserve"> </w:t>
      </w:r>
      <w:r>
        <w:t>understanding</w:t>
      </w:r>
      <w:r>
        <w:rPr>
          <w:spacing w:val="-12"/>
        </w:rPr>
        <w:t xml:space="preserve"> </w:t>
      </w:r>
      <w:r>
        <w:t>the</w:t>
      </w:r>
      <w:r>
        <w:rPr>
          <w:spacing w:val="-12"/>
        </w:rPr>
        <w:t xml:space="preserve"> </w:t>
      </w:r>
      <w:r>
        <w:t>limitations,</w:t>
      </w:r>
      <w:r>
        <w:rPr>
          <w:spacing w:val="-10"/>
        </w:rPr>
        <w:t xml:space="preserve"> </w:t>
      </w:r>
      <w:r>
        <w:t>optimizing</w:t>
      </w:r>
      <w:r>
        <w:rPr>
          <w:spacing w:val="-12"/>
        </w:rPr>
        <w:t xml:space="preserve"> </w:t>
      </w:r>
      <w:r>
        <w:t>the</w:t>
      </w:r>
      <w:r>
        <w:rPr>
          <w:spacing w:val="-12"/>
        </w:rPr>
        <w:t xml:space="preserve"> </w:t>
      </w:r>
      <w:r>
        <w:t>printing</w:t>
      </w:r>
      <w:r>
        <w:rPr>
          <w:spacing w:val="-11"/>
        </w:rPr>
        <w:t xml:space="preserve"> </w:t>
      </w:r>
      <w:r>
        <w:t>process and</w:t>
      </w:r>
      <w:r>
        <w:rPr>
          <w:spacing w:val="-17"/>
        </w:rPr>
        <w:t xml:space="preserve"> </w:t>
      </w:r>
      <w:r>
        <w:t>has</w:t>
      </w:r>
      <w:r>
        <w:rPr>
          <w:spacing w:val="-17"/>
        </w:rPr>
        <w:t xml:space="preserve"> </w:t>
      </w:r>
      <w:r>
        <w:t>solved</w:t>
      </w:r>
      <w:r>
        <w:rPr>
          <w:spacing w:val="-17"/>
        </w:rPr>
        <w:t xml:space="preserve"> </w:t>
      </w:r>
      <w:r>
        <w:t>a</w:t>
      </w:r>
      <w:r>
        <w:rPr>
          <w:spacing w:val="-17"/>
        </w:rPr>
        <w:t xml:space="preserve"> </w:t>
      </w:r>
      <w:r>
        <w:t>number</w:t>
      </w:r>
      <w:r>
        <w:rPr>
          <w:spacing w:val="-17"/>
        </w:rPr>
        <w:t xml:space="preserve"> </w:t>
      </w:r>
      <w:r>
        <w:t>of</w:t>
      </w:r>
      <w:r>
        <w:rPr>
          <w:spacing w:val="-17"/>
        </w:rPr>
        <w:t xml:space="preserve"> </w:t>
      </w:r>
      <w:r>
        <w:t>interesting</w:t>
      </w:r>
      <w:r>
        <w:rPr>
          <w:spacing w:val="-17"/>
        </w:rPr>
        <w:t xml:space="preserve"> </w:t>
      </w:r>
      <w:r>
        <w:t>problems</w:t>
      </w:r>
      <w:r>
        <w:rPr>
          <w:spacing w:val="-17"/>
        </w:rPr>
        <w:t xml:space="preserve"> </w:t>
      </w:r>
      <w:r>
        <w:t>related</w:t>
      </w:r>
      <w:r>
        <w:rPr>
          <w:spacing w:val="-17"/>
        </w:rPr>
        <w:t xml:space="preserve"> </w:t>
      </w:r>
      <w:r>
        <w:t>to</w:t>
      </w:r>
      <w:r>
        <w:rPr>
          <w:spacing w:val="-17"/>
        </w:rPr>
        <w:t xml:space="preserve"> </w:t>
      </w:r>
      <w:r>
        <w:t>speed,</w:t>
      </w:r>
      <w:r>
        <w:rPr>
          <w:spacing w:val="-15"/>
        </w:rPr>
        <w:t xml:space="preserve"> </w:t>
      </w:r>
      <w:r>
        <w:t>overhang</w:t>
      </w:r>
      <w:r>
        <w:rPr>
          <w:spacing w:val="-17"/>
        </w:rPr>
        <w:t xml:space="preserve"> </w:t>
      </w:r>
      <w:r>
        <w:t>and</w:t>
      </w:r>
      <w:r>
        <w:rPr>
          <w:spacing w:val="-17"/>
        </w:rPr>
        <w:t xml:space="preserve"> </w:t>
      </w:r>
      <w:r>
        <w:t>structural</w:t>
      </w:r>
      <w:r>
        <w:rPr>
          <w:spacing w:val="-17"/>
        </w:rPr>
        <w:t xml:space="preserve"> </w:t>
      </w:r>
      <w:r>
        <w:t>quality. Next</w:t>
      </w:r>
      <w:r>
        <w:rPr>
          <w:spacing w:val="-14"/>
        </w:rPr>
        <w:t xml:space="preserve"> </w:t>
      </w:r>
      <w:r>
        <w:t>I</w:t>
      </w:r>
      <w:r>
        <w:rPr>
          <w:spacing w:val="-14"/>
        </w:rPr>
        <w:t xml:space="preserve"> </w:t>
      </w:r>
      <w:r>
        <w:t>move</w:t>
      </w:r>
      <w:r>
        <w:rPr>
          <w:spacing w:val="-14"/>
        </w:rPr>
        <w:t xml:space="preserve"> </w:t>
      </w:r>
      <w:r>
        <w:t>on</w:t>
      </w:r>
      <w:r>
        <w:rPr>
          <w:spacing w:val="-14"/>
        </w:rPr>
        <w:t xml:space="preserve"> </w:t>
      </w:r>
      <w:r>
        <w:t>from</w:t>
      </w:r>
      <w:r>
        <w:rPr>
          <w:spacing w:val="-14"/>
        </w:rPr>
        <w:t xml:space="preserve"> </w:t>
      </w:r>
      <w:r>
        <w:t>the</w:t>
      </w:r>
      <w:r>
        <w:rPr>
          <w:spacing w:val="-14"/>
        </w:rPr>
        <w:t xml:space="preserve"> </w:t>
      </w:r>
      <w:r>
        <w:t>printing</w:t>
      </w:r>
      <w:r>
        <w:rPr>
          <w:spacing w:val="-14"/>
        </w:rPr>
        <w:t xml:space="preserve"> </w:t>
      </w:r>
      <w:r>
        <w:t>process</w:t>
      </w:r>
      <w:r>
        <w:rPr>
          <w:spacing w:val="-14"/>
        </w:rPr>
        <w:t xml:space="preserve"> </w:t>
      </w:r>
      <w:r>
        <w:t>and</w:t>
      </w:r>
      <w:r>
        <w:rPr>
          <w:spacing w:val="-14"/>
        </w:rPr>
        <w:t xml:space="preserve"> </w:t>
      </w:r>
      <w:r>
        <w:t>look</w:t>
      </w:r>
      <w:r>
        <w:rPr>
          <w:spacing w:val="-14"/>
        </w:rPr>
        <w:t xml:space="preserve"> </w:t>
      </w:r>
      <w:r>
        <w:t>at</w:t>
      </w:r>
      <w:r>
        <w:rPr>
          <w:spacing w:val="-14"/>
        </w:rPr>
        <w:t xml:space="preserve"> </w:t>
      </w:r>
      <w:r>
        <w:t>the</w:t>
      </w:r>
      <w:r>
        <w:rPr>
          <w:spacing w:val="-14"/>
        </w:rPr>
        <w:t xml:space="preserve"> </w:t>
      </w:r>
      <w:r>
        <w:t>design</w:t>
      </w:r>
      <w:r>
        <w:rPr>
          <w:spacing w:val="-14"/>
        </w:rPr>
        <w:t xml:space="preserve"> </w:t>
      </w:r>
      <w:r>
        <w:t>of</w:t>
      </w:r>
      <w:r>
        <w:rPr>
          <w:spacing w:val="-14"/>
        </w:rPr>
        <w:t xml:space="preserve"> </w:t>
      </w:r>
      <w:r>
        <w:t>objects</w:t>
      </w:r>
      <w:r>
        <w:rPr>
          <w:spacing w:val="-14"/>
        </w:rPr>
        <w:t xml:space="preserve"> </w:t>
      </w:r>
      <w:r>
        <w:t>that</w:t>
      </w:r>
      <w:r>
        <w:rPr>
          <w:spacing w:val="-14"/>
        </w:rPr>
        <w:t xml:space="preserve"> </w:t>
      </w:r>
      <w:r>
        <w:t>gives</w:t>
      </w:r>
      <w:r>
        <w:rPr>
          <w:spacing w:val="-14"/>
        </w:rPr>
        <w:t xml:space="preserve"> </w:t>
      </w:r>
      <w:r>
        <w:t>them</w:t>
      </w:r>
      <w:r>
        <w:rPr>
          <w:spacing w:val="-14"/>
        </w:rPr>
        <w:t xml:space="preserve"> </w:t>
      </w:r>
      <w:r>
        <w:t>custom properties once</w:t>
      </w:r>
      <w:r>
        <w:rPr>
          <w:spacing w:val="-10"/>
        </w:rPr>
        <w:t xml:space="preserve"> </w:t>
      </w:r>
      <w:r>
        <w:t>printed.</w:t>
      </w:r>
    </w:p>
    <w:p w:rsidR="00F45610" w:rsidRDefault="00F45610">
      <w:pPr>
        <w:pStyle w:val="BodyText"/>
        <w:spacing w:before="8"/>
      </w:pPr>
    </w:p>
    <w:p w:rsidR="00F45610" w:rsidRDefault="008D4F3A">
      <w:pPr>
        <w:spacing w:line="242" w:lineRule="exact"/>
        <w:ind w:left="388"/>
        <w:rPr>
          <w:sz w:val="20"/>
        </w:rPr>
      </w:pPr>
      <w:r>
        <w:rPr>
          <w:w w:val="135"/>
          <w:position w:val="7"/>
          <w:sz w:val="14"/>
        </w:rPr>
        <w:t>6</w:t>
      </w:r>
      <w:bookmarkStart w:id="141" w:name="_bookmark26"/>
      <w:bookmarkStart w:id="142" w:name="_bookmark27"/>
      <w:bookmarkEnd w:id="141"/>
      <w:bookmarkEnd w:id="142"/>
      <w:r>
        <w:fldChar w:fldCharType="begin"/>
      </w:r>
      <w:r>
        <w:instrText xml:space="preserve"> HYPERLINK "http://www.3dxtech.com/" \h </w:instrText>
      </w:r>
      <w:r>
        <w:fldChar w:fldCharType="separate"/>
      </w:r>
      <w:r>
        <w:rPr>
          <w:w w:val="135"/>
          <w:sz w:val="20"/>
        </w:rPr>
        <w:t>http://www.3dxtech.com/</w:t>
      </w:r>
      <w:r>
        <w:rPr>
          <w:w w:val="135"/>
          <w:sz w:val="20"/>
        </w:rPr>
        <w:fldChar w:fldCharType="end"/>
      </w:r>
    </w:p>
    <w:p w:rsidR="00F45610" w:rsidRDefault="008D4F3A">
      <w:pPr>
        <w:spacing w:line="242" w:lineRule="exact"/>
        <w:ind w:left="388"/>
        <w:rPr>
          <w:sz w:val="20"/>
        </w:rPr>
      </w:pPr>
      <w:r>
        <w:rPr>
          <w:w w:val="130"/>
          <w:position w:val="7"/>
          <w:sz w:val="14"/>
        </w:rPr>
        <w:lastRenderedPageBreak/>
        <w:t>7</w:t>
      </w:r>
      <w:hyperlink r:id="rId33">
        <w:r>
          <w:rPr>
            <w:w w:val="130"/>
            <w:sz w:val="20"/>
          </w:rPr>
          <w:t>http://www.polymaker.com/shop/polymaker-pc-max/</w:t>
        </w:r>
      </w:hyperlink>
    </w:p>
    <w:p w:rsidR="00F45610" w:rsidRDefault="00F45610">
      <w:pPr>
        <w:spacing w:line="242" w:lineRule="exact"/>
        <w:rPr>
          <w:sz w:val="20"/>
        </w:rPr>
        <w:sectPr w:rsidR="00F45610">
          <w:headerReference w:type="default" r:id="rId34"/>
          <w:pgSz w:w="12240" w:h="15840"/>
          <w:pgMar w:top="1120" w:right="1420" w:bottom="1480" w:left="1420" w:header="595" w:footer="1286" w:gutter="0"/>
          <w:cols w:space="720"/>
        </w:sectPr>
      </w:pPr>
    </w:p>
    <w:p w:rsidR="00F45610" w:rsidRDefault="008D4F3A">
      <w:pPr>
        <w:pStyle w:val="Heading3"/>
        <w:numPr>
          <w:ilvl w:val="2"/>
          <w:numId w:val="10"/>
        </w:numPr>
        <w:tabs>
          <w:tab w:val="left" w:pos="971"/>
        </w:tabs>
        <w:spacing w:before="122"/>
        <w:ind w:hanging="860"/>
      </w:pPr>
      <w:bookmarkStart w:id="143" w:name="2.2.2_Making_3D_Printed_Objects_with_Int"/>
      <w:bookmarkStart w:id="144" w:name="_bookmark28"/>
      <w:bookmarkEnd w:id="143"/>
      <w:bookmarkEnd w:id="144"/>
      <w:r>
        <w:lastRenderedPageBreak/>
        <w:t xml:space="preserve">Making 3D Printed Objects with Interactive </w:t>
      </w:r>
      <w:del w:id="145" w:author="Scott Hudson" w:date="2016-07-28T22:40:00Z">
        <w:r w:rsidDel="00C265CC">
          <w:delText xml:space="preserve"> </w:delText>
        </w:r>
        <w:r w:rsidDel="00C265CC">
          <w:rPr>
            <w:spacing w:val="7"/>
          </w:rPr>
          <w:delText xml:space="preserve"> </w:delText>
        </w:r>
      </w:del>
      <w:r>
        <w:t>Properties</w:t>
      </w:r>
    </w:p>
    <w:p w:rsidR="00F45610" w:rsidRDefault="00F45610">
      <w:pPr>
        <w:pStyle w:val="BodyText"/>
        <w:rPr>
          <w:b/>
          <w:sz w:val="28"/>
        </w:rPr>
      </w:pPr>
    </w:p>
    <w:p w:rsidR="00F45610" w:rsidRDefault="008D4F3A">
      <w:pPr>
        <w:pStyle w:val="BodyText"/>
        <w:spacing w:before="187" w:line="252" w:lineRule="auto"/>
        <w:ind w:left="109"/>
      </w:pPr>
      <w:r>
        <w:t xml:space="preserve">One compelling power of 3D printing is the customization of objects–the ability to transform them into something </w:t>
      </w:r>
      <w:del w:id="146" w:author="Scott Hudson" w:date="2016-07-28T22:41:00Z">
        <w:r w:rsidDel="00C265CC">
          <w:delText xml:space="preserve">of </w:delText>
        </w:r>
      </w:del>
      <w:ins w:id="147" w:author="Scott Hudson" w:date="2016-07-28T22:41:00Z">
        <w:r w:rsidR="00C265CC">
          <w:t>with</w:t>
        </w:r>
        <w:r w:rsidR="00C265CC">
          <w:t xml:space="preserve"> </w:t>
        </w:r>
      </w:ins>
      <w:r>
        <w:t>unique properties customized by the users.</w:t>
      </w:r>
    </w:p>
    <w:p w:rsidR="00F45610" w:rsidRDefault="008D4F3A">
      <w:pPr>
        <w:pStyle w:val="BodyText"/>
        <w:spacing w:before="164" w:line="252" w:lineRule="auto"/>
        <w:ind w:left="109" w:right="107" w:firstLine="351"/>
        <w:jc w:val="both"/>
      </w:pPr>
      <w:r>
        <w:t xml:space="preserve">One well-explored approach to achieve this is by embedding custom structure or compo- </w:t>
      </w:r>
      <w:proofErr w:type="spellStart"/>
      <w:r>
        <w:t>nents</w:t>
      </w:r>
      <w:proofErr w:type="spellEnd"/>
      <w:r>
        <w:t xml:space="preserve"> into a printed object. This approach can often result in more interactive 3D prints, as the embedding enables the objects to transmit various signals with </w:t>
      </w:r>
      <w:commentRangeStart w:id="148"/>
      <w:r>
        <w:t>interactive characteristics</w:t>
      </w:r>
      <w:commentRangeEnd w:id="148"/>
      <w:r w:rsidR="00E3301E">
        <w:rPr>
          <w:rStyle w:val="CommentReference"/>
        </w:rPr>
        <w:commentReference w:id="148"/>
      </w:r>
      <w:r>
        <w:t>. For example,</w:t>
      </w:r>
      <w:r>
        <w:rPr>
          <w:spacing w:val="-7"/>
        </w:rPr>
        <w:t xml:space="preserve"> </w:t>
      </w:r>
      <w:r>
        <w:t>Printed</w:t>
      </w:r>
      <w:r>
        <w:rPr>
          <w:spacing w:val="-8"/>
        </w:rPr>
        <w:t xml:space="preserve"> </w:t>
      </w:r>
      <w:r>
        <w:t>Optics</w:t>
      </w:r>
      <w:r>
        <w:rPr>
          <w:spacing w:val="-8"/>
        </w:rPr>
        <w:t xml:space="preserve"> </w:t>
      </w:r>
      <w:r>
        <w:t>is</w:t>
      </w:r>
      <w:r>
        <w:rPr>
          <w:spacing w:val="-8"/>
        </w:rPr>
        <w:t xml:space="preserve"> </w:t>
      </w:r>
      <w:r>
        <w:t>a</w:t>
      </w:r>
      <w:r>
        <w:rPr>
          <w:spacing w:val="-8"/>
        </w:rPr>
        <w:t xml:space="preserve"> </w:t>
      </w:r>
      <w:r>
        <w:t>general</w:t>
      </w:r>
      <w:r>
        <w:rPr>
          <w:spacing w:val="-8"/>
        </w:rPr>
        <w:t xml:space="preserve"> </w:t>
      </w:r>
      <w:r>
        <w:t>technique</w:t>
      </w:r>
      <w:r>
        <w:rPr>
          <w:spacing w:val="-8"/>
        </w:rPr>
        <w:t xml:space="preserve"> </w:t>
      </w:r>
      <w:r>
        <w:t>that</w:t>
      </w:r>
      <w:r>
        <w:rPr>
          <w:spacing w:val="-8"/>
        </w:rPr>
        <w:t xml:space="preserve"> </w:t>
      </w:r>
      <w:r>
        <w:t>embeds</w:t>
      </w:r>
      <w:r>
        <w:rPr>
          <w:spacing w:val="-8"/>
        </w:rPr>
        <w:t xml:space="preserve"> </w:t>
      </w:r>
      <w:r>
        <w:t>optical</w:t>
      </w:r>
      <w:r>
        <w:rPr>
          <w:spacing w:val="-8"/>
        </w:rPr>
        <w:t xml:space="preserve"> </w:t>
      </w:r>
      <w:r>
        <w:t>elements</w:t>
      </w:r>
      <w:r>
        <w:rPr>
          <w:spacing w:val="-8"/>
        </w:rPr>
        <w:t xml:space="preserve"> </w:t>
      </w:r>
      <w:r>
        <w:t>into</w:t>
      </w:r>
      <w:r>
        <w:rPr>
          <w:spacing w:val="-8"/>
        </w:rPr>
        <w:t xml:space="preserve"> </w:t>
      </w:r>
      <w:r>
        <w:t>objects</w:t>
      </w:r>
      <w:r>
        <w:rPr>
          <w:spacing w:val="-8"/>
        </w:rPr>
        <w:t xml:space="preserve"> </w:t>
      </w:r>
      <w:r>
        <w:t>to</w:t>
      </w:r>
      <w:r>
        <w:rPr>
          <w:spacing w:val="-8"/>
        </w:rPr>
        <w:t xml:space="preserve"> </w:t>
      </w:r>
      <w:r>
        <w:t xml:space="preserve">serve as display or optoelectronic sensors that react to how people manipulate the objects </w:t>
      </w:r>
      <w:hyperlink w:anchor="_bookmark147" w:history="1">
        <w:r>
          <w:t>[6,</w:t>
        </w:r>
      </w:hyperlink>
      <w:r>
        <w:t xml:space="preserve"> </w:t>
      </w:r>
      <w:hyperlink w:anchor="_bookmark218" w:history="1">
        <w:r>
          <w:t>77].</w:t>
        </w:r>
      </w:hyperlink>
      <w:r>
        <w:t xml:space="preserve"> </w:t>
      </w:r>
      <w:proofErr w:type="spellStart"/>
      <w:r>
        <w:t>InfraStruct</w:t>
      </w:r>
      <w:proofErr w:type="spellEnd"/>
      <w:r>
        <w:t xml:space="preserve"> expands this idea to the terahertz (or sub-millimeter) spectrum: through terahertz imaging information can be encoded into or read from the internal design of 3D printable </w:t>
      </w:r>
      <w:proofErr w:type="spellStart"/>
      <w:r>
        <w:t>ob</w:t>
      </w:r>
      <w:proofErr w:type="spellEnd"/>
      <w:r>
        <w:t xml:space="preserve">- jects </w:t>
      </w:r>
      <w:hyperlink w:anchor="_bookmark219" w:history="1">
        <w:r>
          <w:t>[78].</w:t>
        </w:r>
      </w:hyperlink>
      <w:r>
        <w:t xml:space="preserve"> </w:t>
      </w:r>
      <w:proofErr w:type="spellStart"/>
      <w:r>
        <w:t>Accoustruments</w:t>
      </w:r>
      <w:proofErr w:type="spellEnd"/>
      <w:r>
        <w:t xml:space="preserve"> further pushes this approach with embedded transmission of audio signals whose </w:t>
      </w:r>
      <w:commentRangeStart w:id="149"/>
      <w:r>
        <w:t xml:space="preserve">echoes </w:t>
      </w:r>
      <w:commentRangeEnd w:id="149"/>
      <w:r w:rsidR="00E3301E">
        <w:rPr>
          <w:rStyle w:val="CommentReference"/>
        </w:rPr>
        <w:commentReference w:id="149"/>
      </w:r>
      <w:r>
        <w:t xml:space="preserve">can characteristically describe users’ interaction with a printed object. In particular, this approach seems more deployable to smart devices, as audio signals can be re- </w:t>
      </w:r>
      <w:proofErr w:type="spellStart"/>
      <w:r>
        <w:t>ceived</w:t>
      </w:r>
      <w:proofErr w:type="spellEnd"/>
      <w:r>
        <w:t xml:space="preserve"> by their microphones, and 3D printed enclosures can be easily attached to the devices </w:t>
      </w:r>
      <w:hyperlink w:anchor="_bookmark169" w:history="1">
        <w:r>
          <w:t>[28].</w:t>
        </w:r>
      </w:hyperlink>
      <w:r>
        <w:t xml:space="preserve"> Similarly, </w:t>
      </w:r>
      <w:proofErr w:type="spellStart"/>
      <w:r>
        <w:t>Lamello</w:t>
      </w:r>
      <w:proofErr w:type="spellEnd"/>
      <w:r>
        <w:t xml:space="preserve"> 3D prints objects with structures that produce distinct acoustic signals when interacted with </w:t>
      </w:r>
      <w:hyperlink w:anchor="_bookmark194" w:history="1">
        <w:r>
          <w:t>[53],</w:t>
        </w:r>
      </w:hyperlink>
      <w:r>
        <w:t xml:space="preserve"> such as a slider whose thumb brushes through a comb-like structure and produces distinguishable sound corresponding to its</w:t>
      </w:r>
      <w:r>
        <w:rPr>
          <w:spacing w:val="-29"/>
        </w:rPr>
        <w:t xml:space="preserve"> </w:t>
      </w:r>
      <w:r>
        <w:t>position.</w:t>
      </w:r>
    </w:p>
    <w:p w:rsidR="00F45610" w:rsidRDefault="008D4F3A">
      <w:pPr>
        <w:pStyle w:val="BodyText"/>
        <w:spacing w:before="164" w:line="252" w:lineRule="auto"/>
        <w:ind w:left="109" w:right="107" w:firstLine="351"/>
        <w:jc w:val="both"/>
      </w:pPr>
      <w:r>
        <w:t xml:space="preserve">It is also possible to embed other types of material. </w:t>
      </w:r>
      <w:r>
        <w:rPr>
          <w:spacing w:val="-4"/>
        </w:rPr>
        <w:t xml:space="preserve">Vazquez </w:t>
      </w:r>
      <w:r>
        <w:t>et al. manipulate air pressure inside</w:t>
      </w:r>
      <w:r>
        <w:rPr>
          <w:spacing w:val="-16"/>
        </w:rPr>
        <w:t xml:space="preserve"> </w:t>
      </w:r>
      <w:r>
        <w:t>a</w:t>
      </w:r>
      <w:r>
        <w:rPr>
          <w:spacing w:val="-16"/>
        </w:rPr>
        <w:t xml:space="preserve"> </w:t>
      </w:r>
      <w:r>
        <w:t>printed</w:t>
      </w:r>
      <w:r>
        <w:rPr>
          <w:spacing w:val="-16"/>
        </w:rPr>
        <w:t xml:space="preserve"> </w:t>
      </w:r>
      <w:r>
        <w:t>object</w:t>
      </w:r>
      <w:r>
        <w:rPr>
          <w:spacing w:val="-16"/>
        </w:rPr>
        <w:t xml:space="preserve"> </w:t>
      </w:r>
      <w:r>
        <w:t>with</w:t>
      </w:r>
      <w:r>
        <w:rPr>
          <w:spacing w:val="-16"/>
        </w:rPr>
        <w:t xml:space="preserve"> </w:t>
      </w:r>
      <w:r>
        <w:t>custom</w:t>
      </w:r>
      <w:r>
        <w:rPr>
          <w:spacing w:val="-16"/>
        </w:rPr>
        <w:t xml:space="preserve"> </w:t>
      </w:r>
      <w:r>
        <w:t>material</w:t>
      </w:r>
      <w:r>
        <w:rPr>
          <w:spacing w:val="-16"/>
        </w:rPr>
        <w:t xml:space="preserve"> </w:t>
      </w:r>
      <w:r>
        <w:t>and</w:t>
      </w:r>
      <w:r>
        <w:rPr>
          <w:spacing w:val="-16"/>
        </w:rPr>
        <w:t xml:space="preserve"> </w:t>
      </w:r>
      <w:r>
        <w:t>internal</w:t>
      </w:r>
      <w:r>
        <w:rPr>
          <w:spacing w:val="-16"/>
        </w:rPr>
        <w:t xml:space="preserve"> </w:t>
      </w:r>
      <w:r>
        <w:t>structure,</w:t>
      </w:r>
      <w:r>
        <w:rPr>
          <w:spacing w:val="-13"/>
        </w:rPr>
        <w:t xml:space="preserve"> </w:t>
      </w:r>
      <w:r>
        <w:t>which</w:t>
      </w:r>
      <w:r>
        <w:rPr>
          <w:spacing w:val="-16"/>
        </w:rPr>
        <w:t xml:space="preserve"> </w:t>
      </w:r>
      <w:r>
        <w:t>can</w:t>
      </w:r>
      <w:r>
        <w:rPr>
          <w:spacing w:val="-16"/>
        </w:rPr>
        <w:t xml:space="preserve"> </w:t>
      </w:r>
      <w:r>
        <w:t>also</w:t>
      </w:r>
      <w:r>
        <w:rPr>
          <w:spacing w:val="-16"/>
        </w:rPr>
        <w:t xml:space="preserve"> </w:t>
      </w:r>
      <w:r>
        <w:t>afford</w:t>
      </w:r>
      <w:r>
        <w:rPr>
          <w:spacing w:val="-16"/>
        </w:rPr>
        <w:t xml:space="preserve"> </w:t>
      </w:r>
      <w:r>
        <w:t>a</w:t>
      </w:r>
      <w:r>
        <w:rPr>
          <w:spacing w:val="-16"/>
        </w:rPr>
        <w:t xml:space="preserve"> </w:t>
      </w:r>
      <w:r>
        <w:t>similar class</w:t>
      </w:r>
      <w:r>
        <w:rPr>
          <w:spacing w:val="-7"/>
        </w:rPr>
        <w:t xml:space="preserve"> </w:t>
      </w:r>
      <w:r>
        <w:t>of</w:t>
      </w:r>
      <w:r>
        <w:rPr>
          <w:spacing w:val="-7"/>
        </w:rPr>
        <w:t xml:space="preserve"> </w:t>
      </w:r>
      <w:r>
        <w:t>interaction</w:t>
      </w:r>
      <w:r>
        <w:rPr>
          <w:spacing w:val="-7"/>
        </w:rPr>
        <w:t xml:space="preserve"> </w:t>
      </w:r>
      <w:hyperlink w:anchor="_bookmark212" w:history="1">
        <w:r>
          <w:t>[71].</w:t>
        </w:r>
      </w:hyperlink>
      <w:r>
        <w:rPr>
          <w:spacing w:val="9"/>
        </w:rPr>
        <w:t xml:space="preserve"> </w:t>
      </w:r>
      <w:r>
        <w:t>Similarly,</w:t>
      </w:r>
      <w:r>
        <w:rPr>
          <w:spacing w:val="-6"/>
        </w:rPr>
        <w:t xml:space="preserve"> </w:t>
      </w:r>
      <w:r>
        <w:t>Schmitz</w:t>
      </w:r>
      <w:r>
        <w:rPr>
          <w:spacing w:val="-7"/>
        </w:rPr>
        <w:t xml:space="preserve"> </w:t>
      </w:r>
      <w:r>
        <w:t>et</w:t>
      </w:r>
      <w:r>
        <w:rPr>
          <w:spacing w:val="-7"/>
        </w:rPr>
        <w:t xml:space="preserve"> </w:t>
      </w:r>
      <w:r>
        <w:t>al.</w:t>
      </w:r>
      <w:r>
        <w:rPr>
          <w:spacing w:val="9"/>
        </w:rPr>
        <w:t xml:space="preserve"> </w:t>
      </w:r>
      <w:r>
        <w:t>embed</w:t>
      </w:r>
      <w:r>
        <w:rPr>
          <w:spacing w:val="-7"/>
        </w:rPr>
        <w:t xml:space="preserve"> </w:t>
      </w:r>
      <w:r>
        <w:t>liquids</w:t>
      </w:r>
      <w:r>
        <w:rPr>
          <w:spacing w:val="-6"/>
        </w:rPr>
        <w:t xml:space="preserve"> </w:t>
      </w:r>
      <w:r>
        <w:t>into</w:t>
      </w:r>
      <w:r>
        <w:rPr>
          <w:spacing w:val="-7"/>
        </w:rPr>
        <w:t xml:space="preserve"> </w:t>
      </w:r>
      <w:r>
        <w:t>3D</w:t>
      </w:r>
      <w:r>
        <w:rPr>
          <w:spacing w:val="-7"/>
        </w:rPr>
        <w:t xml:space="preserve"> </w:t>
      </w:r>
      <w:r>
        <w:t>Printed</w:t>
      </w:r>
      <w:r>
        <w:rPr>
          <w:spacing w:val="-7"/>
        </w:rPr>
        <w:t xml:space="preserve"> </w:t>
      </w:r>
      <w:r>
        <w:t>objects</w:t>
      </w:r>
      <w:r>
        <w:rPr>
          <w:spacing w:val="-7"/>
        </w:rPr>
        <w:t xml:space="preserve"> </w:t>
      </w:r>
      <w:r>
        <w:t>to</w:t>
      </w:r>
      <w:r>
        <w:rPr>
          <w:spacing w:val="-7"/>
        </w:rPr>
        <w:t xml:space="preserve"> </w:t>
      </w:r>
      <w:r>
        <w:t xml:space="preserve">sense </w:t>
      </w:r>
      <w:commentRangeStart w:id="150"/>
      <w:r>
        <w:t>tilting and motion</w:t>
      </w:r>
      <w:r>
        <w:rPr>
          <w:spacing w:val="-11"/>
        </w:rPr>
        <w:t xml:space="preserve"> </w:t>
      </w:r>
      <w:hyperlink w:anchor="_bookmark196" w:history="1">
        <w:r>
          <w:t>[55].</w:t>
        </w:r>
      </w:hyperlink>
      <w:commentRangeEnd w:id="150"/>
      <w:r w:rsidR="00A50AC6">
        <w:rPr>
          <w:rStyle w:val="CommentReference"/>
        </w:rPr>
        <w:commentReference w:id="150"/>
      </w:r>
    </w:p>
    <w:p w:rsidR="00F45610" w:rsidRDefault="008D4F3A">
      <w:pPr>
        <w:pStyle w:val="BodyText"/>
        <w:spacing w:before="164" w:line="252" w:lineRule="auto"/>
        <w:ind w:left="109" w:right="107" w:firstLine="351"/>
        <w:jc w:val="both"/>
      </w:pPr>
      <w:r>
        <w:t>All this work above has pursued a</w:t>
      </w:r>
      <w:del w:id="151" w:author="Scott Hudson" w:date="2016-07-28T22:50:00Z">
        <w:r w:rsidDel="00A50AC6">
          <w:delText>n</w:delText>
        </w:r>
      </w:del>
      <w:r>
        <w:t xml:space="preserve"> close coupling of an object’s intrinsic geometry and the added structures or components that </w:t>
      </w:r>
      <w:r>
        <w:rPr>
          <w:spacing w:val="-3"/>
        </w:rPr>
        <w:t xml:space="preserve">give </w:t>
      </w:r>
      <w:r>
        <w:t>rise to new–mostly interactive–</w:t>
      </w:r>
      <w:commentRangeStart w:id="152"/>
      <w:r>
        <w:t>properties</w:t>
      </w:r>
      <w:commentRangeEnd w:id="152"/>
      <w:r w:rsidR="00A50AC6">
        <w:rPr>
          <w:rStyle w:val="CommentReference"/>
        </w:rPr>
        <w:commentReference w:id="152"/>
      </w:r>
      <w:r>
        <w:t>. Other</w:t>
      </w:r>
      <w:r>
        <w:rPr>
          <w:spacing w:val="-11"/>
        </w:rPr>
        <w:t xml:space="preserve"> </w:t>
      </w:r>
      <w:r>
        <w:t>work also</w:t>
      </w:r>
      <w:r>
        <w:rPr>
          <w:spacing w:val="-6"/>
        </w:rPr>
        <w:t xml:space="preserve"> </w:t>
      </w:r>
      <w:r>
        <w:t>investigates</w:t>
      </w:r>
      <w:r>
        <w:rPr>
          <w:spacing w:val="-6"/>
        </w:rPr>
        <w:t xml:space="preserve"> </w:t>
      </w:r>
      <w:r>
        <w:t>a</w:t>
      </w:r>
      <w:r>
        <w:rPr>
          <w:spacing w:val="-6"/>
        </w:rPr>
        <w:t xml:space="preserve"> </w:t>
      </w:r>
      <w:r>
        <w:t>‘looser’</w:t>
      </w:r>
      <w:r>
        <w:rPr>
          <w:spacing w:val="-6"/>
        </w:rPr>
        <w:t xml:space="preserve"> </w:t>
      </w:r>
      <w:r>
        <w:t>way</w:t>
      </w:r>
      <w:r>
        <w:rPr>
          <w:spacing w:val="-6"/>
        </w:rPr>
        <w:t xml:space="preserve"> </w:t>
      </w:r>
      <w:r>
        <w:t>of</w:t>
      </w:r>
      <w:r>
        <w:rPr>
          <w:spacing w:val="-6"/>
        </w:rPr>
        <w:t xml:space="preserve"> </w:t>
      </w:r>
      <w:r>
        <w:t>making</w:t>
      </w:r>
      <w:r>
        <w:rPr>
          <w:spacing w:val="-6"/>
        </w:rPr>
        <w:t xml:space="preserve"> </w:t>
      </w:r>
      <w:r>
        <w:t>3D</w:t>
      </w:r>
      <w:r>
        <w:rPr>
          <w:spacing w:val="-6"/>
        </w:rPr>
        <w:t xml:space="preserve"> </w:t>
      </w:r>
      <w:r>
        <w:t>printed</w:t>
      </w:r>
      <w:r>
        <w:rPr>
          <w:spacing w:val="-6"/>
        </w:rPr>
        <w:t xml:space="preserve"> </w:t>
      </w:r>
      <w:r>
        <w:t>objects</w:t>
      </w:r>
      <w:r>
        <w:rPr>
          <w:spacing w:val="-6"/>
        </w:rPr>
        <w:t xml:space="preserve"> </w:t>
      </w:r>
      <w:r>
        <w:t>interactive</w:t>
      </w:r>
      <w:r>
        <w:rPr>
          <w:spacing w:val="-6"/>
        </w:rPr>
        <w:t xml:space="preserve"> </w:t>
      </w:r>
      <w:r>
        <w:t>via</w:t>
      </w:r>
      <w:r>
        <w:rPr>
          <w:spacing w:val="-6"/>
        </w:rPr>
        <w:t xml:space="preserve"> </w:t>
      </w:r>
      <w:r>
        <w:t>instrumenting</w:t>
      </w:r>
      <w:r>
        <w:rPr>
          <w:spacing w:val="-6"/>
        </w:rPr>
        <w:t xml:space="preserve"> </w:t>
      </w:r>
      <w:r>
        <w:t xml:space="preserve">extra components, often as a post processing step. For example, Sauron instruments </w:t>
      </w:r>
      <w:commentRangeStart w:id="153"/>
      <w:r>
        <w:t xml:space="preserve">mirrors </w:t>
      </w:r>
      <w:commentRangeEnd w:id="153"/>
      <w:r w:rsidR="00A50AC6">
        <w:rPr>
          <w:rStyle w:val="CommentReference"/>
        </w:rPr>
        <w:commentReference w:id="153"/>
      </w:r>
      <w:r>
        <w:t>inside a 3D</w:t>
      </w:r>
      <w:r>
        <w:rPr>
          <w:spacing w:val="-14"/>
        </w:rPr>
        <w:t xml:space="preserve"> </w:t>
      </w:r>
      <w:r>
        <w:t>printed</w:t>
      </w:r>
      <w:r>
        <w:rPr>
          <w:spacing w:val="-14"/>
        </w:rPr>
        <w:t xml:space="preserve"> </w:t>
      </w:r>
      <w:r>
        <w:t>object,</w:t>
      </w:r>
      <w:r>
        <w:rPr>
          <w:spacing w:val="-12"/>
        </w:rPr>
        <w:t xml:space="preserve"> </w:t>
      </w:r>
      <w:r>
        <w:t>such</w:t>
      </w:r>
      <w:r>
        <w:rPr>
          <w:spacing w:val="-14"/>
        </w:rPr>
        <w:t xml:space="preserve"> </w:t>
      </w:r>
      <w:r>
        <w:t>as</w:t>
      </w:r>
      <w:r>
        <w:rPr>
          <w:spacing w:val="-14"/>
        </w:rPr>
        <w:t xml:space="preserve"> </w:t>
      </w:r>
      <w:r>
        <w:t>a</w:t>
      </w:r>
      <w:r>
        <w:rPr>
          <w:spacing w:val="-14"/>
        </w:rPr>
        <w:t xml:space="preserve"> </w:t>
      </w:r>
      <w:r>
        <w:t>game</w:t>
      </w:r>
      <w:r>
        <w:rPr>
          <w:spacing w:val="-14"/>
        </w:rPr>
        <w:t xml:space="preserve"> </w:t>
      </w:r>
      <w:r>
        <w:t>controller,</w:t>
      </w:r>
      <w:r>
        <w:rPr>
          <w:spacing w:val="-12"/>
        </w:rPr>
        <w:t xml:space="preserve"> </w:t>
      </w:r>
      <w:r>
        <w:t>and</w:t>
      </w:r>
      <w:r>
        <w:rPr>
          <w:spacing w:val="-14"/>
        </w:rPr>
        <w:t xml:space="preserve"> </w:t>
      </w:r>
      <w:r>
        <w:t>uses</w:t>
      </w:r>
      <w:r>
        <w:rPr>
          <w:spacing w:val="-14"/>
        </w:rPr>
        <w:t xml:space="preserve"> </w:t>
      </w:r>
      <w:r>
        <w:t>a</w:t>
      </w:r>
      <w:r>
        <w:rPr>
          <w:spacing w:val="-14"/>
        </w:rPr>
        <w:t xml:space="preserve"> </w:t>
      </w:r>
      <w:commentRangeStart w:id="154"/>
      <w:r>
        <w:t>light</w:t>
      </w:r>
      <w:r>
        <w:rPr>
          <w:spacing w:val="-14"/>
        </w:rPr>
        <w:t xml:space="preserve"> </w:t>
      </w:r>
      <w:r>
        <w:t>transceiver</w:t>
      </w:r>
      <w:commentRangeEnd w:id="154"/>
      <w:r w:rsidR="00717953">
        <w:rPr>
          <w:rStyle w:val="CommentReference"/>
        </w:rPr>
        <w:commentReference w:id="154"/>
      </w:r>
      <w:r>
        <w:rPr>
          <w:spacing w:val="-14"/>
        </w:rPr>
        <w:t xml:space="preserve"> </w:t>
      </w:r>
      <w:r>
        <w:t>to</w:t>
      </w:r>
      <w:r>
        <w:rPr>
          <w:spacing w:val="-14"/>
        </w:rPr>
        <w:t xml:space="preserve"> </w:t>
      </w:r>
      <w:r>
        <w:t>detect</w:t>
      </w:r>
      <w:r>
        <w:rPr>
          <w:spacing w:val="-15"/>
        </w:rPr>
        <w:t xml:space="preserve"> </w:t>
      </w:r>
      <w:r>
        <w:t>user</w:t>
      </w:r>
      <w:r>
        <w:rPr>
          <w:spacing w:val="-14"/>
        </w:rPr>
        <w:t xml:space="preserve"> </w:t>
      </w:r>
      <w:r>
        <w:t xml:space="preserve">interaction via light redirection, such as sensing the button presses on different locations of the controller </w:t>
      </w:r>
      <w:hyperlink w:anchor="_bookmark192" w:history="1">
        <w:r>
          <w:t>[51].</w:t>
        </w:r>
      </w:hyperlink>
      <w:r>
        <w:t xml:space="preserve"> Makers’ Marks further facilitates </w:t>
      </w:r>
      <w:commentRangeStart w:id="155"/>
      <w:r>
        <w:t>this process</w:t>
      </w:r>
      <w:commentRangeEnd w:id="155"/>
      <w:r w:rsidR="00717953">
        <w:rPr>
          <w:rStyle w:val="CommentReference"/>
        </w:rPr>
        <w:commentReference w:id="155"/>
      </w:r>
      <w:r>
        <w:t xml:space="preserve"> using </w:t>
      </w:r>
      <w:proofErr w:type="spellStart"/>
      <w:r>
        <w:t>sculptable</w:t>
      </w:r>
      <w:proofErr w:type="spellEnd"/>
      <w:r>
        <w:t xml:space="preserve"> material (e.g., clay) to pro- </w:t>
      </w:r>
      <w:proofErr w:type="spellStart"/>
      <w:r>
        <w:t>totype</w:t>
      </w:r>
      <w:proofErr w:type="spellEnd"/>
      <w:r>
        <w:t xml:space="preserve"> physical models with add-on mechanical or electronic components. A vision-based </w:t>
      </w:r>
      <w:proofErr w:type="spellStart"/>
      <w:r>
        <w:t>ap</w:t>
      </w:r>
      <w:proofErr w:type="spellEnd"/>
      <w:r>
        <w:t xml:space="preserve">- </w:t>
      </w:r>
      <w:proofErr w:type="spellStart"/>
      <w:r>
        <w:t>proach</w:t>
      </w:r>
      <w:proofErr w:type="spellEnd"/>
      <w:r>
        <w:t xml:space="preserve"> then extracts the location information of these add-ons, which subsequently inform their final</w:t>
      </w:r>
      <w:r>
        <w:rPr>
          <w:spacing w:val="-7"/>
        </w:rPr>
        <w:t xml:space="preserve"> </w:t>
      </w:r>
      <w:r>
        <w:t>installation</w:t>
      </w:r>
      <w:r>
        <w:rPr>
          <w:spacing w:val="-7"/>
        </w:rPr>
        <w:t xml:space="preserve"> </w:t>
      </w:r>
      <w:r>
        <w:t>on</w:t>
      </w:r>
      <w:r>
        <w:rPr>
          <w:spacing w:val="-7"/>
        </w:rPr>
        <w:t xml:space="preserve"> </w:t>
      </w:r>
      <w:r>
        <w:t>3D</w:t>
      </w:r>
      <w:r>
        <w:rPr>
          <w:spacing w:val="-7"/>
        </w:rPr>
        <w:t xml:space="preserve"> </w:t>
      </w:r>
      <w:r>
        <w:t>printed</w:t>
      </w:r>
      <w:r>
        <w:rPr>
          <w:spacing w:val="-7"/>
        </w:rPr>
        <w:t xml:space="preserve"> </w:t>
      </w:r>
      <w:r>
        <w:t>objects</w:t>
      </w:r>
      <w:r>
        <w:rPr>
          <w:spacing w:val="-7"/>
        </w:rPr>
        <w:t xml:space="preserve"> </w:t>
      </w:r>
      <w:hyperlink w:anchor="_bookmark193" w:history="1">
        <w:r>
          <w:t>[52].</w:t>
        </w:r>
      </w:hyperlink>
      <w:r>
        <w:rPr>
          <w:spacing w:val="8"/>
        </w:rPr>
        <w:t xml:space="preserve"> </w:t>
      </w:r>
      <w:r>
        <w:t>Jones</w:t>
      </w:r>
      <w:r>
        <w:rPr>
          <w:spacing w:val="-7"/>
        </w:rPr>
        <w:t xml:space="preserve"> </w:t>
      </w:r>
      <w:r>
        <w:t>et</w:t>
      </w:r>
      <w:r>
        <w:rPr>
          <w:spacing w:val="-7"/>
        </w:rPr>
        <w:t xml:space="preserve"> </w:t>
      </w:r>
      <w:r>
        <w:t>al.</w:t>
      </w:r>
      <w:r>
        <w:rPr>
          <w:spacing w:val="8"/>
        </w:rPr>
        <w:t xml:space="preserve"> </w:t>
      </w:r>
      <w:r>
        <w:t>explored</w:t>
      </w:r>
      <w:r>
        <w:rPr>
          <w:spacing w:val="-7"/>
        </w:rPr>
        <w:t xml:space="preserve"> </w:t>
      </w:r>
      <w:r>
        <w:t>a</w:t>
      </w:r>
      <w:r>
        <w:rPr>
          <w:spacing w:val="-7"/>
        </w:rPr>
        <w:t xml:space="preserve"> </w:t>
      </w:r>
      <w:r>
        <w:t>similar</w:t>
      </w:r>
      <w:r>
        <w:rPr>
          <w:spacing w:val="-7"/>
        </w:rPr>
        <w:t xml:space="preserve"> </w:t>
      </w:r>
      <w:r>
        <w:t>approach,</w:t>
      </w:r>
      <w:r>
        <w:rPr>
          <w:spacing w:val="-7"/>
        </w:rPr>
        <w:t xml:space="preserve"> </w:t>
      </w:r>
      <w:commentRangeStart w:id="156"/>
      <w:r>
        <w:t>but</w:t>
      </w:r>
      <w:r>
        <w:rPr>
          <w:spacing w:val="-7"/>
        </w:rPr>
        <w:t xml:space="preserve"> </w:t>
      </w:r>
      <w:r>
        <w:t>instead building</w:t>
      </w:r>
      <w:r>
        <w:rPr>
          <w:spacing w:val="-4"/>
        </w:rPr>
        <w:t xml:space="preserve"> </w:t>
      </w:r>
      <w:r>
        <w:t>the</w:t>
      </w:r>
      <w:r>
        <w:rPr>
          <w:spacing w:val="-4"/>
        </w:rPr>
        <w:t xml:space="preserve"> </w:t>
      </w:r>
      <w:r>
        <w:t>‘marks’</w:t>
      </w:r>
      <w:r>
        <w:rPr>
          <w:spacing w:val="-4"/>
        </w:rPr>
        <w:t xml:space="preserve"> </w:t>
      </w:r>
      <w:r>
        <w:t>into</w:t>
      </w:r>
      <w:r>
        <w:rPr>
          <w:spacing w:val="-4"/>
        </w:rPr>
        <w:t xml:space="preserve"> </w:t>
      </w:r>
      <w:r>
        <w:t>the</w:t>
      </w:r>
      <w:r>
        <w:rPr>
          <w:spacing w:val="-4"/>
        </w:rPr>
        <w:t xml:space="preserve"> </w:t>
      </w:r>
      <w:r>
        <w:t>geometry</w:t>
      </w:r>
      <w:commentRangeEnd w:id="156"/>
      <w:r w:rsidR="00717953">
        <w:rPr>
          <w:rStyle w:val="CommentReference"/>
        </w:rPr>
        <w:commentReference w:id="156"/>
      </w:r>
      <w:r>
        <w:rPr>
          <w:spacing w:val="-4"/>
        </w:rPr>
        <w:t xml:space="preserve"> </w:t>
      </w:r>
      <w:r>
        <w:t>of</w:t>
      </w:r>
      <w:r>
        <w:rPr>
          <w:spacing w:val="-4"/>
        </w:rPr>
        <w:t xml:space="preserve"> </w:t>
      </w:r>
      <w:r>
        <w:t>the</w:t>
      </w:r>
      <w:r>
        <w:rPr>
          <w:spacing w:val="-4"/>
        </w:rPr>
        <w:t xml:space="preserve"> </w:t>
      </w:r>
      <w:r>
        <w:t>model</w:t>
      </w:r>
      <w:r>
        <w:rPr>
          <w:spacing w:val="-4"/>
        </w:rPr>
        <w:t xml:space="preserve"> </w:t>
      </w:r>
      <w:r>
        <w:t>itself</w:t>
      </w:r>
      <w:r>
        <w:rPr>
          <w:spacing w:val="-4"/>
        </w:rPr>
        <w:t xml:space="preserve"> </w:t>
      </w:r>
      <w:r>
        <w:t>to</w:t>
      </w:r>
      <w:r>
        <w:rPr>
          <w:spacing w:val="-4"/>
        </w:rPr>
        <w:t xml:space="preserve"> </w:t>
      </w:r>
      <w:r>
        <w:t>support</w:t>
      </w:r>
      <w:r>
        <w:rPr>
          <w:spacing w:val="-4"/>
        </w:rPr>
        <w:t xml:space="preserve"> </w:t>
      </w:r>
      <w:r>
        <w:t>rapid</w:t>
      </w:r>
      <w:r>
        <w:rPr>
          <w:spacing w:val="-4"/>
        </w:rPr>
        <w:t xml:space="preserve"> </w:t>
      </w:r>
      <w:r>
        <w:t>prototyping</w:t>
      </w:r>
      <w:r>
        <w:rPr>
          <w:spacing w:val="-4"/>
        </w:rPr>
        <w:t xml:space="preserve"> </w:t>
      </w:r>
      <w:hyperlink w:anchor="_bookmark166" w:history="1">
        <w:r>
          <w:t>[25].</w:t>
        </w:r>
      </w:hyperlink>
    </w:p>
    <w:p w:rsidR="00F45610" w:rsidRDefault="008D4F3A">
      <w:pPr>
        <w:pStyle w:val="BodyText"/>
        <w:spacing w:before="164" w:line="252" w:lineRule="auto"/>
        <w:ind w:left="109" w:right="107" w:firstLine="351"/>
        <w:jc w:val="both"/>
      </w:pPr>
      <w:r>
        <w:t>Another</w:t>
      </w:r>
      <w:r>
        <w:rPr>
          <w:spacing w:val="-10"/>
        </w:rPr>
        <w:t xml:space="preserve"> </w:t>
      </w:r>
      <w:r>
        <w:t>approach</w:t>
      </w:r>
      <w:r>
        <w:rPr>
          <w:spacing w:val="-9"/>
        </w:rPr>
        <w:t xml:space="preserve"> </w:t>
      </w:r>
      <w:r>
        <w:t>for</w:t>
      </w:r>
      <w:r>
        <w:rPr>
          <w:spacing w:val="-10"/>
        </w:rPr>
        <w:t xml:space="preserve"> </w:t>
      </w:r>
      <w:r>
        <w:t>making</w:t>
      </w:r>
      <w:r>
        <w:rPr>
          <w:spacing w:val="-9"/>
        </w:rPr>
        <w:t xml:space="preserve"> </w:t>
      </w:r>
      <w:r>
        <w:t>objects</w:t>
      </w:r>
      <w:r>
        <w:rPr>
          <w:spacing w:val="-10"/>
        </w:rPr>
        <w:t xml:space="preserve"> </w:t>
      </w:r>
      <w:r>
        <w:t>more</w:t>
      </w:r>
      <w:r>
        <w:rPr>
          <w:spacing w:val="-9"/>
        </w:rPr>
        <w:t xml:space="preserve"> </w:t>
      </w:r>
      <w:r>
        <w:t>interactive</w:t>
      </w:r>
      <w:r>
        <w:rPr>
          <w:spacing w:val="-10"/>
        </w:rPr>
        <w:t xml:space="preserve"> </w:t>
      </w:r>
      <w:r>
        <w:t>is</w:t>
      </w:r>
      <w:r>
        <w:rPr>
          <w:spacing w:val="-10"/>
        </w:rPr>
        <w:t xml:space="preserve"> </w:t>
      </w:r>
      <w:r>
        <w:t>to</w:t>
      </w:r>
      <w:r>
        <w:rPr>
          <w:spacing w:val="-9"/>
        </w:rPr>
        <w:t xml:space="preserve"> </w:t>
      </w:r>
      <w:commentRangeStart w:id="157"/>
      <w:r>
        <w:t>innovate</w:t>
      </w:r>
      <w:r>
        <w:rPr>
          <w:spacing w:val="-10"/>
        </w:rPr>
        <w:t xml:space="preserve"> </w:t>
      </w:r>
      <w:r>
        <w:t>on</w:t>
      </w:r>
      <w:r>
        <w:rPr>
          <w:spacing w:val="-9"/>
        </w:rPr>
        <w:t xml:space="preserve"> </w:t>
      </w:r>
      <w:r>
        <w:t>the</w:t>
      </w:r>
      <w:r>
        <w:rPr>
          <w:spacing w:val="-10"/>
        </w:rPr>
        <w:t xml:space="preserve"> </w:t>
      </w:r>
      <w:r>
        <w:t>printing</w:t>
      </w:r>
      <w:r>
        <w:rPr>
          <w:spacing w:val="-9"/>
        </w:rPr>
        <w:t xml:space="preserve"> </w:t>
      </w:r>
      <w:r>
        <w:t>material</w:t>
      </w:r>
      <w:commentRangeEnd w:id="157"/>
      <w:r w:rsidR="00195A3A">
        <w:rPr>
          <w:rStyle w:val="CommentReference"/>
        </w:rPr>
        <w:commentReference w:id="157"/>
      </w:r>
      <w:r>
        <w:t xml:space="preserve">. For example, </w:t>
      </w:r>
      <w:proofErr w:type="spellStart"/>
      <w:r>
        <w:t>bioLogic</w:t>
      </w:r>
      <w:proofErr w:type="spellEnd"/>
      <w:r>
        <w:t xml:space="preserve"> uses Bacillus subtilis—a type of bacterium that exhibits </w:t>
      </w:r>
      <w:proofErr w:type="spellStart"/>
      <w:r>
        <w:t>hygromophic</w:t>
      </w:r>
      <w:proofErr w:type="spellEnd"/>
      <w:r>
        <w:t xml:space="preserve"> behavior in response to changes in humidity. Specifically, it is shown that this type of bacteria can be used to create bio-enabled actuators made of a composite of the cells, such as making the petals </w:t>
      </w:r>
      <w:proofErr w:type="gramStart"/>
      <w:r>
        <w:t>of a flowers</w:t>
      </w:r>
      <w:proofErr w:type="gramEnd"/>
      <w:r>
        <w:t xml:space="preserve"> unfold when watered, or making areas on clothing open when the wearer sweats </w:t>
      </w:r>
      <w:hyperlink w:anchor="_bookmark221" w:history="1">
        <w:r>
          <w:t>[80].</w:t>
        </w:r>
      </w:hyperlink>
      <w:r>
        <w:t xml:space="preserve"> A follow-up project of this work further shows how to build an FDM styled</w:t>
      </w:r>
      <w:r>
        <w:rPr>
          <w:spacing w:val="-22"/>
        </w:rPr>
        <w:t xml:space="preserve"> </w:t>
      </w:r>
      <w:r>
        <w:t xml:space="preserve">printer (with a </w:t>
      </w:r>
      <w:r>
        <w:rPr>
          <w:spacing w:val="-3"/>
        </w:rPr>
        <w:t xml:space="preserve">key </w:t>
      </w:r>
      <w:r>
        <w:t>component of a progressive cavity pump) that can utilize this type of material for fabrication</w:t>
      </w:r>
      <w:r>
        <w:rPr>
          <w:spacing w:val="-10"/>
        </w:rPr>
        <w:t xml:space="preserve"> </w:t>
      </w:r>
      <w:hyperlink w:anchor="_bookmark213" w:history="1">
        <w:r>
          <w:t>[72].</w:t>
        </w:r>
      </w:hyperlink>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8D4F3A">
      <w:pPr>
        <w:pStyle w:val="Heading3"/>
        <w:numPr>
          <w:ilvl w:val="2"/>
          <w:numId w:val="10"/>
        </w:numPr>
        <w:tabs>
          <w:tab w:val="left" w:pos="971"/>
        </w:tabs>
        <w:spacing w:before="122"/>
        <w:ind w:hanging="860"/>
        <w:jc w:val="both"/>
      </w:pPr>
      <w:bookmarkStart w:id="158" w:name="2.2.3_Innovating_Tools_and_Devices_for_F"/>
      <w:bookmarkStart w:id="159" w:name="_bookmark29"/>
      <w:bookmarkEnd w:id="158"/>
      <w:bookmarkEnd w:id="159"/>
      <w:r>
        <w:lastRenderedPageBreak/>
        <w:t xml:space="preserve">Innovating </w:t>
      </w:r>
      <w:r>
        <w:rPr>
          <w:spacing w:val="-6"/>
        </w:rPr>
        <w:t xml:space="preserve">Tools </w:t>
      </w:r>
      <w:r>
        <w:t xml:space="preserve">and Devices </w:t>
      </w:r>
      <w:r>
        <w:rPr>
          <w:spacing w:val="-3"/>
        </w:rPr>
        <w:t xml:space="preserve">for </w:t>
      </w:r>
      <w:bookmarkStart w:id="160" w:name="_GoBack"/>
      <w:bookmarkEnd w:id="160"/>
      <w:del w:id="161" w:author="Scott Hudson" w:date="2016-07-28T23:28:00Z">
        <w:r w:rsidDel="00E6787D">
          <w:rPr>
            <w:spacing w:val="54"/>
          </w:rPr>
          <w:delText xml:space="preserve"> </w:delText>
        </w:r>
      </w:del>
      <w:r>
        <w:t>Fabrication</w:t>
      </w:r>
    </w:p>
    <w:p w:rsidR="00F45610" w:rsidRDefault="008D4F3A">
      <w:pPr>
        <w:pStyle w:val="BodyText"/>
        <w:spacing w:before="198" w:line="252" w:lineRule="auto"/>
        <w:ind w:left="109" w:right="108"/>
        <w:jc w:val="both"/>
      </w:pPr>
      <w:r>
        <w:t>The</w:t>
      </w:r>
      <w:r>
        <w:rPr>
          <w:spacing w:val="-19"/>
        </w:rPr>
        <w:t xml:space="preserve"> </w:t>
      </w:r>
      <w:r>
        <w:t>expressiveness</w:t>
      </w:r>
      <w:r>
        <w:rPr>
          <w:spacing w:val="-19"/>
        </w:rPr>
        <w:t xml:space="preserve"> </w:t>
      </w:r>
      <w:r>
        <w:t>(as</w:t>
      </w:r>
      <w:r>
        <w:rPr>
          <w:spacing w:val="-19"/>
        </w:rPr>
        <w:t xml:space="preserve"> </w:t>
      </w:r>
      <w:r>
        <w:t>well</w:t>
      </w:r>
      <w:r>
        <w:rPr>
          <w:spacing w:val="-19"/>
        </w:rPr>
        <w:t xml:space="preserve"> </w:t>
      </w:r>
      <w:r>
        <w:t>as</w:t>
      </w:r>
      <w:r>
        <w:rPr>
          <w:spacing w:val="-19"/>
        </w:rPr>
        <w:t xml:space="preserve"> </w:t>
      </w:r>
      <w:r>
        <w:t>limitations)</w:t>
      </w:r>
      <w:r>
        <w:rPr>
          <w:spacing w:val="-19"/>
        </w:rPr>
        <w:t xml:space="preserve"> </w:t>
      </w:r>
      <w:r>
        <w:t>of</w:t>
      </w:r>
      <w:r>
        <w:rPr>
          <w:spacing w:val="-19"/>
        </w:rPr>
        <w:t xml:space="preserve"> </w:t>
      </w:r>
      <w:r>
        <w:t>3D</w:t>
      </w:r>
      <w:r>
        <w:rPr>
          <w:spacing w:val="-19"/>
        </w:rPr>
        <w:t xml:space="preserve"> </w:t>
      </w:r>
      <w:r>
        <w:t>printing</w:t>
      </w:r>
      <w:r>
        <w:rPr>
          <w:spacing w:val="-19"/>
        </w:rPr>
        <w:t xml:space="preserve"> </w:t>
      </w:r>
      <w:r>
        <w:t>has</w:t>
      </w:r>
      <w:r>
        <w:rPr>
          <w:spacing w:val="-19"/>
        </w:rPr>
        <w:t xml:space="preserve"> </w:t>
      </w:r>
      <w:r>
        <w:t>cultivated</w:t>
      </w:r>
      <w:r>
        <w:rPr>
          <w:spacing w:val="-19"/>
        </w:rPr>
        <w:t xml:space="preserve"> </w:t>
      </w:r>
      <w:r>
        <w:t>research</w:t>
      </w:r>
      <w:r>
        <w:rPr>
          <w:spacing w:val="-19"/>
        </w:rPr>
        <w:t xml:space="preserve"> </w:t>
      </w:r>
      <w:r>
        <w:t>on</w:t>
      </w:r>
      <w:r>
        <w:rPr>
          <w:spacing w:val="-19"/>
        </w:rPr>
        <w:t xml:space="preserve"> </w:t>
      </w:r>
      <w:r>
        <w:t>improving</w:t>
      </w:r>
      <w:r>
        <w:rPr>
          <w:spacing w:val="-19"/>
        </w:rPr>
        <w:t xml:space="preserve"> </w:t>
      </w:r>
      <w:r>
        <w:t xml:space="preserve">its process and diversifying the printed object’s properties and behaviors. Further, it also inspired innovation on new fabrication tools and devices that are based </w:t>
      </w:r>
      <w:proofErr w:type="gramStart"/>
      <w:r>
        <w:t>on,</w:t>
      </w:r>
      <w:proofErr w:type="gramEnd"/>
      <w:r>
        <w:t xml:space="preserve"> or at times go beyond the traditional FDM</w:t>
      </w:r>
      <w:r>
        <w:rPr>
          <w:spacing w:val="-11"/>
        </w:rPr>
        <w:t xml:space="preserve"> </w:t>
      </w:r>
      <w:r>
        <w:t>approach.</w:t>
      </w:r>
    </w:p>
    <w:p w:rsidR="00F45610" w:rsidRDefault="008D4F3A">
      <w:pPr>
        <w:pStyle w:val="BodyText"/>
        <w:spacing w:before="15" w:line="252" w:lineRule="auto"/>
        <w:ind w:left="109" w:right="107" w:firstLine="351"/>
        <w:jc w:val="both"/>
      </w:pPr>
      <w:r>
        <w:t xml:space="preserve">One fairly customizable component is the extruder. For example, the </w:t>
      </w:r>
      <w:r>
        <w:rPr>
          <w:spacing w:val="-3"/>
        </w:rPr>
        <w:t xml:space="preserve">‘Teddy </w:t>
      </w:r>
      <w:r>
        <w:t>bear printer’ is able</w:t>
      </w:r>
      <w:r>
        <w:rPr>
          <w:spacing w:val="-15"/>
        </w:rPr>
        <w:t xml:space="preserve"> </w:t>
      </w:r>
      <w:r>
        <w:t>to</w:t>
      </w:r>
      <w:r>
        <w:rPr>
          <w:spacing w:val="-15"/>
        </w:rPr>
        <w:t xml:space="preserve"> </w:t>
      </w:r>
      <w:r>
        <w:t>3D</w:t>
      </w:r>
      <w:r>
        <w:rPr>
          <w:spacing w:val="-15"/>
        </w:rPr>
        <w:t xml:space="preserve"> </w:t>
      </w:r>
      <w:r>
        <w:t>print</w:t>
      </w:r>
      <w:r>
        <w:rPr>
          <w:spacing w:val="-15"/>
        </w:rPr>
        <w:t xml:space="preserve"> </w:t>
      </w:r>
      <w:r>
        <w:t>soft</w:t>
      </w:r>
      <w:r>
        <w:rPr>
          <w:spacing w:val="-15"/>
        </w:rPr>
        <w:t xml:space="preserve"> </w:t>
      </w:r>
      <w:r>
        <w:t>object</w:t>
      </w:r>
      <w:r>
        <w:rPr>
          <w:spacing w:val="-15"/>
        </w:rPr>
        <w:t xml:space="preserve"> </w:t>
      </w:r>
      <w:r>
        <w:t>with</w:t>
      </w:r>
      <w:r>
        <w:rPr>
          <w:spacing w:val="-15"/>
        </w:rPr>
        <w:t xml:space="preserve"> </w:t>
      </w:r>
      <w:r>
        <w:t>needle-felted</w:t>
      </w:r>
      <w:r>
        <w:rPr>
          <w:spacing w:val="-15"/>
        </w:rPr>
        <w:t xml:space="preserve"> </w:t>
      </w:r>
      <w:r>
        <w:t>yarn.</w:t>
      </w:r>
      <w:r>
        <w:rPr>
          <w:spacing w:val="6"/>
        </w:rPr>
        <w:t xml:space="preserve"> </w:t>
      </w:r>
      <w:r>
        <w:t>While</w:t>
      </w:r>
      <w:r>
        <w:rPr>
          <w:spacing w:val="-15"/>
        </w:rPr>
        <w:t xml:space="preserve"> </w:t>
      </w:r>
      <w:r>
        <w:t>the</w:t>
      </w:r>
      <w:r>
        <w:rPr>
          <w:spacing w:val="-15"/>
        </w:rPr>
        <w:t xml:space="preserve"> </w:t>
      </w:r>
      <w:r>
        <w:t>architecture</w:t>
      </w:r>
      <w:r>
        <w:rPr>
          <w:spacing w:val="-15"/>
        </w:rPr>
        <w:t xml:space="preserve"> </w:t>
      </w:r>
      <w:r>
        <w:t>of</w:t>
      </w:r>
      <w:r>
        <w:rPr>
          <w:spacing w:val="-15"/>
        </w:rPr>
        <w:t xml:space="preserve"> </w:t>
      </w:r>
      <w:r>
        <w:t>the</w:t>
      </w:r>
      <w:r>
        <w:rPr>
          <w:spacing w:val="-15"/>
        </w:rPr>
        <w:t xml:space="preserve"> </w:t>
      </w:r>
      <w:r>
        <w:t>printer</w:t>
      </w:r>
      <w:r>
        <w:rPr>
          <w:spacing w:val="-15"/>
        </w:rPr>
        <w:t xml:space="preserve"> </w:t>
      </w:r>
      <w:r>
        <w:t>is</w:t>
      </w:r>
      <w:r>
        <w:rPr>
          <w:spacing w:val="-15"/>
        </w:rPr>
        <w:t xml:space="preserve"> </w:t>
      </w:r>
      <w:r>
        <w:t>largely based</w:t>
      </w:r>
      <w:r>
        <w:rPr>
          <w:spacing w:val="-15"/>
        </w:rPr>
        <w:t xml:space="preserve"> </w:t>
      </w:r>
      <w:r>
        <w:t>on</w:t>
      </w:r>
      <w:r>
        <w:rPr>
          <w:spacing w:val="-15"/>
        </w:rPr>
        <w:t xml:space="preserve"> </w:t>
      </w:r>
      <w:r>
        <w:t>a</w:t>
      </w:r>
      <w:r>
        <w:rPr>
          <w:spacing w:val="-15"/>
        </w:rPr>
        <w:t xml:space="preserve"> </w:t>
      </w:r>
      <w:r>
        <w:t>conventional</w:t>
      </w:r>
      <w:r>
        <w:rPr>
          <w:spacing w:val="-15"/>
        </w:rPr>
        <w:t xml:space="preserve"> </w:t>
      </w:r>
      <w:r>
        <w:t>FDM</w:t>
      </w:r>
      <w:r>
        <w:rPr>
          <w:spacing w:val="-15"/>
        </w:rPr>
        <w:t xml:space="preserve"> </w:t>
      </w:r>
      <w:r>
        <w:t>machine,</w:t>
      </w:r>
      <w:r>
        <w:rPr>
          <w:spacing w:val="-13"/>
        </w:rPr>
        <w:t xml:space="preserve"> </w:t>
      </w:r>
      <w:r>
        <w:t>the</w:t>
      </w:r>
      <w:r>
        <w:rPr>
          <w:spacing w:val="-15"/>
        </w:rPr>
        <w:t xml:space="preserve"> </w:t>
      </w:r>
      <w:r>
        <w:rPr>
          <w:spacing w:val="-3"/>
        </w:rPr>
        <w:t>key</w:t>
      </w:r>
      <w:r>
        <w:rPr>
          <w:spacing w:val="-15"/>
        </w:rPr>
        <w:t xml:space="preserve"> </w:t>
      </w:r>
      <w:r>
        <w:t>innovation</w:t>
      </w:r>
      <w:r>
        <w:rPr>
          <w:spacing w:val="-15"/>
        </w:rPr>
        <w:t xml:space="preserve"> </w:t>
      </w:r>
      <w:r>
        <w:t>of</w:t>
      </w:r>
      <w:r>
        <w:rPr>
          <w:spacing w:val="-15"/>
        </w:rPr>
        <w:t xml:space="preserve"> </w:t>
      </w:r>
      <w:r>
        <w:t>a</w:t>
      </w:r>
      <w:r>
        <w:rPr>
          <w:spacing w:val="-15"/>
        </w:rPr>
        <w:t xml:space="preserve"> </w:t>
      </w:r>
      <w:r>
        <w:t>custom</w:t>
      </w:r>
      <w:r>
        <w:rPr>
          <w:spacing w:val="-15"/>
        </w:rPr>
        <w:t xml:space="preserve"> </w:t>
      </w:r>
      <w:r>
        <w:t>print</w:t>
      </w:r>
      <w:r>
        <w:rPr>
          <w:spacing w:val="-15"/>
        </w:rPr>
        <w:t xml:space="preserve"> </w:t>
      </w:r>
      <w:r>
        <w:t>head</w:t>
      </w:r>
      <w:r>
        <w:rPr>
          <w:spacing w:val="-15"/>
        </w:rPr>
        <w:t xml:space="preserve"> </w:t>
      </w:r>
      <w:r>
        <w:t>contributes</w:t>
      </w:r>
      <w:r>
        <w:rPr>
          <w:spacing w:val="-15"/>
        </w:rPr>
        <w:t xml:space="preserve"> </w:t>
      </w:r>
      <w:r>
        <w:t>to</w:t>
      </w:r>
      <w:r>
        <w:rPr>
          <w:spacing w:val="-15"/>
        </w:rPr>
        <w:t xml:space="preserve"> </w:t>
      </w:r>
      <w:r>
        <w:t>a vastly</w:t>
      </w:r>
      <w:r>
        <w:rPr>
          <w:spacing w:val="-9"/>
        </w:rPr>
        <w:t xml:space="preserve"> </w:t>
      </w:r>
      <w:r>
        <w:t>different</w:t>
      </w:r>
      <w:r>
        <w:rPr>
          <w:spacing w:val="-9"/>
        </w:rPr>
        <w:t xml:space="preserve"> </w:t>
      </w:r>
      <w:r>
        <w:t>material</w:t>
      </w:r>
      <w:r>
        <w:rPr>
          <w:spacing w:val="-9"/>
        </w:rPr>
        <w:t xml:space="preserve"> </w:t>
      </w:r>
      <w:r>
        <w:t>usage</w:t>
      </w:r>
      <w:r>
        <w:rPr>
          <w:spacing w:val="-9"/>
        </w:rPr>
        <w:t xml:space="preserve"> </w:t>
      </w:r>
      <w:r>
        <w:t>and</w:t>
      </w:r>
      <w:r>
        <w:rPr>
          <w:spacing w:val="-9"/>
        </w:rPr>
        <w:t xml:space="preserve"> </w:t>
      </w:r>
      <w:r>
        <w:t>property.</w:t>
      </w:r>
      <w:r>
        <w:rPr>
          <w:spacing w:val="5"/>
        </w:rPr>
        <w:t xml:space="preserve"> </w:t>
      </w:r>
      <w:r>
        <w:t>Specifically,</w:t>
      </w:r>
      <w:r>
        <w:rPr>
          <w:spacing w:val="-9"/>
        </w:rPr>
        <w:t xml:space="preserve"> </w:t>
      </w:r>
      <w:r>
        <w:t>the</w:t>
      </w:r>
      <w:r>
        <w:rPr>
          <w:spacing w:val="-9"/>
        </w:rPr>
        <w:t xml:space="preserve"> </w:t>
      </w:r>
      <w:r>
        <w:t>custom</w:t>
      </w:r>
      <w:r>
        <w:rPr>
          <w:spacing w:val="-9"/>
        </w:rPr>
        <w:t xml:space="preserve"> </w:t>
      </w:r>
      <w:r>
        <w:t>print</w:t>
      </w:r>
      <w:r>
        <w:rPr>
          <w:spacing w:val="-9"/>
        </w:rPr>
        <w:t xml:space="preserve"> </w:t>
      </w:r>
      <w:r>
        <w:t>head</w:t>
      </w:r>
      <w:r>
        <w:rPr>
          <w:spacing w:val="-9"/>
        </w:rPr>
        <w:t xml:space="preserve"> </w:t>
      </w:r>
      <w:r>
        <w:t>is</w:t>
      </w:r>
      <w:r>
        <w:rPr>
          <w:spacing w:val="-9"/>
        </w:rPr>
        <w:t xml:space="preserve"> </w:t>
      </w:r>
      <w:r>
        <w:t>able</w:t>
      </w:r>
      <w:r>
        <w:rPr>
          <w:spacing w:val="-9"/>
        </w:rPr>
        <w:t xml:space="preserve"> </w:t>
      </w:r>
      <w:r>
        <w:t>to</w:t>
      </w:r>
      <w:r>
        <w:rPr>
          <w:spacing w:val="-9"/>
        </w:rPr>
        <w:t xml:space="preserve"> </w:t>
      </w:r>
      <w:r>
        <w:t xml:space="preserve">handle the extrusion of and the piercing and entangling with soft </w:t>
      </w:r>
      <w:proofErr w:type="spellStart"/>
      <w:r>
        <w:t>fibre</w:t>
      </w:r>
      <w:proofErr w:type="spellEnd"/>
      <w:r>
        <w:t xml:space="preserve">, while leveraging the along- axis movement to formulate the geometry of print </w:t>
      </w:r>
      <w:hyperlink w:anchor="_bookmark162" w:history="1">
        <w:r>
          <w:t>[21].</w:t>
        </w:r>
      </w:hyperlink>
      <w:r>
        <w:t xml:space="preserve"> The aforementioned </w:t>
      </w:r>
      <w:proofErr w:type="spellStart"/>
      <w:r>
        <w:t>xPrint</w:t>
      </w:r>
      <w:proofErr w:type="spellEnd"/>
      <w:r>
        <w:t xml:space="preserve"> project also </w:t>
      </w:r>
      <w:proofErr w:type="gramStart"/>
      <w:r>
        <w:t>innovates</w:t>
      </w:r>
      <w:proofErr w:type="gramEnd"/>
      <w:r>
        <w:t xml:space="preserve"> the extruder of a </w:t>
      </w:r>
      <w:proofErr w:type="spellStart"/>
      <w:r>
        <w:t>convenitional</w:t>
      </w:r>
      <w:proofErr w:type="spellEnd"/>
      <w:r>
        <w:t xml:space="preserve"> FDM printer, allowing it to handle solution material, while also able to be plugged in with other modules, such as ventilation and mechanical stirs </w:t>
      </w:r>
      <w:hyperlink w:anchor="_bookmark213" w:history="1">
        <w:r>
          <w:t>[72].</w:t>
        </w:r>
      </w:hyperlink>
    </w:p>
    <w:p w:rsidR="00F45610" w:rsidRDefault="008D4F3A">
      <w:pPr>
        <w:pStyle w:val="BodyText"/>
        <w:spacing w:before="15" w:line="252" w:lineRule="auto"/>
        <w:ind w:left="109" w:right="107" w:firstLine="351"/>
        <w:jc w:val="both"/>
      </w:pPr>
      <w:r>
        <w:t xml:space="preserve">It is also possible to combine both subtractive and additive manufacturing into one single printer. Scotty is a realization of this concept: as an object is milled </w:t>
      </w:r>
      <w:r>
        <w:rPr>
          <w:spacing w:val="-5"/>
        </w:rPr>
        <w:t xml:space="preserve">away, </w:t>
      </w:r>
      <w:r>
        <w:t>each layer is</w:t>
      </w:r>
      <w:r>
        <w:rPr>
          <w:spacing w:val="-40"/>
        </w:rPr>
        <w:t xml:space="preserve"> </w:t>
      </w:r>
      <w:r>
        <w:t>scanned; the</w:t>
      </w:r>
      <w:r>
        <w:rPr>
          <w:spacing w:val="-15"/>
        </w:rPr>
        <w:t xml:space="preserve"> </w:t>
      </w:r>
      <w:r>
        <w:t>digitalized</w:t>
      </w:r>
      <w:r>
        <w:rPr>
          <w:spacing w:val="-15"/>
        </w:rPr>
        <w:t xml:space="preserve"> </w:t>
      </w:r>
      <w:r>
        <w:t>model</w:t>
      </w:r>
      <w:r>
        <w:rPr>
          <w:spacing w:val="-16"/>
        </w:rPr>
        <w:t xml:space="preserve"> </w:t>
      </w:r>
      <w:r>
        <w:t>can</w:t>
      </w:r>
      <w:r>
        <w:rPr>
          <w:spacing w:val="-15"/>
        </w:rPr>
        <w:t xml:space="preserve"> </w:t>
      </w:r>
      <w:r>
        <w:t>then</w:t>
      </w:r>
      <w:r>
        <w:rPr>
          <w:spacing w:val="-15"/>
        </w:rPr>
        <w:t xml:space="preserve"> </w:t>
      </w:r>
      <w:r>
        <w:t>be</w:t>
      </w:r>
      <w:r>
        <w:rPr>
          <w:spacing w:val="-15"/>
        </w:rPr>
        <w:t xml:space="preserve"> </w:t>
      </w:r>
      <w:r>
        <w:t>encrypted,</w:t>
      </w:r>
      <w:r>
        <w:rPr>
          <w:spacing w:val="-13"/>
        </w:rPr>
        <w:t xml:space="preserve"> </w:t>
      </w:r>
      <w:r>
        <w:t>sent</w:t>
      </w:r>
      <w:r>
        <w:rPr>
          <w:spacing w:val="-15"/>
        </w:rPr>
        <w:t xml:space="preserve"> </w:t>
      </w:r>
      <w:r>
        <w:t>to</w:t>
      </w:r>
      <w:r>
        <w:rPr>
          <w:spacing w:val="-16"/>
        </w:rPr>
        <w:t xml:space="preserve"> </w:t>
      </w:r>
      <w:r>
        <w:t>another</w:t>
      </w:r>
      <w:r>
        <w:rPr>
          <w:spacing w:val="-15"/>
        </w:rPr>
        <w:t xml:space="preserve"> </w:t>
      </w:r>
      <w:r>
        <w:t>printer,</w:t>
      </w:r>
      <w:r>
        <w:rPr>
          <w:spacing w:val="-13"/>
        </w:rPr>
        <w:t xml:space="preserve"> </w:t>
      </w:r>
      <w:r>
        <w:t>and</w:t>
      </w:r>
      <w:r>
        <w:rPr>
          <w:spacing w:val="-15"/>
        </w:rPr>
        <w:t xml:space="preserve"> </w:t>
      </w:r>
      <w:r>
        <w:t>printed</w:t>
      </w:r>
      <w:r>
        <w:rPr>
          <w:spacing w:val="-15"/>
        </w:rPr>
        <w:t xml:space="preserve"> </w:t>
      </w:r>
      <w:r>
        <w:t>using</w:t>
      </w:r>
      <w:r>
        <w:rPr>
          <w:spacing w:val="-15"/>
        </w:rPr>
        <w:t xml:space="preserve"> </w:t>
      </w:r>
      <w:r>
        <w:t>the</w:t>
      </w:r>
      <w:r>
        <w:rPr>
          <w:spacing w:val="-16"/>
        </w:rPr>
        <w:t xml:space="preserve"> </w:t>
      </w:r>
      <w:r>
        <w:t>additive approach</w:t>
      </w:r>
      <w:r>
        <w:rPr>
          <w:spacing w:val="-6"/>
        </w:rPr>
        <w:t xml:space="preserve"> </w:t>
      </w:r>
      <w:hyperlink w:anchor="_bookmark178" w:history="1">
        <w:r>
          <w:t>[37].</w:t>
        </w:r>
      </w:hyperlink>
    </w:p>
    <w:p w:rsidR="00F45610" w:rsidRDefault="008D4F3A">
      <w:pPr>
        <w:pStyle w:val="BodyText"/>
        <w:spacing w:before="15" w:line="252" w:lineRule="auto"/>
        <w:ind w:left="109" w:right="107" w:firstLine="351"/>
        <w:jc w:val="both"/>
      </w:pPr>
      <w:r>
        <w:t xml:space="preserve">Another direction is to extend the degree of freedom (DOF) of a conventional printer. One example of this approach is Peng et </w:t>
      </w:r>
      <w:r>
        <w:rPr>
          <w:spacing w:val="-7"/>
        </w:rPr>
        <w:t xml:space="preserve">al.’s </w:t>
      </w:r>
      <w:r>
        <w:t>On-the-Fly printing—by adding two rotational DOF to a</w:t>
      </w:r>
      <w:r>
        <w:rPr>
          <w:spacing w:val="-7"/>
        </w:rPr>
        <w:t xml:space="preserve"> </w:t>
      </w:r>
      <w:r>
        <w:t>printer,</w:t>
      </w:r>
      <w:r>
        <w:rPr>
          <w:spacing w:val="-7"/>
        </w:rPr>
        <w:t xml:space="preserve"> </w:t>
      </w:r>
      <w:r>
        <w:t>it</w:t>
      </w:r>
      <w:r>
        <w:rPr>
          <w:spacing w:val="-7"/>
        </w:rPr>
        <w:t xml:space="preserve"> </w:t>
      </w:r>
      <w:r>
        <w:t>is</w:t>
      </w:r>
      <w:r>
        <w:rPr>
          <w:spacing w:val="-7"/>
        </w:rPr>
        <w:t xml:space="preserve"> </w:t>
      </w:r>
      <w:r>
        <w:t>now</w:t>
      </w:r>
      <w:r>
        <w:rPr>
          <w:spacing w:val="-7"/>
        </w:rPr>
        <w:t xml:space="preserve"> </w:t>
      </w:r>
      <w:r>
        <w:t>possible</w:t>
      </w:r>
      <w:r>
        <w:rPr>
          <w:spacing w:val="-7"/>
        </w:rPr>
        <w:t xml:space="preserve"> </w:t>
      </w:r>
      <w:r>
        <w:t>to</w:t>
      </w:r>
      <w:r>
        <w:rPr>
          <w:spacing w:val="-7"/>
        </w:rPr>
        <w:t xml:space="preserve"> </w:t>
      </w:r>
      <w:r>
        <w:t>print</w:t>
      </w:r>
      <w:r>
        <w:rPr>
          <w:spacing w:val="-7"/>
        </w:rPr>
        <w:t xml:space="preserve"> </w:t>
      </w:r>
      <w:r>
        <w:t>an</w:t>
      </w:r>
      <w:r>
        <w:rPr>
          <w:spacing w:val="-7"/>
        </w:rPr>
        <w:t xml:space="preserve"> </w:t>
      </w:r>
      <w:r>
        <w:t>object</w:t>
      </w:r>
      <w:r>
        <w:rPr>
          <w:spacing w:val="-7"/>
        </w:rPr>
        <w:t xml:space="preserve"> </w:t>
      </w:r>
      <w:r>
        <w:t>incrementally</w:t>
      </w:r>
      <w:r>
        <w:rPr>
          <w:spacing w:val="-7"/>
        </w:rPr>
        <w:t xml:space="preserve"> </w:t>
      </w:r>
      <w:r>
        <w:t>from</w:t>
      </w:r>
      <w:r>
        <w:rPr>
          <w:spacing w:val="-7"/>
        </w:rPr>
        <w:t xml:space="preserve"> </w:t>
      </w:r>
      <w:r>
        <w:t>various</w:t>
      </w:r>
      <w:r>
        <w:rPr>
          <w:spacing w:val="-7"/>
        </w:rPr>
        <w:t xml:space="preserve"> </w:t>
      </w:r>
      <w:r>
        <w:t>points</w:t>
      </w:r>
      <w:r>
        <w:rPr>
          <w:spacing w:val="-7"/>
        </w:rPr>
        <w:t xml:space="preserve"> </w:t>
      </w:r>
      <w:r>
        <w:t>and</w:t>
      </w:r>
      <w:r>
        <w:rPr>
          <w:spacing w:val="-7"/>
        </w:rPr>
        <w:t xml:space="preserve"> </w:t>
      </w:r>
      <w:r>
        <w:t>orientations, rather</w:t>
      </w:r>
      <w:r>
        <w:rPr>
          <w:spacing w:val="-8"/>
        </w:rPr>
        <w:t xml:space="preserve"> </w:t>
      </w:r>
      <w:r>
        <w:t>than</w:t>
      </w:r>
      <w:r>
        <w:rPr>
          <w:spacing w:val="-8"/>
        </w:rPr>
        <w:t xml:space="preserve"> </w:t>
      </w:r>
      <w:r>
        <w:t>always</w:t>
      </w:r>
      <w:r>
        <w:rPr>
          <w:spacing w:val="-8"/>
        </w:rPr>
        <w:t xml:space="preserve"> </w:t>
      </w:r>
      <w:r>
        <w:t>follow</w:t>
      </w:r>
      <w:r>
        <w:rPr>
          <w:spacing w:val="-8"/>
        </w:rPr>
        <w:t xml:space="preserve"> </w:t>
      </w:r>
      <w:r>
        <w:t>a</w:t>
      </w:r>
      <w:r>
        <w:rPr>
          <w:spacing w:val="-8"/>
        </w:rPr>
        <w:t xml:space="preserve"> </w:t>
      </w:r>
      <w:r>
        <w:t>fixed</w:t>
      </w:r>
      <w:r>
        <w:rPr>
          <w:spacing w:val="-8"/>
        </w:rPr>
        <w:t xml:space="preserve"> </w:t>
      </w:r>
      <w:r>
        <w:t>direction</w:t>
      </w:r>
      <w:r>
        <w:rPr>
          <w:spacing w:val="-8"/>
        </w:rPr>
        <w:t xml:space="preserve"> </w:t>
      </w:r>
      <w:hyperlink w:anchor="_bookmark181" w:history="1">
        <w:r>
          <w:t>[40].</w:t>
        </w:r>
      </w:hyperlink>
    </w:p>
    <w:p w:rsidR="00F45610" w:rsidRDefault="008D4F3A">
      <w:pPr>
        <w:pStyle w:val="BodyText"/>
        <w:spacing w:before="15" w:line="252" w:lineRule="auto"/>
        <w:ind w:left="109" w:right="107" w:firstLine="351"/>
        <w:jc w:val="both"/>
      </w:pPr>
      <w:r>
        <w:t>Other researchers also attain to augment the ‘vision’ of a 3D printer. Since there is no feed- back</w:t>
      </w:r>
      <w:r>
        <w:rPr>
          <w:spacing w:val="-16"/>
        </w:rPr>
        <w:t xml:space="preserve"> </w:t>
      </w:r>
      <w:r>
        <w:t>loop</w:t>
      </w:r>
      <w:r>
        <w:rPr>
          <w:spacing w:val="-16"/>
        </w:rPr>
        <w:t xml:space="preserve"> </w:t>
      </w:r>
      <w:r>
        <w:t>in</w:t>
      </w:r>
      <w:r>
        <w:rPr>
          <w:spacing w:val="-16"/>
        </w:rPr>
        <w:t xml:space="preserve"> </w:t>
      </w:r>
      <w:r>
        <w:t>a</w:t>
      </w:r>
      <w:r>
        <w:rPr>
          <w:spacing w:val="-16"/>
        </w:rPr>
        <w:t xml:space="preserve"> </w:t>
      </w:r>
      <w:r>
        <w:t>conventional</w:t>
      </w:r>
      <w:r>
        <w:rPr>
          <w:spacing w:val="-16"/>
        </w:rPr>
        <w:t xml:space="preserve"> </w:t>
      </w:r>
      <w:r>
        <w:t>printer,</w:t>
      </w:r>
      <w:r>
        <w:rPr>
          <w:spacing w:val="-14"/>
        </w:rPr>
        <w:t xml:space="preserve"> </w:t>
      </w:r>
      <w:r>
        <w:t>the</w:t>
      </w:r>
      <w:r>
        <w:rPr>
          <w:spacing w:val="-16"/>
        </w:rPr>
        <w:t xml:space="preserve"> </w:t>
      </w:r>
      <w:r>
        <w:t>machine</w:t>
      </w:r>
      <w:r>
        <w:rPr>
          <w:spacing w:val="-16"/>
        </w:rPr>
        <w:t xml:space="preserve"> </w:t>
      </w:r>
      <w:r>
        <w:t>has</w:t>
      </w:r>
      <w:r>
        <w:rPr>
          <w:spacing w:val="-16"/>
        </w:rPr>
        <w:t xml:space="preserve"> </w:t>
      </w:r>
      <w:r>
        <w:t>no</w:t>
      </w:r>
      <w:r>
        <w:rPr>
          <w:spacing w:val="-16"/>
        </w:rPr>
        <w:t xml:space="preserve"> </w:t>
      </w:r>
      <w:r>
        <w:t>knowledge</w:t>
      </w:r>
      <w:r>
        <w:rPr>
          <w:spacing w:val="-16"/>
        </w:rPr>
        <w:t xml:space="preserve"> </w:t>
      </w:r>
      <w:r>
        <w:t>or</w:t>
      </w:r>
      <w:r>
        <w:rPr>
          <w:spacing w:val="-16"/>
        </w:rPr>
        <w:t xml:space="preserve"> </w:t>
      </w:r>
      <w:r>
        <w:t>awareness</w:t>
      </w:r>
      <w:r>
        <w:rPr>
          <w:spacing w:val="-16"/>
        </w:rPr>
        <w:t xml:space="preserve"> </w:t>
      </w:r>
      <w:r>
        <w:t>of</w:t>
      </w:r>
      <w:r>
        <w:rPr>
          <w:spacing w:val="-16"/>
        </w:rPr>
        <w:t xml:space="preserve"> </w:t>
      </w:r>
      <w:r>
        <w:t>the</w:t>
      </w:r>
      <w:r>
        <w:rPr>
          <w:spacing w:val="-16"/>
        </w:rPr>
        <w:t xml:space="preserve"> </w:t>
      </w:r>
      <w:r>
        <w:t>object</w:t>
      </w:r>
      <w:r>
        <w:rPr>
          <w:spacing w:val="-16"/>
        </w:rPr>
        <w:t xml:space="preserve"> </w:t>
      </w:r>
      <w:r>
        <w:t xml:space="preserve">that is being printed, thus no ability to prevent errors or improve upon its current state. </w:t>
      </w:r>
      <w:r>
        <w:rPr>
          <w:spacing w:val="-10"/>
        </w:rPr>
        <w:t xml:space="preserve">To </w:t>
      </w:r>
      <w:r>
        <w:t xml:space="preserve">overcome this weakness, </w:t>
      </w:r>
      <w:proofErr w:type="spellStart"/>
      <w:r>
        <w:t>MixFab</w:t>
      </w:r>
      <w:proofErr w:type="spellEnd"/>
      <w:r>
        <w:t xml:space="preserve"> provides a mixed reality environment for users to model their design while juxtaposing it with real objects </w:t>
      </w:r>
      <w:hyperlink w:anchor="_bookmark214" w:history="1">
        <w:r>
          <w:t>[73].</w:t>
        </w:r>
      </w:hyperlink>
      <w:r>
        <w:t xml:space="preserve"> </w:t>
      </w:r>
      <w:r>
        <w:rPr>
          <w:spacing w:val="-10"/>
        </w:rPr>
        <w:t xml:space="preserve">To </w:t>
      </w:r>
      <w:r>
        <w:t xml:space="preserve">truly integrate ‘vision’ into the printing process, </w:t>
      </w:r>
      <w:proofErr w:type="spellStart"/>
      <w:r>
        <w:t>MultiFab</w:t>
      </w:r>
      <w:proofErr w:type="spellEnd"/>
      <w:r>
        <w:rPr>
          <w:spacing w:val="-6"/>
        </w:rPr>
        <w:t xml:space="preserve"> </w:t>
      </w:r>
      <w:r>
        <w:t>employs</w:t>
      </w:r>
      <w:r>
        <w:rPr>
          <w:spacing w:val="-6"/>
        </w:rPr>
        <w:t xml:space="preserve"> </w:t>
      </w:r>
      <w:r>
        <w:t>cameras</w:t>
      </w:r>
      <w:r>
        <w:rPr>
          <w:spacing w:val="-6"/>
        </w:rPr>
        <w:t xml:space="preserve"> </w:t>
      </w:r>
      <w:r>
        <w:t>and</w:t>
      </w:r>
      <w:r>
        <w:rPr>
          <w:spacing w:val="-6"/>
        </w:rPr>
        <w:t xml:space="preserve"> </w:t>
      </w:r>
      <w:r>
        <w:t>machine</w:t>
      </w:r>
      <w:r>
        <w:rPr>
          <w:spacing w:val="-6"/>
        </w:rPr>
        <w:t xml:space="preserve"> </w:t>
      </w:r>
      <w:r>
        <w:t>vision</w:t>
      </w:r>
      <w:r>
        <w:rPr>
          <w:spacing w:val="-6"/>
        </w:rPr>
        <w:t xml:space="preserve"> </w:t>
      </w:r>
      <w:r>
        <w:t>techniques</w:t>
      </w:r>
      <w:r>
        <w:rPr>
          <w:spacing w:val="-6"/>
        </w:rPr>
        <w:t xml:space="preserve"> </w:t>
      </w:r>
      <w:r>
        <w:t>to</w:t>
      </w:r>
      <w:r>
        <w:rPr>
          <w:spacing w:val="-6"/>
        </w:rPr>
        <w:t xml:space="preserve"> </w:t>
      </w:r>
      <w:r>
        <w:t>enable</w:t>
      </w:r>
      <w:r>
        <w:rPr>
          <w:spacing w:val="-6"/>
        </w:rPr>
        <w:t xml:space="preserve"> </w:t>
      </w:r>
      <w:r>
        <w:t>the</w:t>
      </w:r>
      <w:r>
        <w:rPr>
          <w:spacing w:val="-6"/>
        </w:rPr>
        <w:t xml:space="preserve"> </w:t>
      </w:r>
      <w:r>
        <w:t>printer</w:t>
      </w:r>
      <w:r>
        <w:rPr>
          <w:spacing w:val="-6"/>
        </w:rPr>
        <w:t xml:space="preserve"> </w:t>
      </w:r>
      <w:r>
        <w:t>to</w:t>
      </w:r>
      <w:r>
        <w:rPr>
          <w:spacing w:val="-6"/>
        </w:rPr>
        <w:t xml:space="preserve"> </w:t>
      </w:r>
      <w:r>
        <w:t>self-calibrate, scan object or partial prints, and perform self-corrections</w:t>
      </w:r>
      <w:r>
        <w:rPr>
          <w:spacing w:val="-28"/>
        </w:rPr>
        <w:t xml:space="preserve"> </w:t>
      </w:r>
      <w:hyperlink w:anchor="_bookmark199" w:history="1">
        <w:r>
          <w:t>[58].</w:t>
        </w:r>
      </w:hyperlink>
    </w:p>
    <w:p w:rsidR="00F45610" w:rsidRDefault="00F45610">
      <w:pPr>
        <w:pStyle w:val="BodyText"/>
      </w:pPr>
    </w:p>
    <w:p w:rsidR="00F45610" w:rsidRDefault="00F45610">
      <w:pPr>
        <w:pStyle w:val="BodyText"/>
        <w:spacing w:before="4"/>
        <w:rPr>
          <w:sz w:val="22"/>
        </w:rPr>
      </w:pPr>
    </w:p>
    <w:p w:rsidR="00F45610" w:rsidRDefault="008D4F3A">
      <w:pPr>
        <w:pStyle w:val="Heading2"/>
        <w:numPr>
          <w:ilvl w:val="1"/>
          <w:numId w:val="9"/>
        </w:numPr>
        <w:tabs>
          <w:tab w:val="left" w:pos="885"/>
        </w:tabs>
        <w:ind w:hanging="774"/>
        <w:jc w:val="both"/>
      </w:pPr>
      <w:bookmarkStart w:id="162" w:name="2.3_Combining_3D_Printing_with_Real_Obje"/>
      <w:bookmarkStart w:id="163" w:name="_bookmark30"/>
      <w:bookmarkEnd w:id="162"/>
      <w:bookmarkEnd w:id="163"/>
      <w:r>
        <w:t>Combining 3D Printing with Real Objects and</w:t>
      </w:r>
      <w:del w:id="164" w:author="Scott Hudson" w:date="2016-07-28T22:47:00Z">
        <w:r w:rsidDel="00A50AC6">
          <w:delText xml:space="preserve"> </w:delText>
        </w:r>
      </w:del>
      <w:r>
        <w:rPr>
          <w:spacing w:val="5"/>
        </w:rPr>
        <w:t xml:space="preserve"> </w:t>
      </w:r>
      <w:r>
        <w:t>People</w:t>
      </w:r>
    </w:p>
    <w:p w:rsidR="00F45610" w:rsidRDefault="008D4F3A">
      <w:pPr>
        <w:pStyle w:val="BodyText"/>
        <w:spacing w:before="271" w:line="252" w:lineRule="auto"/>
        <w:ind w:left="77" w:right="75"/>
        <w:jc w:val="center"/>
      </w:pPr>
      <w:r>
        <w:t xml:space="preserve">Amongst all this plethora of recent work, there is a strong focus on </w:t>
      </w:r>
      <w:proofErr w:type="gramStart"/>
      <w:r>
        <w:t>innovating</w:t>
      </w:r>
      <w:proofErr w:type="gramEnd"/>
      <w:r>
        <w:t xml:space="preserve"> the printing process, material and machine design, which enables more efficient printing, a larger variety of printable</w:t>
      </w:r>
      <w:r>
        <w:rPr>
          <w:spacing w:val="-7"/>
        </w:rPr>
        <w:t xml:space="preserve"> </w:t>
      </w:r>
      <w:r>
        <w:t>objects,</w:t>
      </w:r>
      <w:r>
        <w:rPr>
          <w:spacing w:val="-7"/>
        </w:rPr>
        <w:t xml:space="preserve"> </w:t>
      </w:r>
      <w:r>
        <w:t>and</w:t>
      </w:r>
      <w:r>
        <w:rPr>
          <w:spacing w:val="-7"/>
        </w:rPr>
        <w:t xml:space="preserve"> </w:t>
      </w:r>
      <w:r>
        <w:t>different</w:t>
      </w:r>
      <w:r>
        <w:rPr>
          <w:spacing w:val="-7"/>
        </w:rPr>
        <w:t xml:space="preserve"> </w:t>
      </w:r>
      <w:r>
        <w:t>fabrication</w:t>
      </w:r>
      <w:r>
        <w:rPr>
          <w:spacing w:val="-7"/>
        </w:rPr>
        <w:t xml:space="preserve"> </w:t>
      </w:r>
      <w:r>
        <w:t>techniques</w:t>
      </w:r>
      <w:r>
        <w:rPr>
          <w:spacing w:val="-7"/>
        </w:rPr>
        <w:t xml:space="preserve"> </w:t>
      </w:r>
      <w:r>
        <w:t>to</w:t>
      </w:r>
      <w:r>
        <w:rPr>
          <w:spacing w:val="-7"/>
        </w:rPr>
        <w:t xml:space="preserve"> </w:t>
      </w:r>
      <w:r>
        <w:t>empower</w:t>
      </w:r>
      <w:r>
        <w:rPr>
          <w:spacing w:val="-7"/>
        </w:rPr>
        <w:t xml:space="preserve"> </w:t>
      </w:r>
      <w:r>
        <w:t>and</w:t>
      </w:r>
      <w:r>
        <w:rPr>
          <w:spacing w:val="-7"/>
        </w:rPr>
        <w:t xml:space="preserve"> </w:t>
      </w:r>
      <w:r>
        <w:t>realize</w:t>
      </w:r>
      <w:r>
        <w:rPr>
          <w:spacing w:val="-7"/>
        </w:rPr>
        <w:t xml:space="preserve"> </w:t>
      </w:r>
      <w:r>
        <w:t>a</w:t>
      </w:r>
      <w:r>
        <w:rPr>
          <w:spacing w:val="-7"/>
        </w:rPr>
        <w:t xml:space="preserve"> </w:t>
      </w:r>
      <w:r>
        <w:rPr>
          <w:spacing w:val="-3"/>
        </w:rPr>
        <w:t>user’s</w:t>
      </w:r>
      <w:r>
        <w:rPr>
          <w:spacing w:val="-7"/>
        </w:rPr>
        <w:t xml:space="preserve"> </w:t>
      </w:r>
      <w:r>
        <w:t>creativity. While</w:t>
      </w:r>
      <w:r>
        <w:rPr>
          <w:spacing w:val="-15"/>
        </w:rPr>
        <w:t xml:space="preserve"> </w:t>
      </w:r>
      <w:r>
        <w:t>all</w:t>
      </w:r>
      <w:r>
        <w:rPr>
          <w:spacing w:val="-15"/>
        </w:rPr>
        <w:t xml:space="preserve"> </w:t>
      </w:r>
      <w:r>
        <w:t>this</w:t>
      </w:r>
      <w:r>
        <w:rPr>
          <w:spacing w:val="-15"/>
        </w:rPr>
        <w:t xml:space="preserve"> </w:t>
      </w:r>
      <w:r>
        <w:t>advancement</w:t>
      </w:r>
      <w:r>
        <w:rPr>
          <w:spacing w:val="-15"/>
        </w:rPr>
        <w:t xml:space="preserve"> </w:t>
      </w:r>
      <w:r>
        <w:t>supports</w:t>
      </w:r>
      <w:r>
        <w:rPr>
          <w:spacing w:val="-15"/>
        </w:rPr>
        <w:t xml:space="preserve"> </w:t>
      </w:r>
      <w:r>
        <w:t>an</w:t>
      </w:r>
      <w:r>
        <w:rPr>
          <w:spacing w:val="-15"/>
        </w:rPr>
        <w:t xml:space="preserve"> </w:t>
      </w:r>
      <w:r>
        <w:t>end-to-end</w:t>
      </w:r>
      <w:r>
        <w:rPr>
          <w:spacing w:val="-15"/>
        </w:rPr>
        <w:t xml:space="preserve"> </w:t>
      </w:r>
      <w:r>
        <w:t>pipeline</w:t>
      </w:r>
      <w:r>
        <w:rPr>
          <w:spacing w:val="-15"/>
        </w:rPr>
        <w:t xml:space="preserve"> </w:t>
      </w:r>
      <w:r>
        <w:t>of</w:t>
      </w:r>
      <w:r>
        <w:rPr>
          <w:spacing w:val="-15"/>
        </w:rPr>
        <w:t xml:space="preserve"> </w:t>
      </w:r>
      <w:r>
        <w:t>fabricating</w:t>
      </w:r>
      <w:r>
        <w:rPr>
          <w:spacing w:val="-15"/>
        </w:rPr>
        <w:t xml:space="preserve"> </w:t>
      </w:r>
      <w:r>
        <w:t>new</w:t>
      </w:r>
      <w:r>
        <w:rPr>
          <w:spacing w:val="-15"/>
        </w:rPr>
        <w:t xml:space="preserve"> </w:t>
      </w:r>
      <w:r>
        <w:t>things,</w:t>
      </w:r>
      <w:r>
        <w:rPr>
          <w:spacing w:val="-13"/>
        </w:rPr>
        <w:t xml:space="preserve"> </w:t>
      </w:r>
      <w:r>
        <w:t>it</w:t>
      </w:r>
      <w:r>
        <w:rPr>
          <w:spacing w:val="-15"/>
        </w:rPr>
        <w:t xml:space="preserve"> </w:t>
      </w:r>
      <w:r>
        <w:t xml:space="preserve">limitedly assumes that objects always </w:t>
      </w:r>
      <w:r>
        <w:rPr>
          <w:spacing w:val="-3"/>
        </w:rPr>
        <w:t xml:space="preserve">have </w:t>
      </w:r>
      <w:r>
        <w:t xml:space="preserve">to be made from scratch. What about a world of things that already exist? Should they be discarded and replaced, or rather augmented and built upon? Further, lots of existing work also worships a complete automation of the fabrication process where sometimes the </w:t>
      </w:r>
      <w:r>
        <w:rPr>
          <w:spacing w:val="-3"/>
        </w:rPr>
        <w:t xml:space="preserve">user’s </w:t>
      </w:r>
      <w:r>
        <w:t>act of making is reduced to a few button presses. Does this limit people’s</w:t>
      </w:r>
      <w:r>
        <w:rPr>
          <w:spacing w:val="-4"/>
        </w:rPr>
        <w:t xml:space="preserve"> </w:t>
      </w:r>
      <w:r>
        <w:t>innate</w:t>
      </w:r>
      <w:r>
        <w:rPr>
          <w:spacing w:val="-5"/>
        </w:rPr>
        <w:t xml:space="preserve"> </w:t>
      </w:r>
      <w:r>
        <w:t>creativity</w:t>
      </w:r>
      <w:r>
        <w:rPr>
          <w:spacing w:val="-4"/>
        </w:rPr>
        <w:t xml:space="preserve"> </w:t>
      </w:r>
      <w:r>
        <w:t>by</w:t>
      </w:r>
      <w:r>
        <w:rPr>
          <w:spacing w:val="-5"/>
        </w:rPr>
        <w:t xml:space="preserve"> </w:t>
      </w:r>
      <w:r>
        <w:t>keeping</w:t>
      </w:r>
      <w:r>
        <w:rPr>
          <w:spacing w:val="-4"/>
        </w:rPr>
        <w:t xml:space="preserve"> </w:t>
      </w:r>
      <w:r>
        <w:t>them</w:t>
      </w:r>
      <w:r>
        <w:rPr>
          <w:spacing w:val="-4"/>
        </w:rPr>
        <w:t xml:space="preserve"> </w:t>
      </w:r>
      <w:r>
        <w:t>‘out</w:t>
      </w:r>
      <w:r>
        <w:rPr>
          <w:spacing w:val="-5"/>
        </w:rPr>
        <w:t xml:space="preserve"> </w:t>
      </w:r>
      <w:r>
        <w:t>of</w:t>
      </w:r>
      <w:r>
        <w:rPr>
          <w:spacing w:val="-4"/>
        </w:rPr>
        <w:t xml:space="preserve"> </w:t>
      </w:r>
      <w:r>
        <w:t>the</w:t>
      </w:r>
      <w:r>
        <w:rPr>
          <w:spacing w:val="-4"/>
        </w:rPr>
        <w:t xml:space="preserve"> </w:t>
      </w:r>
      <w:r>
        <w:t>loop’?</w:t>
      </w:r>
      <w:r>
        <w:rPr>
          <w:spacing w:val="12"/>
        </w:rPr>
        <w:t xml:space="preserve"> </w:t>
      </w:r>
      <w:r>
        <w:t>In</w:t>
      </w:r>
      <w:r>
        <w:rPr>
          <w:spacing w:val="-5"/>
        </w:rPr>
        <w:t xml:space="preserve"> </w:t>
      </w:r>
      <w:r>
        <w:t>this</w:t>
      </w:r>
      <w:r>
        <w:rPr>
          <w:spacing w:val="-4"/>
        </w:rPr>
        <w:t xml:space="preserve"> </w:t>
      </w:r>
      <w:r>
        <w:t>section</w:t>
      </w:r>
      <w:r>
        <w:rPr>
          <w:spacing w:val="-5"/>
        </w:rPr>
        <w:t xml:space="preserve"> </w:t>
      </w:r>
      <w:r>
        <w:t>I</w:t>
      </w:r>
      <w:r>
        <w:rPr>
          <w:spacing w:val="-4"/>
        </w:rPr>
        <w:t xml:space="preserve"> </w:t>
      </w:r>
      <w:r>
        <w:t>review</w:t>
      </w:r>
      <w:r>
        <w:rPr>
          <w:spacing w:val="-4"/>
        </w:rPr>
        <w:t xml:space="preserve"> </w:t>
      </w:r>
      <w:r>
        <w:t>several</w:t>
      </w:r>
      <w:r>
        <w:rPr>
          <w:spacing w:val="-5"/>
        </w:rPr>
        <w:t xml:space="preserve"> </w:t>
      </w:r>
      <w:r>
        <w:rPr>
          <w:spacing w:val="-3"/>
        </w:rPr>
        <w:t xml:space="preserve">key </w:t>
      </w:r>
      <w:r>
        <w:t xml:space="preserve">existing projects that investigate these questions - specifically, how should 3D </w:t>
      </w:r>
      <w:proofErr w:type="gramStart"/>
      <w:r>
        <w:t xml:space="preserve">printing </w:t>
      </w:r>
      <w:r>
        <w:rPr>
          <w:spacing w:val="15"/>
        </w:rPr>
        <w:t xml:space="preserve"> </w:t>
      </w:r>
      <w:r>
        <w:rPr>
          <w:spacing w:val="-3"/>
        </w:rPr>
        <w:t>involve</w:t>
      </w:r>
      <w:proofErr w:type="gramEnd"/>
    </w:p>
    <w:p w:rsidR="00F45610" w:rsidRDefault="00F45610">
      <w:pPr>
        <w:pStyle w:val="BodyText"/>
        <w:spacing w:before="9"/>
        <w:rPr>
          <w:sz w:val="26"/>
        </w:rPr>
      </w:pPr>
    </w:p>
    <w:p w:rsidR="00F45610" w:rsidRDefault="008D4F3A">
      <w:pPr>
        <w:pStyle w:val="BodyText"/>
        <w:ind w:left="3762" w:right="3762"/>
        <w:jc w:val="center"/>
      </w:pPr>
      <w:r>
        <w:t>10</w:t>
      </w:r>
    </w:p>
    <w:p w:rsidR="00F45610" w:rsidRDefault="00F45610">
      <w:pPr>
        <w:jc w:val="center"/>
        <w:sectPr w:rsidR="00F45610">
          <w:headerReference w:type="default" r:id="rId35"/>
          <w:footerReference w:type="default" r:id="rId36"/>
          <w:pgSz w:w="12240" w:h="15840"/>
          <w:pgMar w:top="1120" w:right="1420" w:bottom="280" w:left="1420" w:header="595" w:footer="0" w:gutter="0"/>
          <w:cols w:space="720"/>
        </w:sectPr>
      </w:pPr>
    </w:p>
    <w:p w:rsidR="00F45610" w:rsidRDefault="00F45610">
      <w:pPr>
        <w:pStyle w:val="BodyText"/>
        <w:spacing w:before="8"/>
        <w:rPr>
          <w:sz w:val="8"/>
        </w:rPr>
      </w:pPr>
    </w:p>
    <w:p w:rsidR="00F45610" w:rsidRDefault="008D4F3A">
      <w:pPr>
        <w:pStyle w:val="BodyText"/>
        <w:spacing w:before="59"/>
        <w:ind w:left="109"/>
        <w:jc w:val="both"/>
      </w:pPr>
      <w:proofErr w:type="gramStart"/>
      <w:r>
        <w:t>real</w:t>
      </w:r>
      <w:proofErr w:type="gramEnd"/>
      <w:r>
        <w:t xml:space="preserve"> objects and real people.</w:t>
      </w:r>
    </w:p>
    <w:p w:rsidR="00F45610" w:rsidRDefault="00F45610">
      <w:pPr>
        <w:pStyle w:val="BodyText"/>
        <w:spacing w:before="7"/>
        <w:rPr>
          <w:sz w:val="34"/>
        </w:rPr>
      </w:pPr>
    </w:p>
    <w:p w:rsidR="00F45610" w:rsidRDefault="008D4F3A">
      <w:pPr>
        <w:pStyle w:val="Heading3"/>
        <w:numPr>
          <w:ilvl w:val="2"/>
          <w:numId w:val="9"/>
        </w:numPr>
        <w:tabs>
          <w:tab w:val="left" w:pos="971"/>
        </w:tabs>
        <w:ind w:hanging="860"/>
        <w:jc w:val="both"/>
      </w:pPr>
      <w:bookmarkStart w:id="165" w:name="2.3.1_Combining_3D_Printing_and_Real_Wor"/>
      <w:bookmarkStart w:id="166" w:name="_bookmark31"/>
      <w:bookmarkEnd w:id="165"/>
      <w:bookmarkEnd w:id="166"/>
      <w:r>
        <w:t xml:space="preserve">Combining 3D Printing and Real </w:t>
      </w:r>
      <w:r>
        <w:rPr>
          <w:spacing w:val="-5"/>
        </w:rPr>
        <w:t xml:space="preserve">World  </w:t>
      </w:r>
      <w:r>
        <w:rPr>
          <w:spacing w:val="11"/>
        </w:rPr>
        <w:t xml:space="preserve"> </w:t>
      </w:r>
      <w:r>
        <w:t>Objects</w:t>
      </w:r>
    </w:p>
    <w:p w:rsidR="00F45610" w:rsidRDefault="008D4F3A">
      <w:pPr>
        <w:pStyle w:val="BodyText"/>
        <w:spacing w:before="166" w:line="252" w:lineRule="auto"/>
        <w:ind w:left="109" w:right="108"/>
        <w:jc w:val="both"/>
      </w:pPr>
      <w:r>
        <w:t xml:space="preserve">By and large, existing work has explored two ways of combining 3D printing and real world objects: </w:t>
      </w:r>
      <w:r>
        <w:rPr>
          <w:i/>
        </w:rPr>
        <w:t>(</w:t>
      </w:r>
      <w:proofErr w:type="spellStart"/>
      <w:r>
        <w:rPr>
          <w:i/>
        </w:rPr>
        <w:t>i</w:t>
      </w:r>
      <w:proofErr w:type="spellEnd"/>
      <w:r>
        <w:rPr>
          <w:i/>
        </w:rPr>
        <w:t xml:space="preserve">) </w:t>
      </w:r>
      <w:r>
        <w:t xml:space="preserve">making objects that are composed of both 3D printed parts and existing things as components, and </w:t>
      </w:r>
      <w:r>
        <w:rPr>
          <w:i/>
        </w:rPr>
        <w:t xml:space="preserve">(ii) </w:t>
      </w:r>
      <w:r>
        <w:t>using 3D printing to augment real world objects.</w:t>
      </w:r>
    </w:p>
    <w:p w:rsidR="00F45610" w:rsidRDefault="008D4F3A">
      <w:pPr>
        <w:pStyle w:val="BodyText"/>
        <w:spacing w:line="252" w:lineRule="auto"/>
        <w:ind w:left="110" w:right="108" w:firstLine="351"/>
        <w:jc w:val="both"/>
      </w:pPr>
      <w:r>
        <w:rPr>
          <w:b/>
        </w:rPr>
        <w:t>Composing</w:t>
      </w:r>
      <w:r>
        <w:rPr>
          <w:b/>
          <w:spacing w:val="-14"/>
        </w:rPr>
        <w:t xml:space="preserve"> </w:t>
      </w:r>
      <w:r>
        <w:rPr>
          <w:b/>
        </w:rPr>
        <w:t>target</w:t>
      </w:r>
      <w:r>
        <w:rPr>
          <w:b/>
          <w:spacing w:val="-14"/>
        </w:rPr>
        <w:t xml:space="preserve"> </w:t>
      </w:r>
      <w:r>
        <w:rPr>
          <w:b/>
        </w:rPr>
        <w:t>objects</w:t>
      </w:r>
      <w:r>
        <w:rPr>
          <w:b/>
          <w:spacing w:val="-13"/>
        </w:rPr>
        <w:t xml:space="preserve"> </w:t>
      </w:r>
      <w:r>
        <w:rPr>
          <w:b/>
        </w:rPr>
        <w:t>with</w:t>
      </w:r>
      <w:r>
        <w:rPr>
          <w:b/>
          <w:spacing w:val="-14"/>
        </w:rPr>
        <w:t xml:space="preserve"> </w:t>
      </w:r>
      <w:r>
        <w:rPr>
          <w:b/>
        </w:rPr>
        <w:t>real</w:t>
      </w:r>
      <w:r>
        <w:rPr>
          <w:b/>
          <w:spacing w:val="-14"/>
        </w:rPr>
        <w:t xml:space="preserve"> </w:t>
      </w:r>
      <w:r>
        <w:rPr>
          <w:b/>
        </w:rPr>
        <w:t>world</w:t>
      </w:r>
      <w:r>
        <w:rPr>
          <w:b/>
          <w:spacing w:val="-14"/>
        </w:rPr>
        <w:t xml:space="preserve"> </w:t>
      </w:r>
      <w:r>
        <w:rPr>
          <w:b/>
        </w:rPr>
        <w:t>objects.</w:t>
      </w:r>
      <w:r>
        <w:rPr>
          <w:b/>
          <w:spacing w:val="4"/>
        </w:rPr>
        <w:t xml:space="preserve"> </w:t>
      </w:r>
      <w:r>
        <w:t>Research</w:t>
      </w:r>
      <w:r>
        <w:rPr>
          <w:spacing w:val="-14"/>
        </w:rPr>
        <w:t xml:space="preserve"> </w:t>
      </w:r>
      <w:r>
        <w:t>that</w:t>
      </w:r>
      <w:r>
        <w:rPr>
          <w:spacing w:val="-14"/>
        </w:rPr>
        <w:t xml:space="preserve"> </w:t>
      </w:r>
      <w:r>
        <w:t>follows</w:t>
      </w:r>
      <w:r>
        <w:rPr>
          <w:spacing w:val="-13"/>
        </w:rPr>
        <w:t xml:space="preserve"> </w:t>
      </w:r>
      <w:r>
        <w:t>the</w:t>
      </w:r>
      <w:r>
        <w:rPr>
          <w:spacing w:val="-14"/>
        </w:rPr>
        <w:t xml:space="preserve"> </w:t>
      </w:r>
      <w:r>
        <w:t>first</w:t>
      </w:r>
      <w:r>
        <w:rPr>
          <w:spacing w:val="-14"/>
        </w:rPr>
        <w:t xml:space="preserve"> </w:t>
      </w:r>
      <w:r>
        <w:t>approach is perhaps motivated by the need to overcome the limited speed of 3D printing. If it is possible to substitute 3D printed parts with something that already exists, less of the object needs to be printed hence smaller amount of overall</w:t>
      </w:r>
      <w:r>
        <w:rPr>
          <w:spacing w:val="-29"/>
        </w:rPr>
        <w:t xml:space="preserve"> </w:t>
      </w:r>
      <w:r>
        <w:t>time.</w:t>
      </w:r>
    </w:p>
    <w:p w:rsidR="00F45610" w:rsidRDefault="008D4F3A">
      <w:pPr>
        <w:pStyle w:val="BodyText"/>
        <w:spacing w:line="252" w:lineRule="auto"/>
        <w:ind w:left="110" w:right="107" w:firstLine="351"/>
        <w:jc w:val="both"/>
      </w:pPr>
      <w:r>
        <w:t xml:space="preserve">The aforementioned </w:t>
      </w:r>
      <w:proofErr w:type="spellStart"/>
      <w:r>
        <w:t>faBrickation</w:t>
      </w:r>
      <w:proofErr w:type="spellEnd"/>
      <w:r>
        <w:t xml:space="preserve"> project takes a quite radical approach substituting the ma- </w:t>
      </w:r>
      <w:proofErr w:type="spellStart"/>
      <w:r>
        <w:t>jority</w:t>
      </w:r>
      <w:proofErr w:type="spellEnd"/>
      <w:r>
        <w:t xml:space="preserve"> of an object with </w:t>
      </w:r>
      <w:proofErr w:type="spellStart"/>
      <w:r>
        <w:t>lego</w:t>
      </w:r>
      <w:proofErr w:type="spellEnd"/>
      <w:r>
        <w:t xml:space="preserve"> bricks while only keeping precision-</w:t>
      </w:r>
      <w:proofErr w:type="spellStart"/>
      <w:r>
        <w:t>senstive</w:t>
      </w:r>
      <w:proofErr w:type="spellEnd"/>
      <w:r>
        <w:t xml:space="preserve"> components to be 3D printed </w:t>
      </w:r>
      <w:hyperlink w:anchor="_bookmark177" w:history="1">
        <w:r>
          <w:t>[36].</w:t>
        </w:r>
      </w:hyperlink>
      <w:r>
        <w:t xml:space="preserve"> For example, to make a </w:t>
      </w:r>
      <w:proofErr w:type="spellStart"/>
      <w:r>
        <w:t>headmounted</w:t>
      </w:r>
      <w:proofErr w:type="spellEnd"/>
      <w:r>
        <w:t xml:space="preserve"> phone case (for virtual reality applications), everything except the lens holder can be assembled using </w:t>
      </w:r>
      <w:proofErr w:type="spellStart"/>
      <w:r>
        <w:t>lego</w:t>
      </w:r>
      <w:proofErr w:type="spellEnd"/>
      <w:r>
        <w:t xml:space="preserve"> bricks. The design tool performs the</w:t>
      </w:r>
      <w:r>
        <w:rPr>
          <w:spacing w:val="-15"/>
        </w:rPr>
        <w:t xml:space="preserve"> </w:t>
      </w:r>
      <w:r>
        <w:t>conversion</w:t>
      </w:r>
      <w:r>
        <w:rPr>
          <w:spacing w:val="-15"/>
        </w:rPr>
        <w:t xml:space="preserve"> </w:t>
      </w:r>
      <w:r>
        <w:t>from</w:t>
      </w:r>
      <w:r>
        <w:rPr>
          <w:spacing w:val="-15"/>
        </w:rPr>
        <w:t xml:space="preserve"> </w:t>
      </w:r>
      <w:r>
        <w:t>the</w:t>
      </w:r>
      <w:r>
        <w:rPr>
          <w:spacing w:val="-15"/>
        </w:rPr>
        <w:t xml:space="preserve"> </w:t>
      </w:r>
      <w:r>
        <w:t>original</w:t>
      </w:r>
      <w:r>
        <w:rPr>
          <w:spacing w:val="-15"/>
        </w:rPr>
        <w:t xml:space="preserve"> </w:t>
      </w:r>
      <w:r>
        <w:t>geometry</w:t>
      </w:r>
      <w:r>
        <w:rPr>
          <w:spacing w:val="-15"/>
        </w:rPr>
        <w:t xml:space="preserve"> </w:t>
      </w:r>
      <w:r>
        <w:t>to</w:t>
      </w:r>
      <w:r>
        <w:rPr>
          <w:spacing w:val="-15"/>
        </w:rPr>
        <w:t xml:space="preserve"> </w:t>
      </w:r>
      <w:proofErr w:type="spellStart"/>
      <w:r>
        <w:t>lego</w:t>
      </w:r>
      <w:proofErr w:type="spellEnd"/>
      <w:r>
        <w:t>-based</w:t>
      </w:r>
      <w:r>
        <w:rPr>
          <w:spacing w:val="-15"/>
        </w:rPr>
        <w:t xml:space="preserve"> </w:t>
      </w:r>
      <w:r>
        <w:t>composition</w:t>
      </w:r>
      <w:r>
        <w:rPr>
          <w:spacing w:val="-15"/>
        </w:rPr>
        <w:t xml:space="preserve"> </w:t>
      </w:r>
      <w:r>
        <w:t>and</w:t>
      </w:r>
      <w:r>
        <w:rPr>
          <w:spacing w:val="-15"/>
        </w:rPr>
        <w:t xml:space="preserve"> </w:t>
      </w:r>
      <w:r>
        <w:t>outputs</w:t>
      </w:r>
      <w:r>
        <w:rPr>
          <w:spacing w:val="-15"/>
        </w:rPr>
        <w:t xml:space="preserve"> </w:t>
      </w:r>
      <w:r>
        <w:t>instructions</w:t>
      </w:r>
      <w:r>
        <w:rPr>
          <w:spacing w:val="-15"/>
        </w:rPr>
        <w:t xml:space="preserve"> </w:t>
      </w:r>
      <w:r>
        <w:t xml:space="preserve">for assembly. It is obvious that </w:t>
      </w:r>
      <w:proofErr w:type="spellStart"/>
      <w:r>
        <w:t>lego</w:t>
      </w:r>
      <w:proofErr w:type="spellEnd"/>
      <w:r>
        <w:t xml:space="preserve"> bricks only provide fairly limited resolution; </w:t>
      </w:r>
      <w:r>
        <w:rPr>
          <w:spacing w:val="-4"/>
        </w:rPr>
        <w:t xml:space="preserve">however, </w:t>
      </w:r>
      <w:r>
        <w:t xml:space="preserve">it man- ages to instantiate a rough object of a </w:t>
      </w:r>
      <w:r>
        <w:rPr>
          <w:spacing w:val="-3"/>
        </w:rPr>
        <w:t xml:space="preserve">user’s </w:t>
      </w:r>
      <w:r>
        <w:t xml:space="preserve">design, which is amenable to the iterative design process. Another project by Luo et al. goes beyond prototyping and attains to make functional object with </w:t>
      </w:r>
      <w:proofErr w:type="spellStart"/>
      <w:r>
        <w:t>lego</w:t>
      </w:r>
      <w:proofErr w:type="spellEnd"/>
      <w:r>
        <w:t xml:space="preserve"> bricks. In particular, they apply a force-based analysis to achieve a layout of </w:t>
      </w:r>
      <w:proofErr w:type="spellStart"/>
      <w:r>
        <w:t>lego</w:t>
      </w:r>
      <w:proofErr w:type="spellEnd"/>
      <w:r>
        <w:rPr>
          <w:spacing w:val="-4"/>
        </w:rPr>
        <w:t xml:space="preserve"> </w:t>
      </w:r>
      <w:r>
        <w:t>bricks</w:t>
      </w:r>
      <w:r>
        <w:rPr>
          <w:spacing w:val="-4"/>
        </w:rPr>
        <w:t xml:space="preserve"> </w:t>
      </w:r>
      <w:r>
        <w:t>that</w:t>
      </w:r>
      <w:r>
        <w:rPr>
          <w:spacing w:val="-4"/>
        </w:rPr>
        <w:t xml:space="preserve"> </w:t>
      </w:r>
      <w:r>
        <w:t>makes</w:t>
      </w:r>
      <w:r>
        <w:rPr>
          <w:spacing w:val="-4"/>
        </w:rPr>
        <w:t xml:space="preserve"> </w:t>
      </w:r>
      <w:r>
        <w:t>the</w:t>
      </w:r>
      <w:r>
        <w:rPr>
          <w:spacing w:val="-4"/>
        </w:rPr>
        <w:t xml:space="preserve"> </w:t>
      </w:r>
      <w:r>
        <w:t>target</w:t>
      </w:r>
      <w:r>
        <w:rPr>
          <w:spacing w:val="-4"/>
        </w:rPr>
        <w:t xml:space="preserve"> </w:t>
      </w:r>
      <w:r>
        <w:t>object</w:t>
      </w:r>
      <w:r>
        <w:rPr>
          <w:spacing w:val="-4"/>
        </w:rPr>
        <w:t xml:space="preserve"> </w:t>
      </w:r>
      <w:r>
        <w:t>stable</w:t>
      </w:r>
      <w:r>
        <w:rPr>
          <w:spacing w:val="-4"/>
        </w:rPr>
        <w:t xml:space="preserve"> </w:t>
      </w:r>
      <w:r>
        <w:rPr>
          <w:spacing w:val="-3"/>
        </w:rPr>
        <w:t>even</w:t>
      </w:r>
      <w:r>
        <w:rPr>
          <w:spacing w:val="-4"/>
        </w:rPr>
        <w:t xml:space="preserve"> </w:t>
      </w:r>
      <w:r>
        <w:t>at</w:t>
      </w:r>
      <w:r>
        <w:rPr>
          <w:spacing w:val="-4"/>
        </w:rPr>
        <w:t xml:space="preserve"> </w:t>
      </w:r>
      <w:r>
        <w:t>a</w:t>
      </w:r>
      <w:r>
        <w:rPr>
          <w:spacing w:val="-4"/>
        </w:rPr>
        <w:t xml:space="preserve"> </w:t>
      </w:r>
      <w:r>
        <w:t>fairly</w:t>
      </w:r>
      <w:r>
        <w:rPr>
          <w:spacing w:val="-4"/>
        </w:rPr>
        <w:t xml:space="preserve"> </w:t>
      </w:r>
      <w:r>
        <w:t>large</w:t>
      </w:r>
      <w:r>
        <w:rPr>
          <w:spacing w:val="-4"/>
        </w:rPr>
        <w:t xml:space="preserve"> </w:t>
      </w:r>
      <w:r>
        <w:t>scale</w:t>
      </w:r>
      <w:r>
        <w:rPr>
          <w:spacing w:val="-4"/>
        </w:rPr>
        <w:t xml:space="preserve"> </w:t>
      </w:r>
      <w:hyperlink w:anchor="_bookmark171" w:history="1">
        <w:r>
          <w:t>[30].</w:t>
        </w:r>
      </w:hyperlink>
    </w:p>
    <w:p w:rsidR="00F45610" w:rsidRDefault="008D4F3A">
      <w:pPr>
        <w:pStyle w:val="BodyText"/>
        <w:spacing w:line="252" w:lineRule="auto"/>
        <w:ind w:left="110" w:right="107" w:firstLine="351"/>
        <w:jc w:val="both"/>
      </w:pPr>
      <w:r>
        <w:t>Laser</w:t>
      </w:r>
      <w:r>
        <w:rPr>
          <w:spacing w:val="-5"/>
        </w:rPr>
        <w:t xml:space="preserve"> </w:t>
      </w:r>
      <w:r>
        <w:t>cut</w:t>
      </w:r>
      <w:r>
        <w:rPr>
          <w:spacing w:val="-5"/>
        </w:rPr>
        <w:t xml:space="preserve"> </w:t>
      </w:r>
      <w:r>
        <w:t>pieces</w:t>
      </w:r>
      <w:r>
        <w:rPr>
          <w:spacing w:val="-5"/>
        </w:rPr>
        <w:t xml:space="preserve"> </w:t>
      </w:r>
      <w:r>
        <w:t>can</w:t>
      </w:r>
      <w:r>
        <w:rPr>
          <w:spacing w:val="-5"/>
        </w:rPr>
        <w:t xml:space="preserve"> </w:t>
      </w:r>
      <w:r>
        <w:t>also</w:t>
      </w:r>
      <w:r>
        <w:rPr>
          <w:spacing w:val="-5"/>
        </w:rPr>
        <w:t xml:space="preserve"> </w:t>
      </w:r>
      <w:r>
        <w:t>be</w:t>
      </w:r>
      <w:r>
        <w:rPr>
          <w:spacing w:val="-5"/>
        </w:rPr>
        <w:t xml:space="preserve"> </w:t>
      </w:r>
      <w:r>
        <w:t>used</w:t>
      </w:r>
      <w:r>
        <w:rPr>
          <w:spacing w:val="-5"/>
        </w:rPr>
        <w:t xml:space="preserve"> </w:t>
      </w:r>
      <w:r>
        <w:t>to</w:t>
      </w:r>
      <w:r>
        <w:rPr>
          <w:spacing w:val="-5"/>
        </w:rPr>
        <w:t xml:space="preserve"> </w:t>
      </w:r>
      <w:r>
        <w:t>substitute</w:t>
      </w:r>
      <w:r>
        <w:rPr>
          <w:spacing w:val="-5"/>
        </w:rPr>
        <w:t xml:space="preserve"> </w:t>
      </w:r>
      <w:proofErr w:type="gramStart"/>
      <w:r>
        <w:t>3D</w:t>
      </w:r>
      <w:r>
        <w:rPr>
          <w:spacing w:val="-5"/>
        </w:rPr>
        <w:t xml:space="preserve"> </w:t>
      </w:r>
      <w:r>
        <w:t>printed</w:t>
      </w:r>
      <w:r>
        <w:rPr>
          <w:spacing w:val="-5"/>
        </w:rPr>
        <w:t xml:space="preserve"> </w:t>
      </w:r>
      <w:r>
        <w:t>parts,</w:t>
      </w:r>
      <w:r>
        <w:rPr>
          <w:spacing w:val="-5"/>
        </w:rPr>
        <w:t xml:space="preserve"> </w:t>
      </w:r>
      <w:r>
        <w:t>which</w:t>
      </w:r>
      <w:r>
        <w:rPr>
          <w:spacing w:val="-5"/>
        </w:rPr>
        <w:t xml:space="preserve"> </w:t>
      </w:r>
      <w:r>
        <w:t>is</w:t>
      </w:r>
      <w:proofErr w:type="gramEnd"/>
      <w:r>
        <w:rPr>
          <w:spacing w:val="-5"/>
        </w:rPr>
        <w:t xml:space="preserve"> </w:t>
      </w:r>
      <w:r>
        <w:t>demonstrated</w:t>
      </w:r>
      <w:r>
        <w:rPr>
          <w:spacing w:val="-5"/>
        </w:rPr>
        <w:t xml:space="preserve"> </w:t>
      </w:r>
      <w:r>
        <w:t>in</w:t>
      </w:r>
      <w:r>
        <w:rPr>
          <w:spacing w:val="-5"/>
        </w:rPr>
        <w:t xml:space="preserve"> </w:t>
      </w:r>
      <w:r>
        <w:t xml:space="preserve">the aforementioned </w:t>
      </w:r>
      <w:proofErr w:type="spellStart"/>
      <w:r>
        <w:t>Platner</w:t>
      </w:r>
      <w:proofErr w:type="spellEnd"/>
      <w:r>
        <w:t xml:space="preserve"> project </w:t>
      </w:r>
      <w:hyperlink w:anchor="_bookmark146" w:history="1">
        <w:r>
          <w:t>[5].</w:t>
        </w:r>
      </w:hyperlink>
      <w:r>
        <w:t xml:space="preserve"> It is worth noticing that this method is not limited to pure planar geometry: it is possible to laser cut curvy structure </w:t>
      </w:r>
      <w:r>
        <w:rPr>
          <w:spacing w:val="-6"/>
        </w:rPr>
        <w:t xml:space="preserve">by, </w:t>
      </w:r>
      <w:r>
        <w:t>for example, using a special ‘S’ cutting patterns, or making the piece bendable with post hoc</w:t>
      </w:r>
      <w:r>
        <w:rPr>
          <w:spacing w:val="-32"/>
        </w:rPr>
        <w:t xml:space="preserve"> </w:t>
      </w:r>
      <w:r>
        <w:t>heating.</w:t>
      </w:r>
    </w:p>
    <w:p w:rsidR="00F45610" w:rsidRDefault="008D4F3A">
      <w:pPr>
        <w:pStyle w:val="BodyText"/>
        <w:spacing w:line="252" w:lineRule="auto"/>
        <w:ind w:left="110" w:right="107" w:firstLine="351"/>
        <w:jc w:val="right"/>
      </w:pPr>
      <w:r>
        <w:rPr>
          <w:spacing w:val="-10"/>
        </w:rPr>
        <w:t xml:space="preserve">To </w:t>
      </w:r>
      <w:r>
        <w:t>generalize all this work, the essential idea is anything can become part of</w:t>
      </w:r>
      <w:r>
        <w:rPr>
          <w:spacing w:val="42"/>
        </w:rPr>
        <w:t xml:space="preserve"> </w:t>
      </w:r>
      <w:r>
        <w:t>something</w:t>
      </w:r>
      <w:r>
        <w:rPr>
          <w:spacing w:val="6"/>
        </w:rPr>
        <w:t xml:space="preserve"> </w:t>
      </w:r>
      <w:r>
        <w:t>we</w:t>
      </w:r>
      <w:r>
        <w:rPr>
          <w:w w:val="99"/>
        </w:rPr>
        <w:t xml:space="preserve"> </w:t>
      </w:r>
      <w:r>
        <w:t>wish to fabricate, at least geometrically. 3D Collage demonstrates this idea by</w:t>
      </w:r>
      <w:r>
        <w:rPr>
          <w:spacing w:val="55"/>
        </w:rPr>
        <w:t xml:space="preserve"> </w:t>
      </w:r>
      <w:r>
        <w:t>allowing</w:t>
      </w:r>
      <w:r>
        <w:rPr>
          <w:spacing w:val="15"/>
        </w:rPr>
        <w:t xml:space="preserve"> </w:t>
      </w:r>
      <w:r>
        <w:t>artist</w:t>
      </w:r>
      <w:r>
        <w:rPr>
          <w:w w:val="99"/>
        </w:rPr>
        <w:t xml:space="preserve"> </w:t>
      </w:r>
      <w:r>
        <w:t>to</w:t>
      </w:r>
      <w:r>
        <w:rPr>
          <w:spacing w:val="15"/>
        </w:rPr>
        <w:t xml:space="preserve"> </w:t>
      </w:r>
      <w:r>
        <w:t>compose</w:t>
      </w:r>
      <w:r>
        <w:rPr>
          <w:spacing w:val="15"/>
        </w:rPr>
        <w:t xml:space="preserve"> </w:t>
      </w:r>
      <w:proofErr w:type="gramStart"/>
      <w:r>
        <w:t>a</w:t>
      </w:r>
      <w:r>
        <w:rPr>
          <w:spacing w:val="15"/>
        </w:rPr>
        <w:t xml:space="preserve"> </w:t>
      </w:r>
      <w:r>
        <w:t>target</w:t>
      </w:r>
      <w:proofErr w:type="gramEnd"/>
      <w:r>
        <w:rPr>
          <w:spacing w:val="15"/>
        </w:rPr>
        <w:t xml:space="preserve"> </w:t>
      </w:r>
      <w:r>
        <w:t>geometry</w:t>
      </w:r>
      <w:r>
        <w:rPr>
          <w:spacing w:val="15"/>
        </w:rPr>
        <w:t xml:space="preserve"> </w:t>
      </w:r>
      <w:r>
        <w:t>with</w:t>
      </w:r>
      <w:r>
        <w:rPr>
          <w:spacing w:val="15"/>
        </w:rPr>
        <w:t xml:space="preserve"> </w:t>
      </w:r>
      <w:r>
        <w:t>a</w:t>
      </w:r>
      <w:r>
        <w:rPr>
          <w:spacing w:val="15"/>
        </w:rPr>
        <w:t xml:space="preserve"> </w:t>
      </w:r>
      <w:r>
        <w:t>collection</w:t>
      </w:r>
      <w:r>
        <w:rPr>
          <w:spacing w:val="15"/>
        </w:rPr>
        <w:t xml:space="preserve"> </w:t>
      </w:r>
      <w:r>
        <w:t>of</w:t>
      </w:r>
      <w:r>
        <w:rPr>
          <w:spacing w:val="15"/>
        </w:rPr>
        <w:t xml:space="preserve"> </w:t>
      </w:r>
      <w:r>
        <w:t>other</w:t>
      </w:r>
      <w:r>
        <w:rPr>
          <w:spacing w:val="15"/>
        </w:rPr>
        <w:t xml:space="preserve"> </w:t>
      </w:r>
      <w:r>
        <w:t>objects</w:t>
      </w:r>
      <w:r>
        <w:rPr>
          <w:spacing w:val="15"/>
        </w:rPr>
        <w:t xml:space="preserve"> </w:t>
      </w:r>
      <w:r>
        <w:t>(which</w:t>
      </w:r>
      <w:r>
        <w:rPr>
          <w:spacing w:val="15"/>
        </w:rPr>
        <w:t xml:space="preserve"> </w:t>
      </w:r>
      <w:r>
        <w:t>are</w:t>
      </w:r>
      <w:r>
        <w:rPr>
          <w:spacing w:val="15"/>
        </w:rPr>
        <w:t xml:space="preserve"> </w:t>
      </w:r>
      <w:r>
        <w:t>often</w:t>
      </w:r>
      <w:r>
        <w:rPr>
          <w:spacing w:val="15"/>
        </w:rPr>
        <w:t xml:space="preserve"> </w:t>
      </w:r>
      <w:r>
        <w:t>semantically</w:t>
      </w:r>
      <w:r>
        <w:rPr>
          <w:w w:val="99"/>
        </w:rPr>
        <w:t xml:space="preserve"> </w:t>
      </w:r>
      <w:r>
        <w:t xml:space="preserve">related to the target) </w:t>
      </w:r>
      <w:hyperlink w:anchor="_bookmark158" w:history="1">
        <w:r>
          <w:t>[17].</w:t>
        </w:r>
      </w:hyperlink>
      <w:r>
        <w:t xml:space="preserve"> </w:t>
      </w:r>
      <w:proofErr w:type="spellStart"/>
      <w:r>
        <w:t>RealFusion</w:t>
      </w:r>
      <w:proofErr w:type="spellEnd"/>
      <w:r>
        <w:t xml:space="preserve"> provides a 3D reconstructing environment wherein</w:t>
      </w:r>
      <w:r>
        <w:rPr>
          <w:spacing w:val="-15"/>
        </w:rPr>
        <w:t xml:space="preserve"> </w:t>
      </w:r>
      <w:r>
        <w:t>a</w:t>
      </w:r>
      <w:r>
        <w:rPr>
          <w:spacing w:val="-3"/>
        </w:rPr>
        <w:t xml:space="preserve"> </w:t>
      </w:r>
      <w:r>
        <w:t>user</w:t>
      </w:r>
      <w:r>
        <w:rPr>
          <w:w w:val="99"/>
        </w:rPr>
        <w:t xml:space="preserve"> </w:t>
      </w:r>
      <w:r>
        <w:t>can simply bring in ready-made objects, digitalize and use them to model a target</w:t>
      </w:r>
      <w:r>
        <w:rPr>
          <w:spacing w:val="2"/>
        </w:rPr>
        <w:t xml:space="preserve"> </w:t>
      </w:r>
      <w:r>
        <w:t>object</w:t>
      </w:r>
      <w:r>
        <w:rPr>
          <w:spacing w:val="12"/>
        </w:rPr>
        <w:t xml:space="preserve"> </w:t>
      </w:r>
      <w:hyperlink w:anchor="_bookmark183" w:history="1">
        <w:r>
          <w:t>[42].</w:t>
        </w:r>
      </w:hyperlink>
      <w:r>
        <w:rPr>
          <w:w w:val="99"/>
        </w:rPr>
        <w:t xml:space="preserve"> </w:t>
      </w:r>
      <w:r>
        <w:rPr>
          <w:spacing w:val="-10"/>
        </w:rPr>
        <w:t xml:space="preserve">To </w:t>
      </w:r>
      <w:r>
        <w:t xml:space="preserve">push this essential idea further towards fabrication, </w:t>
      </w:r>
      <w:proofErr w:type="spellStart"/>
      <w:r>
        <w:t>BottlePrint</w:t>
      </w:r>
      <w:proofErr w:type="spellEnd"/>
      <w:r>
        <w:t xml:space="preserve"> offers a design tool</w:t>
      </w:r>
      <w:r>
        <w:rPr>
          <w:spacing w:val="32"/>
        </w:rPr>
        <w:t xml:space="preserve"> </w:t>
      </w:r>
      <w:r>
        <w:t>for</w:t>
      </w:r>
      <w:r>
        <w:rPr>
          <w:spacing w:val="1"/>
        </w:rPr>
        <w:t xml:space="preserve"> </w:t>
      </w:r>
      <w:r>
        <w:t>using</w:t>
      </w:r>
      <w:r>
        <w:rPr>
          <w:w w:val="99"/>
        </w:rPr>
        <w:t xml:space="preserve"> </w:t>
      </w:r>
      <w:r>
        <w:t>empty</w:t>
      </w:r>
      <w:r>
        <w:rPr>
          <w:spacing w:val="-16"/>
        </w:rPr>
        <w:t xml:space="preserve"> </w:t>
      </w:r>
      <w:r>
        <w:t>plastic</w:t>
      </w:r>
      <w:r>
        <w:rPr>
          <w:spacing w:val="-16"/>
        </w:rPr>
        <w:t xml:space="preserve"> </w:t>
      </w:r>
      <w:r>
        <w:t>bottles</w:t>
      </w:r>
      <w:r>
        <w:rPr>
          <w:spacing w:val="-16"/>
        </w:rPr>
        <w:t xml:space="preserve"> </w:t>
      </w:r>
      <w:r>
        <w:t>to</w:t>
      </w:r>
      <w:r>
        <w:rPr>
          <w:spacing w:val="-16"/>
        </w:rPr>
        <w:t xml:space="preserve"> </w:t>
      </w:r>
      <w:r>
        <w:t>approximate</w:t>
      </w:r>
      <w:r>
        <w:rPr>
          <w:spacing w:val="-16"/>
        </w:rPr>
        <w:t xml:space="preserve"> </w:t>
      </w:r>
      <w:r>
        <w:t>3D</w:t>
      </w:r>
      <w:r>
        <w:rPr>
          <w:spacing w:val="-16"/>
        </w:rPr>
        <w:t xml:space="preserve"> </w:t>
      </w:r>
      <w:r>
        <w:t>objects,</w:t>
      </w:r>
      <w:r>
        <w:rPr>
          <w:spacing w:val="-14"/>
        </w:rPr>
        <w:t xml:space="preserve"> </w:t>
      </w:r>
      <w:r>
        <w:t>which</w:t>
      </w:r>
      <w:r>
        <w:rPr>
          <w:spacing w:val="-16"/>
        </w:rPr>
        <w:t xml:space="preserve"> </w:t>
      </w:r>
      <w:r>
        <w:t>allows</w:t>
      </w:r>
      <w:r>
        <w:rPr>
          <w:spacing w:val="-16"/>
        </w:rPr>
        <w:t xml:space="preserve"> </w:t>
      </w:r>
      <w:r>
        <w:t>making</w:t>
      </w:r>
      <w:r>
        <w:rPr>
          <w:spacing w:val="-16"/>
        </w:rPr>
        <w:t xml:space="preserve"> </w:t>
      </w:r>
      <w:r>
        <w:t>things</w:t>
      </w:r>
      <w:r>
        <w:rPr>
          <w:spacing w:val="-16"/>
        </w:rPr>
        <w:t xml:space="preserve"> </w:t>
      </w:r>
      <w:r>
        <w:t>at</w:t>
      </w:r>
      <w:r>
        <w:rPr>
          <w:spacing w:val="-16"/>
        </w:rPr>
        <w:t xml:space="preserve"> </w:t>
      </w:r>
      <w:r>
        <w:t>much</w:t>
      </w:r>
      <w:r>
        <w:rPr>
          <w:spacing w:val="-16"/>
        </w:rPr>
        <w:t xml:space="preserve"> </w:t>
      </w:r>
      <w:r>
        <w:t>larger</w:t>
      </w:r>
      <w:r>
        <w:rPr>
          <w:spacing w:val="-16"/>
        </w:rPr>
        <w:t xml:space="preserve"> </w:t>
      </w:r>
      <w:r>
        <w:t>scale</w:t>
      </w:r>
      <w:r>
        <w:rPr>
          <w:w w:val="99"/>
        </w:rPr>
        <w:t xml:space="preserve"> </w:t>
      </w:r>
      <w:r>
        <w:t xml:space="preserve">beyond desktop printers. </w:t>
      </w:r>
      <w:r>
        <w:rPr>
          <w:spacing w:val="-4"/>
        </w:rPr>
        <w:t xml:space="preserve">Virtually, </w:t>
      </w:r>
      <w:r>
        <w:t xml:space="preserve">they employ a tetrahedron-based </w:t>
      </w:r>
      <w:proofErr w:type="spellStart"/>
      <w:r>
        <w:t>tesselation</w:t>
      </w:r>
      <w:proofErr w:type="spellEnd"/>
      <w:r>
        <w:rPr>
          <w:spacing w:val="20"/>
        </w:rPr>
        <w:t xml:space="preserve"> </w:t>
      </w:r>
      <w:proofErr w:type="spellStart"/>
      <w:r>
        <w:t>sceme</w:t>
      </w:r>
      <w:proofErr w:type="spellEnd"/>
      <w:r>
        <w:rPr>
          <w:spacing w:val="9"/>
        </w:rPr>
        <w:t xml:space="preserve"> </w:t>
      </w:r>
      <w:r>
        <w:t>making</w:t>
      </w:r>
      <w:r>
        <w:rPr>
          <w:w w:val="99"/>
        </w:rPr>
        <w:t xml:space="preserve"> </w:t>
      </w:r>
      <w:r>
        <w:t>target objects amenable to be made of by putting together and connecting bottles.</w:t>
      </w:r>
      <w:r>
        <w:rPr>
          <w:spacing w:val="12"/>
        </w:rPr>
        <w:t xml:space="preserve"> </w:t>
      </w:r>
      <w:r>
        <w:t>Physically,</w:t>
      </w:r>
      <w:r>
        <w:rPr>
          <w:spacing w:val="5"/>
        </w:rPr>
        <w:t xml:space="preserve"> </w:t>
      </w:r>
      <w:r>
        <w:t>a</w:t>
      </w:r>
      <w:r>
        <w:rPr>
          <w:w w:val="99"/>
        </w:rPr>
        <w:t xml:space="preserve"> </w:t>
      </w:r>
      <w:r>
        <w:t>custom</w:t>
      </w:r>
      <w:r>
        <w:rPr>
          <w:spacing w:val="-12"/>
        </w:rPr>
        <w:t xml:space="preserve"> </w:t>
      </w:r>
      <w:r>
        <w:t>bottle</w:t>
      </w:r>
      <w:r>
        <w:rPr>
          <w:spacing w:val="-12"/>
        </w:rPr>
        <w:t xml:space="preserve"> </w:t>
      </w:r>
      <w:r>
        <w:t>connector</w:t>
      </w:r>
      <w:r>
        <w:rPr>
          <w:spacing w:val="-12"/>
        </w:rPr>
        <w:t xml:space="preserve"> </w:t>
      </w:r>
      <w:r>
        <w:t>is</w:t>
      </w:r>
      <w:r>
        <w:rPr>
          <w:spacing w:val="-12"/>
        </w:rPr>
        <w:t xml:space="preserve"> </w:t>
      </w:r>
      <w:r>
        <w:t>3D</w:t>
      </w:r>
      <w:r>
        <w:rPr>
          <w:spacing w:val="-12"/>
        </w:rPr>
        <w:t xml:space="preserve"> </w:t>
      </w:r>
      <w:r>
        <w:t>printed,</w:t>
      </w:r>
      <w:r>
        <w:rPr>
          <w:spacing w:val="-10"/>
        </w:rPr>
        <w:t xml:space="preserve"> </w:t>
      </w:r>
      <w:r>
        <w:t>which</w:t>
      </w:r>
      <w:r>
        <w:rPr>
          <w:spacing w:val="-12"/>
        </w:rPr>
        <w:t xml:space="preserve"> </w:t>
      </w:r>
      <w:r>
        <w:t>is</w:t>
      </w:r>
      <w:r>
        <w:rPr>
          <w:spacing w:val="-12"/>
        </w:rPr>
        <w:t xml:space="preserve"> </w:t>
      </w:r>
      <w:r>
        <w:t>also</w:t>
      </w:r>
      <w:r>
        <w:rPr>
          <w:spacing w:val="-12"/>
        </w:rPr>
        <w:t xml:space="preserve"> </w:t>
      </w:r>
      <w:r>
        <w:t>numbered</w:t>
      </w:r>
      <w:r>
        <w:rPr>
          <w:spacing w:val="-12"/>
        </w:rPr>
        <w:t xml:space="preserve"> </w:t>
      </w:r>
      <w:r>
        <w:t>to</w:t>
      </w:r>
      <w:r>
        <w:rPr>
          <w:spacing w:val="-12"/>
        </w:rPr>
        <w:t xml:space="preserve"> </w:t>
      </w:r>
      <w:r>
        <w:t>ease</w:t>
      </w:r>
      <w:r>
        <w:rPr>
          <w:spacing w:val="-12"/>
        </w:rPr>
        <w:t xml:space="preserve"> </w:t>
      </w:r>
      <w:r>
        <w:t>the</w:t>
      </w:r>
      <w:r>
        <w:rPr>
          <w:spacing w:val="-12"/>
        </w:rPr>
        <w:t xml:space="preserve"> </w:t>
      </w:r>
      <w:r>
        <w:t>assembly</w:t>
      </w:r>
      <w:r>
        <w:rPr>
          <w:spacing w:val="-12"/>
        </w:rPr>
        <w:t xml:space="preserve"> </w:t>
      </w:r>
      <w:r>
        <w:t>process</w:t>
      </w:r>
      <w:r>
        <w:rPr>
          <w:spacing w:val="-12"/>
        </w:rPr>
        <w:t xml:space="preserve"> </w:t>
      </w:r>
      <w:hyperlink w:anchor="_bookmark167" w:history="1">
        <w:r>
          <w:t>[26].</w:t>
        </w:r>
      </w:hyperlink>
      <w:r>
        <w:rPr>
          <w:w w:val="99"/>
        </w:rPr>
        <w:t xml:space="preserve"> </w:t>
      </w:r>
      <w:proofErr w:type="gramStart"/>
      <w:r>
        <w:rPr>
          <w:b/>
        </w:rPr>
        <w:t>Using 3D printing to augment real world objects.</w:t>
      </w:r>
      <w:proofErr w:type="gramEnd"/>
      <w:r>
        <w:rPr>
          <w:b/>
        </w:rPr>
        <w:t xml:space="preserve"> </w:t>
      </w:r>
      <w:r>
        <w:t>The previous group of work</w:t>
      </w:r>
      <w:r>
        <w:rPr>
          <w:spacing w:val="47"/>
        </w:rPr>
        <w:t xml:space="preserve"> </w:t>
      </w:r>
      <w:r>
        <w:t>tends</w:t>
      </w:r>
      <w:r>
        <w:rPr>
          <w:spacing w:val="13"/>
        </w:rPr>
        <w:t xml:space="preserve"> </w:t>
      </w:r>
      <w:r>
        <w:t>to</w:t>
      </w:r>
      <w:r>
        <w:rPr>
          <w:w w:val="99"/>
        </w:rPr>
        <w:t xml:space="preserve"> </w:t>
      </w:r>
      <w:r>
        <w:t>treat</w:t>
      </w:r>
      <w:r>
        <w:rPr>
          <w:spacing w:val="20"/>
        </w:rPr>
        <w:t xml:space="preserve"> </w:t>
      </w:r>
      <w:r>
        <w:t>everyday</w:t>
      </w:r>
      <w:r>
        <w:rPr>
          <w:spacing w:val="19"/>
        </w:rPr>
        <w:t xml:space="preserve"> </w:t>
      </w:r>
      <w:r>
        <w:t>objects</w:t>
      </w:r>
      <w:r>
        <w:rPr>
          <w:spacing w:val="20"/>
        </w:rPr>
        <w:t xml:space="preserve"> </w:t>
      </w:r>
      <w:r>
        <w:t>as</w:t>
      </w:r>
      <w:r>
        <w:rPr>
          <w:spacing w:val="19"/>
        </w:rPr>
        <w:t xml:space="preserve"> </w:t>
      </w:r>
      <w:r>
        <w:t>building</w:t>
      </w:r>
      <w:r>
        <w:rPr>
          <w:spacing w:val="20"/>
        </w:rPr>
        <w:t xml:space="preserve"> </w:t>
      </w:r>
      <w:r>
        <w:t>blocks</w:t>
      </w:r>
      <w:r>
        <w:rPr>
          <w:spacing w:val="19"/>
        </w:rPr>
        <w:t xml:space="preserve"> </w:t>
      </w:r>
      <w:r>
        <w:t>deprived</w:t>
      </w:r>
      <w:r>
        <w:rPr>
          <w:spacing w:val="20"/>
        </w:rPr>
        <w:t xml:space="preserve"> </w:t>
      </w:r>
      <w:r>
        <w:t>of</w:t>
      </w:r>
      <w:r>
        <w:rPr>
          <w:spacing w:val="19"/>
        </w:rPr>
        <w:t xml:space="preserve"> </w:t>
      </w:r>
      <w:r>
        <w:t>their</w:t>
      </w:r>
      <w:r>
        <w:rPr>
          <w:spacing w:val="20"/>
        </w:rPr>
        <w:t xml:space="preserve"> </w:t>
      </w:r>
      <w:r>
        <w:t>existing</w:t>
      </w:r>
      <w:r>
        <w:rPr>
          <w:spacing w:val="19"/>
        </w:rPr>
        <w:t xml:space="preserve"> </w:t>
      </w:r>
      <w:proofErr w:type="spellStart"/>
      <w:r>
        <w:t>fuctions</w:t>
      </w:r>
      <w:proofErr w:type="spellEnd"/>
      <w:r>
        <w:rPr>
          <w:spacing w:val="20"/>
        </w:rPr>
        <w:t xml:space="preserve"> </w:t>
      </w:r>
      <w:r>
        <w:t>but</w:t>
      </w:r>
      <w:r>
        <w:rPr>
          <w:spacing w:val="19"/>
        </w:rPr>
        <w:t xml:space="preserve"> </w:t>
      </w:r>
      <w:r>
        <w:t>serving</w:t>
      </w:r>
      <w:r>
        <w:rPr>
          <w:spacing w:val="20"/>
        </w:rPr>
        <w:t xml:space="preserve"> </w:t>
      </w:r>
      <w:r>
        <w:t>to</w:t>
      </w:r>
      <w:r>
        <w:rPr>
          <w:spacing w:val="19"/>
        </w:rPr>
        <w:t xml:space="preserve"> </w:t>
      </w:r>
      <w:r>
        <w:t>be</w:t>
      </w:r>
      <w:r>
        <w:rPr>
          <w:w w:val="99"/>
        </w:rPr>
        <w:t xml:space="preserve"> </w:t>
      </w:r>
      <w:r>
        <w:t>components of something else. Another possibility to deal with these objects is to</w:t>
      </w:r>
      <w:r>
        <w:rPr>
          <w:spacing w:val="57"/>
        </w:rPr>
        <w:t xml:space="preserve"> </w:t>
      </w:r>
      <w:r>
        <w:t>build</w:t>
      </w:r>
      <w:r>
        <w:rPr>
          <w:spacing w:val="14"/>
        </w:rPr>
        <w:t xml:space="preserve"> </w:t>
      </w:r>
      <w:r>
        <w:t>upon</w:t>
      </w:r>
      <w:r>
        <w:rPr>
          <w:w w:val="99"/>
        </w:rPr>
        <w:t xml:space="preserve"> </w:t>
      </w:r>
      <w:r>
        <w:t>their</w:t>
      </w:r>
      <w:r>
        <w:rPr>
          <w:spacing w:val="-13"/>
        </w:rPr>
        <w:t xml:space="preserve"> </w:t>
      </w:r>
      <w:r>
        <w:t>existing</w:t>
      </w:r>
      <w:r>
        <w:rPr>
          <w:spacing w:val="-13"/>
        </w:rPr>
        <w:t xml:space="preserve"> </w:t>
      </w:r>
      <w:r>
        <w:t>functionality</w:t>
      </w:r>
      <w:r>
        <w:rPr>
          <w:spacing w:val="-13"/>
        </w:rPr>
        <w:t xml:space="preserve"> </w:t>
      </w:r>
      <w:r>
        <w:t>and</w:t>
      </w:r>
      <w:r>
        <w:rPr>
          <w:spacing w:val="-13"/>
        </w:rPr>
        <w:t xml:space="preserve"> </w:t>
      </w:r>
      <w:r>
        <w:t>to</w:t>
      </w:r>
      <w:r>
        <w:rPr>
          <w:spacing w:val="-13"/>
        </w:rPr>
        <w:t xml:space="preserve"> </w:t>
      </w:r>
      <w:proofErr w:type="spellStart"/>
      <w:r>
        <w:t>agument</w:t>
      </w:r>
      <w:proofErr w:type="spellEnd"/>
      <w:r>
        <w:rPr>
          <w:spacing w:val="-13"/>
        </w:rPr>
        <w:t xml:space="preserve"> </w:t>
      </w:r>
      <w:r>
        <w:t>or</w:t>
      </w:r>
      <w:r>
        <w:rPr>
          <w:spacing w:val="-13"/>
        </w:rPr>
        <w:t xml:space="preserve"> </w:t>
      </w:r>
      <w:r>
        <w:t>customize</w:t>
      </w:r>
      <w:r>
        <w:rPr>
          <w:spacing w:val="-13"/>
        </w:rPr>
        <w:t xml:space="preserve"> </w:t>
      </w:r>
      <w:r>
        <w:t>it</w:t>
      </w:r>
      <w:r>
        <w:rPr>
          <w:spacing w:val="-13"/>
        </w:rPr>
        <w:t xml:space="preserve"> </w:t>
      </w:r>
      <w:r>
        <w:t>with</w:t>
      </w:r>
      <w:r>
        <w:rPr>
          <w:spacing w:val="-13"/>
        </w:rPr>
        <w:t xml:space="preserve"> </w:t>
      </w:r>
      <w:r>
        <w:t>3D</w:t>
      </w:r>
      <w:r>
        <w:rPr>
          <w:spacing w:val="-13"/>
        </w:rPr>
        <w:t xml:space="preserve"> </w:t>
      </w:r>
      <w:r>
        <w:t>printed</w:t>
      </w:r>
      <w:r>
        <w:rPr>
          <w:spacing w:val="-13"/>
        </w:rPr>
        <w:t xml:space="preserve"> </w:t>
      </w:r>
      <w:r>
        <w:t>parts.</w:t>
      </w:r>
      <w:r>
        <w:rPr>
          <w:spacing w:val="7"/>
        </w:rPr>
        <w:t xml:space="preserve"> </w:t>
      </w:r>
      <w:r>
        <w:t>In</w:t>
      </w:r>
      <w:r>
        <w:rPr>
          <w:spacing w:val="-13"/>
        </w:rPr>
        <w:t xml:space="preserve"> </w:t>
      </w:r>
      <w:r>
        <w:t>fact,</w:t>
      </w:r>
      <w:r>
        <w:rPr>
          <w:spacing w:val="-11"/>
        </w:rPr>
        <w:t xml:space="preserve"> </w:t>
      </w:r>
      <w:r>
        <w:t>the</w:t>
      </w:r>
      <w:r>
        <w:rPr>
          <w:spacing w:val="-13"/>
        </w:rPr>
        <w:t xml:space="preserve"> </w:t>
      </w:r>
      <w:r>
        <w:t>need</w:t>
      </w:r>
      <w:r>
        <w:rPr>
          <w:w w:val="99"/>
        </w:rPr>
        <w:t xml:space="preserve"> </w:t>
      </w:r>
      <w:r>
        <w:t>to augment everyday objects predated the dawn of personal fabrication. For</w:t>
      </w:r>
      <w:r>
        <w:rPr>
          <w:spacing w:val="-13"/>
        </w:rPr>
        <w:t xml:space="preserve"> </w:t>
      </w:r>
      <w:r>
        <w:t>example,</w:t>
      </w:r>
      <w:r>
        <w:rPr>
          <w:spacing w:val="3"/>
        </w:rPr>
        <w:t xml:space="preserve"> </w:t>
      </w:r>
      <w:r>
        <w:t>Davidoff</w:t>
      </w:r>
      <w:r>
        <w:rPr>
          <w:w w:val="99"/>
        </w:rPr>
        <w:t xml:space="preserve"> </w:t>
      </w:r>
      <w:r>
        <w:t>et al. propose ‘mechanical hijacking’—using motors that are designed to actuate</w:t>
      </w:r>
      <w:r>
        <w:rPr>
          <w:spacing w:val="22"/>
        </w:rPr>
        <w:t xml:space="preserve"> </w:t>
      </w:r>
      <w:r>
        <w:t>existing</w:t>
      </w:r>
      <w:r>
        <w:rPr>
          <w:spacing w:val="9"/>
        </w:rPr>
        <w:t xml:space="preserve"> </w:t>
      </w:r>
      <w:r>
        <w:t>con-</w:t>
      </w:r>
      <w:r>
        <w:rPr>
          <w:w w:val="99"/>
        </w:rPr>
        <w:t xml:space="preserve"> </w:t>
      </w:r>
      <w:proofErr w:type="spellStart"/>
      <w:r>
        <w:t>trols</w:t>
      </w:r>
      <w:proofErr w:type="spellEnd"/>
      <w:r>
        <w:t xml:space="preserve"> or physical interface in specific ways </w:t>
      </w:r>
      <w:hyperlink w:anchor="_bookmark155" w:history="1">
        <w:r>
          <w:t>[14].</w:t>
        </w:r>
      </w:hyperlink>
      <w:r>
        <w:t xml:space="preserve"> </w:t>
      </w:r>
      <w:r>
        <w:rPr>
          <w:spacing w:val="-4"/>
        </w:rPr>
        <w:t xml:space="preserve">However, </w:t>
      </w:r>
      <w:r>
        <w:t xml:space="preserve">these ‘hijacking’ devices </w:t>
      </w:r>
      <w:r>
        <w:rPr>
          <w:spacing w:val="-3"/>
        </w:rPr>
        <w:t>have</w:t>
      </w:r>
      <w:r>
        <w:rPr>
          <w:spacing w:val="27"/>
        </w:rPr>
        <w:t xml:space="preserve"> </w:t>
      </w:r>
      <w:r>
        <w:t>to</w:t>
      </w:r>
      <w:r>
        <w:rPr>
          <w:spacing w:val="7"/>
        </w:rPr>
        <w:t xml:space="preserve"> </w:t>
      </w:r>
      <w:r>
        <w:t>be</w:t>
      </w:r>
      <w:r>
        <w:rPr>
          <w:w w:val="99"/>
        </w:rPr>
        <w:t xml:space="preserve"> </w:t>
      </w:r>
      <w:r>
        <w:t xml:space="preserve">manually designed. </w:t>
      </w:r>
      <w:proofErr w:type="spellStart"/>
      <w:r>
        <w:t>RetroFab</w:t>
      </w:r>
      <w:proofErr w:type="spellEnd"/>
      <w:r>
        <w:t>, on the other hand, provides a design environment for</w:t>
      </w:r>
      <w:r>
        <w:rPr>
          <w:spacing w:val="55"/>
        </w:rPr>
        <w:t xml:space="preserve"> </w:t>
      </w:r>
      <w:r>
        <w:t>end</w:t>
      </w:r>
      <w:r>
        <w:rPr>
          <w:spacing w:val="10"/>
        </w:rPr>
        <w:t xml:space="preserve"> </w:t>
      </w:r>
      <w:r>
        <w:t>users</w:t>
      </w:r>
      <w:r>
        <w:rPr>
          <w:w w:val="99"/>
        </w:rPr>
        <w:t xml:space="preserve"> </w:t>
      </w:r>
      <w:r>
        <w:t xml:space="preserve">to scan existing physical interfaces, design new add-ons to modify their controls, </w:t>
      </w:r>
      <w:proofErr w:type="gramStart"/>
      <w:r>
        <w:t xml:space="preserve">and </w:t>
      </w:r>
      <w:r>
        <w:rPr>
          <w:spacing w:val="40"/>
        </w:rPr>
        <w:t xml:space="preserve"> </w:t>
      </w:r>
      <w:r>
        <w:t>fabricate</w:t>
      </w:r>
      <w:proofErr w:type="gramEnd"/>
    </w:p>
    <w:p w:rsidR="00F45610" w:rsidRDefault="00F45610">
      <w:pPr>
        <w:pStyle w:val="BodyText"/>
        <w:spacing w:before="9"/>
        <w:rPr>
          <w:sz w:val="26"/>
        </w:rPr>
      </w:pPr>
    </w:p>
    <w:p w:rsidR="00F45610" w:rsidRDefault="008D4F3A">
      <w:pPr>
        <w:pStyle w:val="BodyText"/>
        <w:ind w:left="3762" w:right="3762"/>
        <w:jc w:val="center"/>
      </w:pPr>
      <w:r>
        <w:t>11</w:t>
      </w:r>
    </w:p>
    <w:p w:rsidR="00F45610" w:rsidRDefault="00F45610">
      <w:pPr>
        <w:jc w:val="center"/>
        <w:sectPr w:rsidR="00F45610">
          <w:headerReference w:type="default" r:id="rId37"/>
          <w:footerReference w:type="default" r:id="rId38"/>
          <w:pgSz w:w="12240" w:h="15840"/>
          <w:pgMar w:top="1120" w:right="1420" w:bottom="280" w:left="1420" w:header="595" w:footer="0" w:gutter="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right="108"/>
        <w:jc w:val="both"/>
      </w:pPr>
      <w:proofErr w:type="gramStart"/>
      <w:r>
        <w:t>and</w:t>
      </w:r>
      <w:proofErr w:type="gramEnd"/>
      <w:r>
        <w:t xml:space="preserve"> install them so as to automate or optimize the usage with these devices or appliances </w:t>
      </w:r>
      <w:hyperlink w:anchor="_bookmark187" w:history="1">
        <w:r>
          <w:t>[46].</w:t>
        </w:r>
      </w:hyperlink>
      <w:r>
        <w:t xml:space="preserve"> </w:t>
      </w:r>
      <w:proofErr w:type="spellStart"/>
      <w:r>
        <w:t>RetroFab’s</w:t>
      </w:r>
      <w:proofErr w:type="spellEnd"/>
      <w:r>
        <w:rPr>
          <w:spacing w:val="-18"/>
        </w:rPr>
        <w:t xml:space="preserve"> </w:t>
      </w:r>
      <w:r>
        <w:t>augmentation</w:t>
      </w:r>
      <w:r>
        <w:rPr>
          <w:spacing w:val="-18"/>
        </w:rPr>
        <w:t xml:space="preserve"> </w:t>
      </w:r>
      <w:r>
        <w:t>is</w:t>
      </w:r>
      <w:r>
        <w:rPr>
          <w:spacing w:val="-18"/>
        </w:rPr>
        <w:t xml:space="preserve"> </w:t>
      </w:r>
      <w:r>
        <w:t>generally</w:t>
      </w:r>
      <w:r>
        <w:rPr>
          <w:spacing w:val="-18"/>
        </w:rPr>
        <w:t xml:space="preserve"> </w:t>
      </w:r>
      <w:proofErr w:type="gramStart"/>
      <w:r>
        <w:t>heavyweight</w:t>
      </w:r>
      <w:proofErr w:type="gramEnd"/>
      <w:r>
        <w:rPr>
          <w:spacing w:val="-18"/>
        </w:rPr>
        <w:t xml:space="preserve"> </w:t>
      </w:r>
      <w:r>
        <w:t>and</w:t>
      </w:r>
      <w:r>
        <w:rPr>
          <w:spacing w:val="-19"/>
        </w:rPr>
        <w:t xml:space="preserve"> </w:t>
      </w:r>
      <w:r>
        <w:t>aim</w:t>
      </w:r>
      <w:r>
        <w:rPr>
          <w:spacing w:val="-18"/>
        </w:rPr>
        <w:t xml:space="preserve"> </w:t>
      </w:r>
      <w:r>
        <w:t>for</w:t>
      </w:r>
      <w:r>
        <w:rPr>
          <w:spacing w:val="-18"/>
        </w:rPr>
        <w:t xml:space="preserve"> </w:t>
      </w:r>
      <w:r>
        <w:t>automating</w:t>
      </w:r>
      <w:r>
        <w:rPr>
          <w:spacing w:val="-18"/>
        </w:rPr>
        <w:t xml:space="preserve"> </w:t>
      </w:r>
      <w:r>
        <w:t>physical</w:t>
      </w:r>
      <w:r>
        <w:rPr>
          <w:spacing w:val="-18"/>
        </w:rPr>
        <w:t xml:space="preserve"> </w:t>
      </w:r>
      <w:r>
        <w:t>interfaces;</w:t>
      </w:r>
      <w:r>
        <w:rPr>
          <w:spacing w:val="-15"/>
        </w:rPr>
        <w:t xml:space="preserve"> </w:t>
      </w:r>
      <w:r>
        <w:t>in contrast,</w:t>
      </w:r>
      <w:r>
        <w:rPr>
          <w:spacing w:val="-11"/>
        </w:rPr>
        <w:t xml:space="preserve"> </w:t>
      </w:r>
      <w:r>
        <w:t>Project</w:t>
      </w:r>
      <w:r>
        <w:rPr>
          <w:spacing w:val="-12"/>
        </w:rPr>
        <w:t xml:space="preserve"> </w:t>
      </w:r>
      <w:r>
        <w:t>Reprise</w:t>
      </w:r>
      <w:r>
        <w:rPr>
          <w:spacing w:val="-12"/>
        </w:rPr>
        <w:t xml:space="preserve"> </w:t>
      </w:r>
      <w:r>
        <w:t>(detailed</w:t>
      </w:r>
      <w:r>
        <w:rPr>
          <w:spacing w:val="-12"/>
        </w:rPr>
        <w:t xml:space="preserve"> </w:t>
      </w:r>
      <w:r>
        <w:t>in</w:t>
      </w:r>
      <w:r>
        <w:rPr>
          <w:spacing w:val="-13"/>
        </w:rPr>
        <w:t xml:space="preserve"> </w:t>
      </w:r>
      <w:r>
        <w:t>Chapter</w:t>
      </w:r>
      <w:r>
        <w:rPr>
          <w:spacing w:val="-12"/>
        </w:rPr>
        <w:t xml:space="preserve"> </w:t>
      </w:r>
      <w:r>
        <w:t>4)</w:t>
      </w:r>
      <w:r>
        <w:rPr>
          <w:spacing w:val="-12"/>
        </w:rPr>
        <w:t xml:space="preserve"> </w:t>
      </w:r>
      <w:r>
        <w:t>focuses</w:t>
      </w:r>
      <w:r>
        <w:rPr>
          <w:spacing w:val="-13"/>
        </w:rPr>
        <w:t xml:space="preserve"> </w:t>
      </w:r>
      <w:r>
        <w:t>on</w:t>
      </w:r>
      <w:r>
        <w:rPr>
          <w:spacing w:val="-12"/>
        </w:rPr>
        <w:t xml:space="preserve"> </w:t>
      </w:r>
      <w:r>
        <w:t>exploring</w:t>
      </w:r>
      <w:r>
        <w:rPr>
          <w:spacing w:val="-12"/>
        </w:rPr>
        <w:t xml:space="preserve"> </w:t>
      </w:r>
      <w:r>
        <w:t>a</w:t>
      </w:r>
      <w:r>
        <w:rPr>
          <w:spacing w:val="-13"/>
        </w:rPr>
        <w:t xml:space="preserve"> </w:t>
      </w:r>
      <w:r>
        <w:t>wide</w:t>
      </w:r>
      <w:r>
        <w:rPr>
          <w:spacing w:val="-12"/>
        </w:rPr>
        <w:t xml:space="preserve"> </w:t>
      </w:r>
      <w:r>
        <w:t>range</w:t>
      </w:r>
      <w:r>
        <w:rPr>
          <w:spacing w:val="-12"/>
        </w:rPr>
        <w:t xml:space="preserve"> </w:t>
      </w:r>
      <w:r>
        <w:t>of</w:t>
      </w:r>
      <w:r>
        <w:rPr>
          <w:spacing w:val="-13"/>
        </w:rPr>
        <w:t xml:space="preserve"> </w:t>
      </w:r>
      <w:r>
        <w:t>lightweight adaptations</w:t>
      </w:r>
      <w:r>
        <w:rPr>
          <w:spacing w:val="-14"/>
        </w:rPr>
        <w:t xml:space="preserve"> </w:t>
      </w:r>
      <w:r>
        <w:t>onto</w:t>
      </w:r>
      <w:r>
        <w:rPr>
          <w:spacing w:val="-14"/>
        </w:rPr>
        <w:t xml:space="preserve"> </w:t>
      </w:r>
      <w:r>
        <w:t>everyday</w:t>
      </w:r>
      <w:r>
        <w:rPr>
          <w:spacing w:val="-14"/>
        </w:rPr>
        <w:t xml:space="preserve"> </w:t>
      </w:r>
      <w:r>
        <w:t>things</w:t>
      </w:r>
      <w:r>
        <w:rPr>
          <w:spacing w:val="-14"/>
        </w:rPr>
        <w:t xml:space="preserve"> </w:t>
      </w:r>
      <w:r>
        <w:t>and</w:t>
      </w:r>
      <w:r>
        <w:rPr>
          <w:spacing w:val="-14"/>
        </w:rPr>
        <w:t xml:space="preserve"> </w:t>
      </w:r>
      <w:r>
        <w:t>hand</w:t>
      </w:r>
      <w:r>
        <w:rPr>
          <w:spacing w:val="-14"/>
        </w:rPr>
        <w:t xml:space="preserve"> </w:t>
      </w:r>
      <w:r>
        <w:t>tools</w:t>
      </w:r>
      <w:r>
        <w:rPr>
          <w:spacing w:val="-14"/>
        </w:rPr>
        <w:t xml:space="preserve"> </w:t>
      </w:r>
      <w:r>
        <w:t>to</w:t>
      </w:r>
      <w:r>
        <w:rPr>
          <w:spacing w:val="-14"/>
        </w:rPr>
        <w:t xml:space="preserve"> </w:t>
      </w:r>
      <w:r>
        <w:t>support</w:t>
      </w:r>
      <w:r>
        <w:rPr>
          <w:spacing w:val="-14"/>
        </w:rPr>
        <w:t xml:space="preserve"> </w:t>
      </w:r>
      <w:r>
        <w:t>custom</w:t>
      </w:r>
      <w:r>
        <w:rPr>
          <w:spacing w:val="-14"/>
        </w:rPr>
        <w:t xml:space="preserve"> </w:t>
      </w:r>
      <w:r>
        <w:t>usage</w:t>
      </w:r>
      <w:r>
        <w:rPr>
          <w:spacing w:val="-14"/>
        </w:rPr>
        <w:t xml:space="preserve"> </w:t>
      </w:r>
      <w:r>
        <w:t>or</w:t>
      </w:r>
      <w:r>
        <w:rPr>
          <w:spacing w:val="-14"/>
        </w:rPr>
        <w:t xml:space="preserve"> </w:t>
      </w:r>
      <w:r>
        <w:t>for</w:t>
      </w:r>
      <w:r>
        <w:rPr>
          <w:spacing w:val="-14"/>
        </w:rPr>
        <w:t xml:space="preserve"> </w:t>
      </w:r>
      <w:r>
        <w:t>users</w:t>
      </w:r>
      <w:r>
        <w:rPr>
          <w:spacing w:val="-14"/>
        </w:rPr>
        <w:t xml:space="preserve"> </w:t>
      </w:r>
      <w:r>
        <w:t>with</w:t>
      </w:r>
      <w:r>
        <w:rPr>
          <w:spacing w:val="-14"/>
        </w:rPr>
        <w:t xml:space="preserve"> </w:t>
      </w:r>
      <w:r>
        <w:t xml:space="preserve">special needs </w:t>
      </w:r>
      <w:hyperlink w:anchor="_bookmark152" w:history="1">
        <w:r>
          <w:t>[11].</w:t>
        </w:r>
      </w:hyperlink>
      <w:r>
        <w:t xml:space="preserve"> What Reprise represents is a class of design tools that go beyond the specification of</w:t>
      </w:r>
      <w:r>
        <w:rPr>
          <w:spacing w:val="-9"/>
        </w:rPr>
        <w:t xml:space="preserve"> </w:t>
      </w:r>
      <w:r>
        <w:t>geometry</w:t>
      </w:r>
      <w:r>
        <w:rPr>
          <w:spacing w:val="-9"/>
        </w:rPr>
        <w:t xml:space="preserve"> </w:t>
      </w:r>
      <w:r>
        <w:t>alone</w:t>
      </w:r>
      <w:r>
        <w:rPr>
          <w:spacing w:val="-9"/>
        </w:rPr>
        <w:t xml:space="preserve"> </w:t>
      </w:r>
      <w:r>
        <w:t>to</w:t>
      </w:r>
      <w:r>
        <w:rPr>
          <w:spacing w:val="-9"/>
        </w:rPr>
        <w:t xml:space="preserve"> </w:t>
      </w:r>
      <w:r>
        <w:t>provide</w:t>
      </w:r>
      <w:r>
        <w:rPr>
          <w:spacing w:val="-9"/>
        </w:rPr>
        <w:t xml:space="preserve"> </w:t>
      </w:r>
      <w:r>
        <w:t>very</w:t>
      </w:r>
      <w:r>
        <w:rPr>
          <w:spacing w:val="-9"/>
        </w:rPr>
        <w:t xml:space="preserve"> </w:t>
      </w:r>
      <w:r>
        <w:t>application</w:t>
      </w:r>
      <w:r>
        <w:rPr>
          <w:spacing w:val="-9"/>
        </w:rPr>
        <w:t xml:space="preserve"> </w:t>
      </w:r>
      <w:r>
        <w:t>domain</w:t>
      </w:r>
      <w:r>
        <w:rPr>
          <w:spacing w:val="-9"/>
        </w:rPr>
        <w:t xml:space="preserve"> </w:t>
      </w:r>
      <w:r>
        <w:t>specific</w:t>
      </w:r>
      <w:r>
        <w:rPr>
          <w:spacing w:val="-9"/>
        </w:rPr>
        <w:t xml:space="preserve"> </w:t>
      </w:r>
      <w:r>
        <w:t>knowledge</w:t>
      </w:r>
      <w:r>
        <w:rPr>
          <w:spacing w:val="-9"/>
        </w:rPr>
        <w:t xml:space="preserve"> </w:t>
      </w:r>
      <w:r>
        <w:t>and</w:t>
      </w:r>
      <w:r>
        <w:rPr>
          <w:spacing w:val="-9"/>
        </w:rPr>
        <w:t xml:space="preserve"> </w:t>
      </w:r>
      <w:r>
        <w:t>features</w:t>
      </w:r>
      <w:r>
        <w:rPr>
          <w:spacing w:val="-9"/>
        </w:rPr>
        <w:t xml:space="preserve"> </w:t>
      </w:r>
      <w:r>
        <w:t>related</w:t>
      </w:r>
      <w:r>
        <w:rPr>
          <w:spacing w:val="-9"/>
        </w:rPr>
        <w:t xml:space="preserve"> </w:t>
      </w:r>
      <w:r>
        <w:t>to real world objects. As a result, the printed adaptation serves for specific real world functions in tandem with existing</w:t>
      </w:r>
      <w:r>
        <w:rPr>
          <w:spacing w:val="-17"/>
        </w:rPr>
        <w:t xml:space="preserve"> </w:t>
      </w:r>
      <w:r>
        <w:t>objects.</w:t>
      </w:r>
    </w:p>
    <w:p w:rsidR="00F45610" w:rsidRDefault="008D4F3A">
      <w:pPr>
        <w:pStyle w:val="BodyText"/>
        <w:spacing w:line="252" w:lineRule="auto"/>
        <w:ind w:left="109" w:right="107" w:firstLine="351"/>
        <w:jc w:val="both"/>
      </w:pPr>
      <w:r>
        <w:t>One</w:t>
      </w:r>
      <w:r>
        <w:rPr>
          <w:spacing w:val="-12"/>
        </w:rPr>
        <w:t xml:space="preserve"> </w:t>
      </w:r>
      <w:r>
        <w:t>fundamental</w:t>
      </w:r>
      <w:r>
        <w:rPr>
          <w:spacing w:val="-12"/>
        </w:rPr>
        <w:t xml:space="preserve"> </w:t>
      </w:r>
      <w:r>
        <w:t>issue</w:t>
      </w:r>
      <w:r>
        <w:rPr>
          <w:spacing w:val="-12"/>
        </w:rPr>
        <w:t xml:space="preserve"> </w:t>
      </w:r>
      <w:r>
        <w:t>of</w:t>
      </w:r>
      <w:r>
        <w:rPr>
          <w:spacing w:val="-12"/>
        </w:rPr>
        <w:t xml:space="preserve"> </w:t>
      </w:r>
      <w:r>
        <w:t>3D</w:t>
      </w:r>
      <w:r>
        <w:rPr>
          <w:spacing w:val="-12"/>
        </w:rPr>
        <w:t xml:space="preserve"> </w:t>
      </w:r>
      <w:r>
        <w:t>printed</w:t>
      </w:r>
      <w:r>
        <w:rPr>
          <w:spacing w:val="-12"/>
        </w:rPr>
        <w:t xml:space="preserve"> </w:t>
      </w:r>
      <w:r>
        <w:t>augmentations</w:t>
      </w:r>
      <w:r>
        <w:rPr>
          <w:spacing w:val="-12"/>
        </w:rPr>
        <w:t xml:space="preserve"> </w:t>
      </w:r>
      <w:r>
        <w:t>is</w:t>
      </w:r>
      <w:r>
        <w:rPr>
          <w:spacing w:val="-12"/>
        </w:rPr>
        <w:t xml:space="preserve"> </w:t>
      </w:r>
      <w:r>
        <w:t>how</w:t>
      </w:r>
      <w:r>
        <w:rPr>
          <w:spacing w:val="-12"/>
        </w:rPr>
        <w:t xml:space="preserve"> </w:t>
      </w:r>
      <w:r>
        <w:t>to</w:t>
      </w:r>
      <w:r>
        <w:rPr>
          <w:spacing w:val="-12"/>
        </w:rPr>
        <w:t xml:space="preserve"> </w:t>
      </w:r>
      <w:r>
        <w:t>attach</w:t>
      </w:r>
      <w:r>
        <w:rPr>
          <w:spacing w:val="-12"/>
        </w:rPr>
        <w:t xml:space="preserve"> </w:t>
      </w:r>
      <w:r>
        <w:t>them</w:t>
      </w:r>
      <w:r>
        <w:rPr>
          <w:spacing w:val="-12"/>
        </w:rPr>
        <w:t xml:space="preserve"> </w:t>
      </w:r>
      <w:r>
        <w:t>to</w:t>
      </w:r>
      <w:r>
        <w:rPr>
          <w:spacing w:val="-12"/>
        </w:rPr>
        <w:t xml:space="preserve"> </w:t>
      </w:r>
      <w:r>
        <w:t>existing</w:t>
      </w:r>
      <w:r>
        <w:rPr>
          <w:spacing w:val="-12"/>
        </w:rPr>
        <w:t xml:space="preserve"> </w:t>
      </w:r>
      <w:r>
        <w:t>objects. A</w:t>
      </w:r>
      <w:r>
        <w:rPr>
          <w:spacing w:val="-5"/>
        </w:rPr>
        <w:t xml:space="preserve"> </w:t>
      </w:r>
      <w:r>
        <w:t>standard</w:t>
      </w:r>
      <w:r>
        <w:rPr>
          <w:spacing w:val="-5"/>
        </w:rPr>
        <w:t xml:space="preserve"> </w:t>
      </w:r>
      <w:r>
        <w:t>approach</w:t>
      </w:r>
      <w:r>
        <w:rPr>
          <w:spacing w:val="-5"/>
        </w:rPr>
        <w:t xml:space="preserve"> </w:t>
      </w:r>
      <w:r>
        <w:t>is</w:t>
      </w:r>
      <w:r>
        <w:rPr>
          <w:spacing w:val="-5"/>
        </w:rPr>
        <w:t xml:space="preserve"> </w:t>
      </w:r>
      <w:r>
        <w:t>to</w:t>
      </w:r>
      <w:r>
        <w:rPr>
          <w:spacing w:val="-5"/>
        </w:rPr>
        <w:t xml:space="preserve"> </w:t>
      </w:r>
      <w:r>
        <w:t>use</w:t>
      </w:r>
      <w:r>
        <w:rPr>
          <w:spacing w:val="-5"/>
        </w:rPr>
        <w:t xml:space="preserve"> </w:t>
      </w:r>
      <w:r>
        <w:t>fasteners</w:t>
      </w:r>
      <w:r>
        <w:rPr>
          <w:spacing w:val="-5"/>
        </w:rPr>
        <w:t xml:space="preserve"> </w:t>
      </w:r>
      <w:r>
        <w:t>or</w:t>
      </w:r>
      <w:r>
        <w:rPr>
          <w:spacing w:val="-5"/>
        </w:rPr>
        <w:t xml:space="preserve"> </w:t>
      </w:r>
      <w:r>
        <w:t>adhesives</w:t>
      </w:r>
      <w:r>
        <w:rPr>
          <w:spacing w:val="-5"/>
        </w:rPr>
        <w:t xml:space="preserve"> </w:t>
      </w:r>
      <w:r>
        <w:t>-</w:t>
      </w:r>
      <w:r>
        <w:rPr>
          <w:spacing w:val="-5"/>
        </w:rPr>
        <w:t xml:space="preserve"> </w:t>
      </w:r>
      <w:r>
        <w:t>using</w:t>
      </w:r>
      <w:r>
        <w:rPr>
          <w:spacing w:val="-5"/>
        </w:rPr>
        <w:t xml:space="preserve"> </w:t>
      </w:r>
      <w:r>
        <w:t>fasteners</w:t>
      </w:r>
      <w:r>
        <w:rPr>
          <w:spacing w:val="-5"/>
        </w:rPr>
        <w:t xml:space="preserve"> </w:t>
      </w:r>
      <w:r>
        <w:t>would</w:t>
      </w:r>
      <w:r>
        <w:rPr>
          <w:spacing w:val="-5"/>
        </w:rPr>
        <w:t xml:space="preserve"> </w:t>
      </w:r>
      <w:r>
        <w:t>require</w:t>
      </w:r>
      <w:r>
        <w:rPr>
          <w:spacing w:val="-5"/>
        </w:rPr>
        <w:t xml:space="preserve"> </w:t>
      </w:r>
      <w:r>
        <w:t>attachments to</w:t>
      </w:r>
      <w:r>
        <w:rPr>
          <w:spacing w:val="-8"/>
        </w:rPr>
        <w:t xml:space="preserve"> </w:t>
      </w:r>
      <w:r>
        <w:t>be</w:t>
      </w:r>
      <w:r>
        <w:rPr>
          <w:spacing w:val="-8"/>
        </w:rPr>
        <w:t xml:space="preserve"> </w:t>
      </w:r>
      <w:r>
        <w:t>designed</w:t>
      </w:r>
      <w:r>
        <w:rPr>
          <w:spacing w:val="-8"/>
        </w:rPr>
        <w:t xml:space="preserve"> </w:t>
      </w:r>
      <w:r>
        <w:t>with</w:t>
      </w:r>
      <w:r>
        <w:rPr>
          <w:spacing w:val="-8"/>
        </w:rPr>
        <w:t xml:space="preserve"> </w:t>
      </w:r>
      <w:r>
        <w:t>fasteners-specific</w:t>
      </w:r>
      <w:r>
        <w:rPr>
          <w:spacing w:val="-8"/>
        </w:rPr>
        <w:t xml:space="preserve"> </w:t>
      </w:r>
      <w:r>
        <w:t>structures,</w:t>
      </w:r>
      <w:r>
        <w:rPr>
          <w:spacing w:val="-8"/>
        </w:rPr>
        <w:t xml:space="preserve"> </w:t>
      </w:r>
      <w:r>
        <w:t>such</w:t>
      </w:r>
      <w:r>
        <w:rPr>
          <w:spacing w:val="-8"/>
        </w:rPr>
        <w:t xml:space="preserve"> </w:t>
      </w:r>
      <w:r>
        <w:t>as</w:t>
      </w:r>
      <w:r>
        <w:rPr>
          <w:spacing w:val="-8"/>
        </w:rPr>
        <w:t xml:space="preserve"> </w:t>
      </w:r>
      <w:r>
        <w:t>bolt</w:t>
      </w:r>
      <w:r>
        <w:rPr>
          <w:spacing w:val="-8"/>
        </w:rPr>
        <w:t xml:space="preserve"> </w:t>
      </w:r>
      <w:r>
        <w:t>holes;</w:t>
      </w:r>
      <w:r>
        <w:rPr>
          <w:spacing w:val="-8"/>
        </w:rPr>
        <w:t xml:space="preserve"> </w:t>
      </w:r>
      <w:r>
        <w:t>using</w:t>
      </w:r>
      <w:r>
        <w:rPr>
          <w:spacing w:val="-8"/>
        </w:rPr>
        <w:t xml:space="preserve"> </w:t>
      </w:r>
      <w:r>
        <w:t>adhesives</w:t>
      </w:r>
      <w:r>
        <w:rPr>
          <w:spacing w:val="-8"/>
        </w:rPr>
        <w:t xml:space="preserve"> </w:t>
      </w:r>
      <w:r>
        <w:t>is</w:t>
      </w:r>
      <w:r>
        <w:rPr>
          <w:spacing w:val="-8"/>
        </w:rPr>
        <w:t xml:space="preserve"> </w:t>
      </w:r>
      <w:r>
        <w:t>more</w:t>
      </w:r>
      <w:r>
        <w:rPr>
          <w:spacing w:val="-8"/>
        </w:rPr>
        <w:t xml:space="preserve"> </w:t>
      </w:r>
      <w:proofErr w:type="spellStart"/>
      <w:r>
        <w:t>uni</w:t>
      </w:r>
      <w:proofErr w:type="spellEnd"/>
      <w:r>
        <w:t xml:space="preserve">- </w:t>
      </w:r>
      <w:proofErr w:type="spellStart"/>
      <w:r>
        <w:t>versal</w:t>
      </w:r>
      <w:proofErr w:type="spellEnd"/>
      <w:r>
        <w:t xml:space="preserve"> and accessible but also takes non-trivial effort and expertise to attain a strong adhesion. </w:t>
      </w:r>
      <w:r>
        <w:rPr>
          <w:spacing w:val="-3"/>
        </w:rPr>
        <w:t xml:space="preserve">With </w:t>
      </w:r>
      <w:r>
        <w:t xml:space="preserve">3D printing, we can explore other attachment techniques by leveraging the customizable geometry and printing process. Project Encore (detailed in Chapter 3) was conducted to </w:t>
      </w:r>
      <w:proofErr w:type="spellStart"/>
      <w:r>
        <w:t>experi</w:t>
      </w:r>
      <w:proofErr w:type="spellEnd"/>
      <w:r>
        <w:t xml:space="preserve">- </w:t>
      </w:r>
      <w:proofErr w:type="spellStart"/>
      <w:r>
        <w:t>ment</w:t>
      </w:r>
      <w:proofErr w:type="spellEnd"/>
      <w:r>
        <w:t xml:space="preserve"> with such 3D printing based attachment techniques. Around the same time, </w:t>
      </w:r>
      <w:proofErr w:type="spellStart"/>
      <w:r>
        <w:rPr>
          <w:spacing w:val="-3"/>
        </w:rPr>
        <w:t>Teibrich</w:t>
      </w:r>
      <w:proofErr w:type="spellEnd"/>
      <w:r>
        <w:rPr>
          <w:spacing w:val="-3"/>
        </w:rPr>
        <w:t xml:space="preserve"> </w:t>
      </w:r>
      <w:r>
        <w:t>et al. explored a similar idea of ‘patching physical object’. Their printer—augmented with milling</w:t>
      </w:r>
      <w:r>
        <w:rPr>
          <w:spacing w:val="-23"/>
        </w:rPr>
        <w:t xml:space="preserve"> </w:t>
      </w:r>
      <w:r>
        <w:t>bit and</w:t>
      </w:r>
      <w:r>
        <w:rPr>
          <w:spacing w:val="-3"/>
        </w:rPr>
        <w:t xml:space="preserve"> </w:t>
      </w:r>
      <w:r>
        <w:t>5-dof</w:t>
      </w:r>
      <w:r>
        <w:rPr>
          <w:spacing w:val="-3"/>
        </w:rPr>
        <w:t xml:space="preserve"> </w:t>
      </w:r>
      <w:r>
        <w:t>movement—is</w:t>
      </w:r>
      <w:r>
        <w:rPr>
          <w:spacing w:val="-3"/>
        </w:rPr>
        <w:t xml:space="preserve"> </w:t>
      </w:r>
      <w:r>
        <w:t>able</w:t>
      </w:r>
      <w:r>
        <w:rPr>
          <w:spacing w:val="-3"/>
        </w:rPr>
        <w:t xml:space="preserve"> </w:t>
      </w:r>
      <w:r>
        <w:t>to</w:t>
      </w:r>
      <w:r>
        <w:rPr>
          <w:spacing w:val="-3"/>
        </w:rPr>
        <w:t xml:space="preserve"> </w:t>
      </w:r>
      <w:r>
        <w:t>mill</w:t>
      </w:r>
      <w:r>
        <w:rPr>
          <w:spacing w:val="-3"/>
        </w:rPr>
        <w:t xml:space="preserve"> </w:t>
      </w:r>
      <w:r>
        <w:t>out</w:t>
      </w:r>
      <w:r>
        <w:rPr>
          <w:spacing w:val="-3"/>
        </w:rPr>
        <w:t xml:space="preserve"> </w:t>
      </w:r>
      <w:r>
        <w:t>parts</w:t>
      </w:r>
      <w:r>
        <w:rPr>
          <w:spacing w:val="-3"/>
        </w:rPr>
        <w:t xml:space="preserve"> </w:t>
      </w:r>
      <w:r>
        <w:t>of</w:t>
      </w:r>
      <w:r>
        <w:rPr>
          <w:spacing w:val="-3"/>
        </w:rPr>
        <w:t xml:space="preserve"> </w:t>
      </w:r>
      <w:r>
        <w:t>an</w:t>
      </w:r>
      <w:r>
        <w:rPr>
          <w:spacing w:val="-3"/>
        </w:rPr>
        <w:t xml:space="preserve"> </w:t>
      </w:r>
      <w:r>
        <w:t>existing</w:t>
      </w:r>
      <w:r>
        <w:rPr>
          <w:spacing w:val="-3"/>
        </w:rPr>
        <w:t xml:space="preserve"> </w:t>
      </w:r>
      <w:r>
        <w:t>object</w:t>
      </w:r>
      <w:r>
        <w:rPr>
          <w:spacing w:val="-3"/>
        </w:rPr>
        <w:t xml:space="preserve"> </w:t>
      </w:r>
      <w:r>
        <w:t>so</w:t>
      </w:r>
      <w:r>
        <w:rPr>
          <w:spacing w:val="-3"/>
        </w:rPr>
        <w:t xml:space="preserve"> </w:t>
      </w:r>
      <w:r>
        <w:t>that</w:t>
      </w:r>
      <w:r>
        <w:rPr>
          <w:spacing w:val="-3"/>
        </w:rPr>
        <w:t xml:space="preserve"> </w:t>
      </w:r>
      <w:r>
        <w:t>new</w:t>
      </w:r>
      <w:r>
        <w:rPr>
          <w:spacing w:val="-3"/>
        </w:rPr>
        <w:t xml:space="preserve"> </w:t>
      </w:r>
      <w:r>
        <w:t>components</w:t>
      </w:r>
      <w:r>
        <w:rPr>
          <w:spacing w:val="-3"/>
        </w:rPr>
        <w:t xml:space="preserve"> </w:t>
      </w:r>
      <w:r>
        <w:t>can be readily printed on it</w:t>
      </w:r>
      <w:r>
        <w:rPr>
          <w:spacing w:val="-14"/>
        </w:rPr>
        <w:t xml:space="preserve"> </w:t>
      </w:r>
      <w:hyperlink w:anchor="_bookmark204" w:history="1">
        <w:r>
          <w:t>[63].</w:t>
        </w:r>
      </w:hyperlink>
    </w:p>
    <w:p w:rsidR="00F45610" w:rsidRDefault="00F45610">
      <w:pPr>
        <w:pStyle w:val="BodyText"/>
        <w:spacing w:before="5"/>
        <w:rPr>
          <w:sz w:val="33"/>
        </w:rPr>
      </w:pPr>
    </w:p>
    <w:p w:rsidR="00F45610" w:rsidRDefault="008D4F3A">
      <w:pPr>
        <w:pStyle w:val="Heading3"/>
        <w:numPr>
          <w:ilvl w:val="2"/>
          <w:numId w:val="9"/>
        </w:numPr>
        <w:tabs>
          <w:tab w:val="left" w:pos="971"/>
        </w:tabs>
        <w:spacing w:before="1"/>
        <w:ind w:hanging="860"/>
        <w:jc w:val="both"/>
      </w:pPr>
      <w:bookmarkStart w:id="167" w:name="2.3.2_Involving_People_into_the_Fabricat"/>
      <w:bookmarkStart w:id="168" w:name="_bookmark32"/>
      <w:bookmarkEnd w:id="167"/>
      <w:bookmarkEnd w:id="168"/>
      <w:r>
        <w:t xml:space="preserve">Involving People into the </w:t>
      </w:r>
      <w:proofErr w:type="gramStart"/>
      <w:r>
        <w:t xml:space="preserve">Fabrication </w:t>
      </w:r>
      <w:r>
        <w:rPr>
          <w:spacing w:val="25"/>
        </w:rPr>
        <w:t xml:space="preserve"> </w:t>
      </w:r>
      <w:r>
        <w:t>Process</w:t>
      </w:r>
      <w:proofErr w:type="gramEnd"/>
    </w:p>
    <w:p w:rsidR="00F45610" w:rsidRDefault="008D4F3A">
      <w:pPr>
        <w:pStyle w:val="BodyText"/>
        <w:spacing w:before="167" w:line="252" w:lineRule="auto"/>
        <w:ind w:left="109" w:right="108"/>
        <w:jc w:val="both"/>
      </w:pPr>
      <w:r>
        <w:rPr>
          <w:spacing w:val="-10"/>
        </w:rPr>
        <w:t xml:space="preserve">We </w:t>
      </w:r>
      <w:r>
        <w:rPr>
          <w:spacing w:val="-3"/>
        </w:rPr>
        <w:t xml:space="preserve">have </w:t>
      </w:r>
      <w:r>
        <w:t xml:space="preserve">shown that researchers are trying to change the fact that 3D printing by default is a process detached to </w:t>
      </w:r>
      <w:proofErr w:type="gramStart"/>
      <w:r>
        <w:t>the a</w:t>
      </w:r>
      <w:proofErr w:type="gramEnd"/>
      <w:r>
        <w:t xml:space="preserve"> real world of objects. </w:t>
      </w:r>
      <w:r>
        <w:rPr>
          <w:spacing w:val="-4"/>
        </w:rPr>
        <w:t xml:space="preserve">However, </w:t>
      </w:r>
      <w:r>
        <w:t xml:space="preserve">few </w:t>
      </w:r>
      <w:r>
        <w:rPr>
          <w:spacing w:val="-3"/>
        </w:rPr>
        <w:t xml:space="preserve">have </w:t>
      </w:r>
      <w:r>
        <w:t xml:space="preserve">realized that </w:t>
      </w:r>
      <w:r>
        <w:rPr>
          <w:spacing w:val="-3"/>
        </w:rPr>
        <w:t xml:space="preserve">even </w:t>
      </w:r>
      <w:r>
        <w:t xml:space="preserve">more de- </w:t>
      </w:r>
      <w:proofErr w:type="spellStart"/>
      <w:r>
        <w:t>tached</w:t>
      </w:r>
      <w:proofErr w:type="spellEnd"/>
      <w:r>
        <w:rPr>
          <w:spacing w:val="-7"/>
        </w:rPr>
        <w:t xml:space="preserve"> </w:t>
      </w:r>
      <w:r>
        <w:t>is</w:t>
      </w:r>
      <w:r>
        <w:rPr>
          <w:spacing w:val="-7"/>
        </w:rPr>
        <w:t xml:space="preserve"> </w:t>
      </w:r>
      <w:r>
        <w:t>the</w:t>
      </w:r>
      <w:r>
        <w:rPr>
          <w:spacing w:val="-7"/>
        </w:rPr>
        <w:t xml:space="preserve"> </w:t>
      </w:r>
      <w:r>
        <w:t>involvement</w:t>
      </w:r>
      <w:r>
        <w:rPr>
          <w:spacing w:val="-7"/>
        </w:rPr>
        <w:t xml:space="preserve"> </w:t>
      </w:r>
      <w:r>
        <w:t>of</w:t>
      </w:r>
      <w:r>
        <w:rPr>
          <w:spacing w:val="-7"/>
        </w:rPr>
        <w:t xml:space="preserve"> </w:t>
      </w:r>
      <w:r>
        <w:t>real</w:t>
      </w:r>
      <w:r>
        <w:rPr>
          <w:spacing w:val="-7"/>
        </w:rPr>
        <w:t xml:space="preserve"> </w:t>
      </w:r>
      <w:r>
        <w:t>people.</w:t>
      </w:r>
      <w:r>
        <w:rPr>
          <w:spacing w:val="8"/>
        </w:rPr>
        <w:t xml:space="preserve"> </w:t>
      </w:r>
      <w:r>
        <w:t>Although</w:t>
      </w:r>
      <w:r>
        <w:rPr>
          <w:spacing w:val="-7"/>
        </w:rPr>
        <w:t xml:space="preserve"> </w:t>
      </w:r>
      <w:r>
        <w:t>it</w:t>
      </w:r>
      <w:r>
        <w:rPr>
          <w:spacing w:val="-7"/>
        </w:rPr>
        <w:t xml:space="preserve"> </w:t>
      </w:r>
      <w:r>
        <w:t>looks</w:t>
      </w:r>
      <w:r>
        <w:rPr>
          <w:spacing w:val="-7"/>
        </w:rPr>
        <w:t xml:space="preserve"> </w:t>
      </w:r>
      <w:r>
        <w:t>like</w:t>
      </w:r>
      <w:r>
        <w:rPr>
          <w:spacing w:val="-7"/>
        </w:rPr>
        <w:t xml:space="preserve"> </w:t>
      </w:r>
      <w:r>
        <w:t>a</w:t>
      </w:r>
      <w:r>
        <w:rPr>
          <w:spacing w:val="-7"/>
        </w:rPr>
        <w:t xml:space="preserve"> </w:t>
      </w:r>
      <w:r>
        <w:t>dawn</w:t>
      </w:r>
      <w:r>
        <w:rPr>
          <w:spacing w:val="-7"/>
        </w:rPr>
        <w:t xml:space="preserve"> </w:t>
      </w:r>
      <w:r>
        <w:t>of</w:t>
      </w:r>
      <w:r>
        <w:rPr>
          <w:spacing w:val="-7"/>
        </w:rPr>
        <w:t xml:space="preserve"> </w:t>
      </w:r>
      <w:r>
        <w:t>fabrication</w:t>
      </w:r>
      <w:r>
        <w:rPr>
          <w:spacing w:val="-7"/>
        </w:rPr>
        <w:t xml:space="preserve"> </w:t>
      </w:r>
      <w:r>
        <w:t>is</w:t>
      </w:r>
      <w:r>
        <w:rPr>
          <w:spacing w:val="-7"/>
        </w:rPr>
        <w:t xml:space="preserve"> </w:t>
      </w:r>
      <w:r>
        <w:t xml:space="preserve">bringing ‘making’ back to people, it is in fact the machines that are doing the actual ‘making’. Indeed, oft-time what people need to do is no more than pressing a few buttons: open the 3D printing software, load a 3D model, hit ‘slice’, and hit ‘print’. There is hardly any ‘making’ </w:t>
      </w:r>
      <w:r>
        <w:rPr>
          <w:spacing w:val="-3"/>
        </w:rPr>
        <w:t xml:space="preserve">involved </w:t>
      </w:r>
      <w:r>
        <w:t xml:space="preserve">in this process. It is true that having to design an object and use a 3D printer has gotten people further into the thinking of making </w:t>
      </w:r>
      <w:r>
        <w:rPr>
          <w:spacing w:val="-3"/>
        </w:rPr>
        <w:t xml:space="preserve">ever </w:t>
      </w:r>
      <w:r>
        <w:t>than before, but the hands-on experience of making is still missing, so is the realization of the potential benefits of involving people in the process.</w:t>
      </w:r>
      <w:r>
        <w:rPr>
          <w:spacing w:val="-15"/>
        </w:rPr>
        <w:t xml:space="preserve"> </w:t>
      </w:r>
      <w:r>
        <w:t>As a</w:t>
      </w:r>
      <w:r>
        <w:rPr>
          <w:spacing w:val="-4"/>
        </w:rPr>
        <w:t xml:space="preserve"> </w:t>
      </w:r>
      <w:r>
        <w:t>result,</w:t>
      </w:r>
      <w:r>
        <w:rPr>
          <w:spacing w:val="-4"/>
        </w:rPr>
        <w:t xml:space="preserve"> </w:t>
      </w:r>
      <w:r>
        <w:t>people</w:t>
      </w:r>
      <w:r>
        <w:rPr>
          <w:spacing w:val="-4"/>
        </w:rPr>
        <w:t xml:space="preserve"> </w:t>
      </w:r>
      <w:r>
        <w:t>as</w:t>
      </w:r>
      <w:r>
        <w:rPr>
          <w:spacing w:val="-4"/>
        </w:rPr>
        <w:t xml:space="preserve"> </w:t>
      </w:r>
      <w:r>
        <w:t>makers</w:t>
      </w:r>
      <w:r>
        <w:rPr>
          <w:spacing w:val="-4"/>
        </w:rPr>
        <w:t xml:space="preserve"> </w:t>
      </w:r>
      <w:r>
        <w:t>are</w:t>
      </w:r>
      <w:r>
        <w:rPr>
          <w:spacing w:val="-4"/>
        </w:rPr>
        <w:t xml:space="preserve"> </w:t>
      </w:r>
      <w:r>
        <w:t>unfortunately</w:t>
      </w:r>
      <w:r>
        <w:rPr>
          <w:spacing w:val="-4"/>
        </w:rPr>
        <w:t xml:space="preserve"> </w:t>
      </w:r>
      <w:r>
        <w:t>very</w:t>
      </w:r>
      <w:r>
        <w:rPr>
          <w:spacing w:val="-4"/>
        </w:rPr>
        <w:t xml:space="preserve"> </w:t>
      </w:r>
      <w:r>
        <w:t>reliant</w:t>
      </w:r>
      <w:r>
        <w:rPr>
          <w:spacing w:val="-4"/>
        </w:rPr>
        <w:t xml:space="preserve"> </w:t>
      </w:r>
      <w:r>
        <w:t>on</w:t>
      </w:r>
      <w:r>
        <w:rPr>
          <w:spacing w:val="-4"/>
        </w:rPr>
        <w:t xml:space="preserve"> </w:t>
      </w:r>
      <w:r>
        <w:t>machine</w:t>
      </w:r>
      <w:r>
        <w:rPr>
          <w:spacing w:val="-4"/>
        </w:rPr>
        <w:t xml:space="preserve"> </w:t>
      </w:r>
      <w:r>
        <w:t>to</w:t>
      </w:r>
      <w:r>
        <w:rPr>
          <w:spacing w:val="-4"/>
        </w:rPr>
        <w:t xml:space="preserve"> </w:t>
      </w:r>
      <w:r>
        <w:t>execute</w:t>
      </w:r>
      <w:r>
        <w:rPr>
          <w:spacing w:val="-4"/>
        </w:rPr>
        <w:t xml:space="preserve"> </w:t>
      </w:r>
      <w:r>
        <w:t>a</w:t>
      </w:r>
      <w:r>
        <w:rPr>
          <w:spacing w:val="-4"/>
        </w:rPr>
        <w:t xml:space="preserve"> </w:t>
      </w:r>
      <w:r>
        <w:t>making</w:t>
      </w:r>
      <w:r>
        <w:rPr>
          <w:spacing w:val="-4"/>
        </w:rPr>
        <w:t xml:space="preserve"> </w:t>
      </w:r>
      <w:r>
        <w:rPr>
          <w:spacing w:val="-3"/>
        </w:rPr>
        <w:t>job.</w:t>
      </w:r>
    </w:p>
    <w:p w:rsidR="00F45610" w:rsidRDefault="008D4F3A">
      <w:pPr>
        <w:pStyle w:val="BodyText"/>
        <w:spacing w:line="252" w:lineRule="auto"/>
        <w:ind w:left="109" w:right="107" w:firstLine="351"/>
        <w:jc w:val="both"/>
      </w:pPr>
      <w:r>
        <w:t xml:space="preserve">Fortunately, we </w:t>
      </w:r>
      <w:r>
        <w:rPr>
          <w:spacing w:val="-3"/>
        </w:rPr>
        <w:t xml:space="preserve">have </w:t>
      </w:r>
      <w:r>
        <w:t>seen a few projects attempting to put people back into the loop of making.</w:t>
      </w:r>
      <w:r>
        <w:rPr>
          <w:spacing w:val="6"/>
        </w:rPr>
        <w:t xml:space="preserve"> </w:t>
      </w:r>
      <w:r>
        <w:t>For</w:t>
      </w:r>
      <w:r>
        <w:rPr>
          <w:spacing w:val="-10"/>
        </w:rPr>
        <w:t xml:space="preserve"> </w:t>
      </w:r>
      <w:r>
        <w:t>example,</w:t>
      </w:r>
      <w:r>
        <w:rPr>
          <w:spacing w:val="-9"/>
        </w:rPr>
        <w:t xml:space="preserve"> </w:t>
      </w:r>
      <w:proofErr w:type="spellStart"/>
      <w:r>
        <w:t>WrapIt</w:t>
      </w:r>
      <w:proofErr w:type="spellEnd"/>
      <w:r>
        <w:rPr>
          <w:spacing w:val="-10"/>
        </w:rPr>
        <w:t xml:space="preserve"> </w:t>
      </w:r>
      <w:r>
        <w:t>enhance</w:t>
      </w:r>
      <w:r>
        <w:rPr>
          <w:spacing w:val="-10"/>
        </w:rPr>
        <w:t xml:space="preserve"> </w:t>
      </w:r>
      <w:r>
        <w:t>hand-made</w:t>
      </w:r>
      <w:r>
        <w:rPr>
          <w:spacing w:val="-10"/>
        </w:rPr>
        <w:t xml:space="preserve"> </w:t>
      </w:r>
      <w:r>
        <w:t>wrapped</w:t>
      </w:r>
      <w:r>
        <w:rPr>
          <w:spacing w:val="-10"/>
        </w:rPr>
        <w:t xml:space="preserve"> </w:t>
      </w:r>
      <w:proofErr w:type="spellStart"/>
      <w:r>
        <w:t>jewlery</w:t>
      </w:r>
      <w:proofErr w:type="spellEnd"/>
      <w:r>
        <w:rPr>
          <w:spacing w:val="-10"/>
        </w:rPr>
        <w:t xml:space="preserve"> </w:t>
      </w:r>
      <w:r>
        <w:t>by</w:t>
      </w:r>
      <w:r>
        <w:rPr>
          <w:spacing w:val="-10"/>
        </w:rPr>
        <w:t xml:space="preserve"> </w:t>
      </w:r>
      <w:r>
        <w:t>providing</w:t>
      </w:r>
      <w:r>
        <w:rPr>
          <w:spacing w:val="-10"/>
        </w:rPr>
        <w:t xml:space="preserve"> </w:t>
      </w:r>
      <w:r>
        <w:t>3D</w:t>
      </w:r>
      <w:r>
        <w:rPr>
          <w:spacing w:val="-10"/>
        </w:rPr>
        <w:t xml:space="preserve"> </w:t>
      </w:r>
      <w:r>
        <w:t>printed</w:t>
      </w:r>
      <w:r>
        <w:rPr>
          <w:spacing w:val="-10"/>
        </w:rPr>
        <w:t xml:space="preserve"> </w:t>
      </w:r>
      <w:r>
        <w:t xml:space="preserve">jigs based on digital design, which then guide designers to wrap wires into custom shapes to realize the design </w:t>
      </w:r>
      <w:hyperlink w:anchor="_bookmark164" w:history="1">
        <w:r>
          <w:t>[23].</w:t>
        </w:r>
      </w:hyperlink>
      <w:r>
        <w:t xml:space="preserve"> </w:t>
      </w:r>
      <w:proofErr w:type="spellStart"/>
      <w:r>
        <w:t>ProxyPrint</w:t>
      </w:r>
      <w:proofErr w:type="spellEnd"/>
      <w:r>
        <w:t xml:space="preserve"> further explores how 3D printed artifacts can serve not as the target objects</w:t>
      </w:r>
      <w:r>
        <w:rPr>
          <w:spacing w:val="-5"/>
        </w:rPr>
        <w:t xml:space="preserve"> </w:t>
      </w:r>
      <w:r>
        <w:t>themselves,</w:t>
      </w:r>
      <w:r>
        <w:rPr>
          <w:spacing w:val="-5"/>
        </w:rPr>
        <w:t xml:space="preserve"> </w:t>
      </w:r>
      <w:r>
        <w:t>but</w:t>
      </w:r>
      <w:r>
        <w:rPr>
          <w:spacing w:val="-5"/>
        </w:rPr>
        <w:t xml:space="preserve"> </w:t>
      </w:r>
      <w:r>
        <w:t>intermediate</w:t>
      </w:r>
      <w:r>
        <w:rPr>
          <w:spacing w:val="-5"/>
        </w:rPr>
        <w:t xml:space="preserve"> </w:t>
      </w:r>
      <w:r>
        <w:t>tools</w:t>
      </w:r>
      <w:r>
        <w:rPr>
          <w:spacing w:val="-5"/>
        </w:rPr>
        <w:t xml:space="preserve"> </w:t>
      </w:r>
      <w:r>
        <w:t>for</w:t>
      </w:r>
      <w:r>
        <w:rPr>
          <w:spacing w:val="-5"/>
        </w:rPr>
        <w:t xml:space="preserve"> </w:t>
      </w:r>
      <w:r>
        <w:t>users</w:t>
      </w:r>
      <w:r>
        <w:rPr>
          <w:spacing w:val="-5"/>
        </w:rPr>
        <w:t xml:space="preserve"> </w:t>
      </w:r>
      <w:r>
        <w:t>to</w:t>
      </w:r>
      <w:r>
        <w:rPr>
          <w:spacing w:val="-5"/>
        </w:rPr>
        <w:t xml:space="preserve"> </w:t>
      </w:r>
      <w:proofErr w:type="spellStart"/>
      <w:r>
        <w:t>handmake</w:t>
      </w:r>
      <w:proofErr w:type="spellEnd"/>
      <w:r>
        <w:rPr>
          <w:spacing w:val="-5"/>
        </w:rPr>
        <w:t xml:space="preserve"> </w:t>
      </w:r>
      <w:r>
        <w:t>those</w:t>
      </w:r>
      <w:r>
        <w:rPr>
          <w:spacing w:val="-5"/>
        </w:rPr>
        <w:t xml:space="preserve"> </w:t>
      </w:r>
      <w:r>
        <w:t>objects</w:t>
      </w:r>
      <w:r>
        <w:rPr>
          <w:spacing w:val="-5"/>
        </w:rPr>
        <w:t xml:space="preserve"> </w:t>
      </w:r>
      <w:hyperlink w:anchor="_bookmark208" w:history="1">
        <w:r>
          <w:t>[67].</w:t>
        </w:r>
      </w:hyperlink>
    </w:p>
    <w:p w:rsidR="00F45610" w:rsidRDefault="008D4F3A">
      <w:pPr>
        <w:pStyle w:val="BodyText"/>
        <w:spacing w:line="252" w:lineRule="auto"/>
        <w:ind w:left="109" w:right="107" w:firstLine="351"/>
        <w:jc w:val="both"/>
      </w:pPr>
      <w:r>
        <w:t>Researchers also developed novel hardware for promoting users’ participation into the</w:t>
      </w:r>
      <w:r>
        <w:rPr>
          <w:spacing w:val="-19"/>
        </w:rPr>
        <w:t xml:space="preserve"> </w:t>
      </w:r>
      <w:proofErr w:type="spellStart"/>
      <w:r>
        <w:t>mak</w:t>
      </w:r>
      <w:proofErr w:type="spellEnd"/>
      <w:r>
        <w:t xml:space="preserve">- </w:t>
      </w:r>
      <w:proofErr w:type="spellStart"/>
      <w:r>
        <w:t>ing</w:t>
      </w:r>
      <w:proofErr w:type="spellEnd"/>
      <w:r>
        <w:t xml:space="preserve"> process. D-coil provides an </w:t>
      </w:r>
      <w:proofErr w:type="spellStart"/>
      <w:r>
        <w:t>actuatable</w:t>
      </w:r>
      <w:proofErr w:type="spellEnd"/>
      <w:r>
        <w:t xml:space="preserve"> workbench as well as a hand-held wax extruder, together</w:t>
      </w:r>
      <w:r>
        <w:rPr>
          <w:spacing w:val="-5"/>
        </w:rPr>
        <w:t xml:space="preserve"> </w:t>
      </w:r>
      <w:r>
        <w:t>leading</w:t>
      </w:r>
      <w:r>
        <w:rPr>
          <w:spacing w:val="-5"/>
        </w:rPr>
        <w:t xml:space="preserve"> </w:t>
      </w:r>
      <w:r>
        <w:t>the</w:t>
      </w:r>
      <w:r>
        <w:rPr>
          <w:spacing w:val="-5"/>
        </w:rPr>
        <w:t xml:space="preserve"> </w:t>
      </w:r>
      <w:r>
        <w:t>user</w:t>
      </w:r>
      <w:r>
        <w:rPr>
          <w:spacing w:val="-5"/>
        </w:rPr>
        <w:t xml:space="preserve"> </w:t>
      </w:r>
      <w:r>
        <w:t>to</w:t>
      </w:r>
      <w:r>
        <w:rPr>
          <w:spacing w:val="-5"/>
        </w:rPr>
        <w:t xml:space="preserve"> </w:t>
      </w:r>
      <w:r>
        <w:t>extrude</w:t>
      </w:r>
      <w:r>
        <w:rPr>
          <w:spacing w:val="-5"/>
        </w:rPr>
        <w:t xml:space="preserve"> </w:t>
      </w:r>
      <w:r>
        <w:t>wax</w:t>
      </w:r>
      <w:r>
        <w:rPr>
          <w:spacing w:val="-5"/>
        </w:rPr>
        <w:t xml:space="preserve"> </w:t>
      </w:r>
      <w:r>
        <w:t>that</w:t>
      </w:r>
      <w:r>
        <w:rPr>
          <w:spacing w:val="-5"/>
        </w:rPr>
        <w:t xml:space="preserve"> </w:t>
      </w:r>
      <w:r>
        <w:t>formulates</w:t>
      </w:r>
      <w:r>
        <w:rPr>
          <w:spacing w:val="-5"/>
        </w:rPr>
        <w:t xml:space="preserve"> </w:t>
      </w:r>
      <w:r>
        <w:t>predefined</w:t>
      </w:r>
      <w:r>
        <w:rPr>
          <w:spacing w:val="-5"/>
        </w:rPr>
        <w:t xml:space="preserve"> </w:t>
      </w:r>
      <w:r>
        <w:t>geometry</w:t>
      </w:r>
      <w:r>
        <w:rPr>
          <w:spacing w:val="-5"/>
        </w:rPr>
        <w:t xml:space="preserve"> </w:t>
      </w:r>
      <w:hyperlink w:anchor="_bookmark180" w:history="1">
        <w:r>
          <w:t>[39].</w:t>
        </w:r>
      </w:hyperlink>
      <w:r>
        <w:rPr>
          <w:spacing w:val="8"/>
        </w:rPr>
        <w:t xml:space="preserve"> </w:t>
      </w:r>
      <w:proofErr w:type="spellStart"/>
      <w:r>
        <w:t>Protopiper</w:t>
      </w:r>
      <w:proofErr w:type="spellEnd"/>
      <w:r>
        <w:rPr>
          <w:spacing w:val="-5"/>
        </w:rPr>
        <w:t xml:space="preserve"> </w:t>
      </w:r>
      <w:r>
        <w:t xml:space="preserve">is hand-held device that extrudes plastic pipes as building blocks for users to prototype objects at room-scale </w:t>
      </w:r>
      <w:hyperlink w:anchor="_bookmark142" w:history="1">
        <w:r>
          <w:t>[1].</w:t>
        </w:r>
      </w:hyperlink>
      <w:r>
        <w:t xml:space="preserve"> Reform integrates many of the aforementioned elements–it combines both</w:t>
      </w:r>
      <w:r>
        <w:rPr>
          <w:spacing w:val="-35"/>
        </w:rPr>
        <w:t xml:space="preserve"> </w:t>
      </w:r>
      <w:proofErr w:type="spellStart"/>
      <w:r>
        <w:t>addi</w:t>
      </w:r>
      <w:proofErr w:type="spellEnd"/>
      <w:r>
        <w:t xml:space="preserve">- </w:t>
      </w:r>
      <w:proofErr w:type="spellStart"/>
      <w:r>
        <w:rPr>
          <w:spacing w:val="-3"/>
        </w:rPr>
        <w:t>tive</w:t>
      </w:r>
      <w:proofErr w:type="spellEnd"/>
      <w:r>
        <w:rPr>
          <w:spacing w:val="-19"/>
        </w:rPr>
        <w:t xml:space="preserve"> </w:t>
      </w:r>
      <w:r>
        <w:t>and</w:t>
      </w:r>
      <w:r>
        <w:rPr>
          <w:spacing w:val="-19"/>
        </w:rPr>
        <w:t xml:space="preserve"> </w:t>
      </w:r>
      <w:r>
        <w:t>subtractive</w:t>
      </w:r>
      <w:r>
        <w:rPr>
          <w:spacing w:val="-19"/>
        </w:rPr>
        <w:t xml:space="preserve"> </w:t>
      </w:r>
      <w:r>
        <w:t>manufacturing</w:t>
      </w:r>
      <w:r>
        <w:rPr>
          <w:spacing w:val="-19"/>
        </w:rPr>
        <w:t xml:space="preserve"> </w:t>
      </w:r>
      <w:r>
        <w:t>with</w:t>
      </w:r>
      <w:r>
        <w:rPr>
          <w:spacing w:val="-19"/>
        </w:rPr>
        <w:t xml:space="preserve"> </w:t>
      </w:r>
      <w:r>
        <w:t>built-in</w:t>
      </w:r>
      <w:r>
        <w:rPr>
          <w:spacing w:val="-19"/>
        </w:rPr>
        <w:t xml:space="preserve"> </w:t>
      </w:r>
      <w:r>
        <w:t>scanning</w:t>
      </w:r>
      <w:r>
        <w:rPr>
          <w:spacing w:val="-19"/>
        </w:rPr>
        <w:t xml:space="preserve"> </w:t>
      </w:r>
      <w:r>
        <w:t>capabilities.</w:t>
      </w:r>
      <w:r>
        <w:rPr>
          <w:spacing w:val="1"/>
        </w:rPr>
        <w:t xml:space="preserve"> </w:t>
      </w:r>
      <w:r>
        <w:t>This</w:t>
      </w:r>
      <w:r>
        <w:rPr>
          <w:spacing w:val="-19"/>
        </w:rPr>
        <w:t xml:space="preserve"> </w:t>
      </w:r>
      <w:r>
        <w:t>allows</w:t>
      </w:r>
      <w:r>
        <w:rPr>
          <w:spacing w:val="-19"/>
        </w:rPr>
        <w:t xml:space="preserve"> </w:t>
      </w:r>
      <w:r>
        <w:t>a</w:t>
      </w:r>
      <w:r>
        <w:rPr>
          <w:spacing w:val="-19"/>
        </w:rPr>
        <w:t xml:space="preserve"> </w:t>
      </w:r>
      <w:r>
        <w:t>collaborative relationship</w:t>
      </w:r>
      <w:r>
        <w:rPr>
          <w:spacing w:val="-7"/>
        </w:rPr>
        <w:t xml:space="preserve"> </w:t>
      </w:r>
      <w:r>
        <w:t>between</w:t>
      </w:r>
      <w:r>
        <w:rPr>
          <w:spacing w:val="-7"/>
        </w:rPr>
        <w:t xml:space="preserve"> </w:t>
      </w:r>
      <w:r>
        <w:t>humans</w:t>
      </w:r>
      <w:r>
        <w:rPr>
          <w:spacing w:val="-7"/>
        </w:rPr>
        <w:t xml:space="preserve"> </w:t>
      </w:r>
      <w:r>
        <w:t>and</w:t>
      </w:r>
      <w:r>
        <w:rPr>
          <w:spacing w:val="-7"/>
        </w:rPr>
        <w:t xml:space="preserve"> </w:t>
      </w:r>
      <w:r>
        <w:t>machines:</w:t>
      </w:r>
      <w:r>
        <w:rPr>
          <w:spacing w:val="7"/>
        </w:rPr>
        <w:t xml:space="preserve"> </w:t>
      </w:r>
      <w:r>
        <w:t>users</w:t>
      </w:r>
      <w:r>
        <w:rPr>
          <w:spacing w:val="-7"/>
        </w:rPr>
        <w:t xml:space="preserve"> </w:t>
      </w:r>
      <w:r>
        <w:t>initiate</w:t>
      </w:r>
      <w:r>
        <w:rPr>
          <w:spacing w:val="-7"/>
        </w:rPr>
        <w:t xml:space="preserve"> </w:t>
      </w:r>
      <w:r>
        <w:t>a</w:t>
      </w:r>
      <w:r>
        <w:rPr>
          <w:spacing w:val="-7"/>
        </w:rPr>
        <w:t xml:space="preserve"> </w:t>
      </w:r>
      <w:r>
        <w:t>design</w:t>
      </w:r>
      <w:r>
        <w:rPr>
          <w:spacing w:val="-7"/>
        </w:rPr>
        <w:t xml:space="preserve"> </w:t>
      </w:r>
      <w:r>
        <w:t>with</w:t>
      </w:r>
      <w:r>
        <w:rPr>
          <w:spacing w:val="-7"/>
        </w:rPr>
        <w:t xml:space="preserve"> </w:t>
      </w:r>
      <w:r>
        <w:t>intuitive</w:t>
      </w:r>
      <w:r>
        <w:rPr>
          <w:spacing w:val="-7"/>
        </w:rPr>
        <w:t xml:space="preserve"> </w:t>
      </w:r>
      <w:r>
        <w:t>hand-modeling of</w:t>
      </w:r>
      <w:r>
        <w:rPr>
          <w:spacing w:val="-11"/>
        </w:rPr>
        <w:t xml:space="preserve"> </w:t>
      </w:r>
      <w:r>
        <w:t>soft</w:t>
      </w:r>
      <w:r>
        <w:rPr>
          <w:spacing w:val="-11"/>
        </w:rPr>
        <w:t xml:space="preserve"> </w:t>
      </w:r>
      <w:proofErr w:type="gramStart"/>
      <w:r>
        <w:t>material,</w:t>
      </w:r>
      <w:proofErr w:type="gramEnd"/>
      <w:r>
        <w:rPr>
          <w:spacing w:val="-9"/>
        </w:rPr>
        <w:t xml:space="preserve"> </w:t>
      </w:r>
      <w:r>
        <w:t>the</w:t>
      </w:r>
      <w:r>
        <w:rPr>
          <w:spacing w:val="-11"/>
        </w:rPr>
        <w:t xml:space="preserve"> </w:t>
      </w:r>
      <w:r>
        <w:t>printer</w:t>
      </w:r>
      <w:r>
        <w:rPr>
          <w:spacing w:val="-11"/>
        </w:rPr>
        <w:t xml:space="preserve"> </w:t>
      </w:r>
      <w:r>
        <w:t>then</w:t>
      </w:r>
      <w:r>
        <w:rPr>
          <w:spacing w:val="-11"/>
        </w:rPr>
        <w:t xml:space="preserve"> </w:t>
      </w:r>
      <w:r>
        <w:t>digitizes</w:t>
      </w:r>
      <w:r>
        <w:rPr>
          <w:spacing w:val="-11"/>
        </w:rPr>
        <w:t xml:space="preserve"> </w:t>
      </w:r>
      <w:r>
        <w:t>it</w:t>
      </w:r>
      <w:r>
        <w:rPr>
          <w:spacing w:val="-11"/>
        </w:rPr>
        <w:t xml:space="preserve"> </w:t>
      </w:r>
      <w:r>
        <w:t>and</w:t>
      </w:r>
      <w:r>
        <w:rPr>
          <w:spacing w:val="-11"/>
        </w:rPr>
        <w:t xml:space="preserve"> </w:t>
      </w:r>
      <w:r>
        <w:t>performs</w:t>
      </w:r>
      <w:r>
        <w:rPr>
          <w:spacing w:val="-11"/>
        </w:rPr>
        <w:t xml:space="preserve"> </w:t>
      </w:r>
      <w:r>
        <w:t>machine-based</w:t>
      </w:r>
      <w:r>
        <w:rPr>
          <w:spacing w:val="-11"/>
        </w:rPr>
        <w:t xml:space="preserve"> </w:t>
      </w:r>
      <w:r>
        <w:t>modification</w:t>
      </w:r>
      <w:r>
        <w:rPr>
          <w:spacing w:val="-11"/>
        </w:rPr>
        <w:t xml:space="preserve"> </w:t>
      </w:r>
      <w:r>
        <w:t>as</w:t>
      </w:r>
      <w:r>
        <w:rPr>
          <w:spacing w:val="-11"/>
        </w:rPr>
        <w:t xml:space="preserve"> </w:t>
      </w:r>
      <w:r>
        <w:t>the</w:t>
      </w:r>
      <w:r>
        <w:rPr>
          <w:spacing w:val="-11"/>
        </w:rPr>
        <w:t xml:space="preserve"> </w:t>
      </w:r>
      <w:r>
        <w:t>user</w:t>
      </w:r>
    </w:p>
    <w:p w:rsidR="00F45610" w:rsidRDefault="00F45610">
      <w:pPr>
        <w:spacing w:line="252" w:lineRule="auto"/>
        <w:jc w:val="both"/>
        <w:sectPr w:rsidR="00F45610">
          <w:headerReference w:type="default" r:id="rId39"/>
          <w:footerReference w:type="default" r:id="rId40"/>
          <w:pgSz w:w="12240" w:h="15840"/>
          <w:pgMar w:top="520" w:right="1420" w:bottom="1480" w:left="1420" w:header="0" w:footer="1286" w:gutter="0"/>
          <w:pgNumType w:start="12"/>
          <w:cols w:space="720"/>
        </w:sectPr>
      </w:pPr>
    </w:p>
    <w:p w:rsidR="00F45610" w:rsidRDefault="00F45610">
      <w:pPr>
        <w:pStyle w:val="BodyText"/>
        <w:spacing w:before="8"/>
        <w:rPr>
          <w:sz w:val="8"/>
        </w:rPr>
      </w:pPr>
    </w:p>
    <w:p w:rsidR="00F45610" w:rsidRDefault="008D4F3A">
      <w:pPr>
        <w:pStyle w:val="BodyText"/>
        <w:spacing w:before="59"/>
        <w:ind w:left="109"/>
        <w:jc w:val="both"/>
      </w:pPr>
      <w:proofErr w:type="gramStart"/>
      <w:r>
        <w:t>iterates</w:t>
      </w:r>
      <w:proofErr w:type="gramEnd"/>
      <w:r>
        <w:t xml:space="preserve"> on the digital model </w:t>
      </w:r>
      <w:hyperlink w:anchor="_bookmark215" w:history="1">
        <w:r>
          <w:t>[74].</w:t>
        </w:r>
      </w:hyperlink>
    </w:p>
    <w:p w:rsidR="00F45610" w:rsidRDefault="00F45610">
      <w:pPr>
        <w:pStyle w:val="BodyText"/>
      </w:pPr>
    </w:p>
    <w:p w:rsidR="00F45610" w:rsidRDefault="008D4F3A">
      <w:pPr>
        <w:pStyle w:val="Heading2"/>
        <w:numPr>
          <w:ilvl w:val="1"/>
          <w:numId w:val="9"/>
        </w:numPr>
        <w:tabs>
          <w:tab w:val="left" w:pos="885"/>
        </w:tabs>
        <w:spacing w:before="169"/>
        <w:ind w:hanging="774"/>
        <w:jc w:val="both"/>
      </w:pPr>
      <w:bookmarkStart w:id="169" w:name="2.4_Summary_of_Literature_Review"/>
      <w:bookmarkStart w:id="170" w:name="_bookmark33"/>
      <w:bookmarkEnd w:id="169"/>
      <w:bookmarkEnd w:id="170"/>
      <w:r>
        <w:t>Summary of Literature</w:t>
      </w:r>
      <w:r>
        <w:rPr>
          <w:spacing w:val="44"/>
        </w:rPr>
        <w:t xml:space="preserve"> </w:t>
      </w:r>
      <w:r>
        <w:t>Review</w:t>
      </w:r>
    </w:p>
    <w:p w:rsidR="00F45610" w:rsidRDefault="008D4F3A">
      <w:pPr>
        <w:pStyle w:val="BodyText"/>
        <w:spacing w:before="238" w:line="252" w:lineRule="auto"/>
        <w:ind w:left="109" w:right="108"/>
        <w:jc w:val="both"/>
      </w:pPr>
      <w:r>
        <w:t xml:space="preserve">In this chapter I lay out the historical context of 3D printing, briefly introduce its working </w:t>
      </w:r>
      <w:proofErr w:type="spellStart"/>
      <w:r>
        <w:t>prin</w:t>
      </w:r>
      <w:proofErr w:type="spellEnd"/>
      <w:r>
        <w:t xml:space="preserve">- </w:t>
      </w:r>
      <w:proofErr w:type="spellStart"/>
      <w:r>
        <w:t>ciples</w:t>
      </w:r>
      <w:proofErr w:type="spellEnd"/>
      <w:r>
        <w:t xml:space="preserve"> and recent development into consumer-grade low-cost devices. This has fostered a new area of fabrication research spanning HCI, graphics, mechanical engineering and a few other domains. As the focus of my thesis is mostly in HCI (with some overlaps with geometry and graphics), I then sample a range of recent work in these areas as a way to elicit my particular interest in this thesis, which is to integrate 3D printing with real world objects and to involve real people into the making process. The next chapter unfolds a presentation of four projects that encompasses these two themes, starting with techniques for making 3D printed attachment directly onto, around and through real world objects.</w:t>
      </w:r>
    </w:p>
    <w:p w:rsidR="00F45610" w:rsidRDefault="00F45610">
      <w:pPr>
        <w:spacing w:line="252" w:lineRule="auto"/>
        <w:jc w:val="both"/>
        <w:sectPr w:rsidR="00F45610">
          <w:headerReference w:type="default" r:id="rId41"/>
          <w:pgSz w:w="12240" w:h="15840"/>
          <w:pgMar w:top="1120" w:right="1420" w:bottom="1480" w:left="1420" w:header="595" w:footer="1286" w:gutter="0"/>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54"/>
        <w:ind w:left="109"/>
        <w:jc w:val="both"/>
        <w:rPr>
          <w:b/>
          <w:sz w:val="49"/>
        </w:rPr>
      </w:pPr>
      <w:bookmarkStart w:id="171" w:name="3_Techniques_for_Making_Attachments_to_R"/>
      <w:bookmarkStart w:id="172" w:name="_bookmark34"/>
      <w:bookmarkEnd w:id="171"/>
      <w:bookmarkEnd w:id="172"/>
      <w:r>
        <w:rPr>
          <w:b/>
          <w:sz w:val="49"/>
        </w:rPr>
        <w:t>Chapter 3</w:t>
      </w:r>
    </w:p>
    <w:p w:rsidR="00F45610" w:rsidRDefault="008D4F3A">
      <w:pPr>
        <w:spacing w:before="446" w:line="254" w:lineRule="auto"/>
        <w:ind w:left="109" w:right="1012"/>
        <w:rPr>
          <w:b/>
          <w:sz w:val="49"/>
        </w:rPr>
      </w:pPr>
      <w:r>
        <w:rPr>
          <w:b/>
          <w:spacing w:val="-5"/>
          <w:sz w:val="49"/>
        </w:rPr>
        <w:t xml:space="preserve">Techniques for </w:t>
      </w:r>
      <w:r>
        <w:rPr>
          <w:b/>
          <w:sz w:val="49"/>
        </w:rPr>
        <w:t xml:space="preserve">Making Attachments to Real </w:t>
      </w:r>
      <w:r>
        <w:rPr>
          <w:b/>
          <w:spacing w:val="-8"/>
          <w:sz w:val="49"/>
        </w:rPr>
        <w:t>World</w:t>
      </w:r>
      <w:r>
        <w:rPr>
          <w:b/>
          <w:spacing w:val="50"/>
          <w:sz w:val="49"/>
        </w:rPr>
        <w:t xml:space="preserve"> </w:t>
      </w:r>
      <w:r>
        <w:rPr>
          <w:b/>
          <w:sz w:val="49"/>
        </w:rPr>
        <w:t>Objects</w:t>
      </w:r>
    </w:p>
    <w:p w:rsidR="00F45610" w:rsidRDefault="00F45610">
      <w:pPr>
        <w:pStyle w:val="BodyText"/>
        <w:spacing w:before="1"/>
        <w:rPr>
          <w:b/>
          <w:sz w:val="64"/>
        </w:rPr>
      </w:pPr>
    </w:p>
    <w:p w:rsidR="00F45610" w:rsidRDefault="008D4F3A">
      <w:pPr>
        <w:pStyle w:val="BodyText"/>
        <w:spacing w:line="252" w:lineRule="auto"/>
        <w:ind w:left="109" w:right="108"/>
        <w:jc w:val="both"/>
      </w:pPr>
      <w:r>
        <w:t>Current 3D printing process has the problem of being detached to real world objects, primarily because existing use of 3D printing technology primarily focuses on creating new objects from scratch. This oversimplified assumption precludes the possibility that existing objects can also be extended, repaired or more generally modified to fulfill additional purposes. Being able to augment</w:t>
      </w:r>
      <w:r>
        <w:rPr>
          <w:spacing w:val="-6"/>
        </w:rPr>
        <w:t xml:space="preserve"> </w:t>
      </w:r>
      <w:r>
        <w:t>these</w:t>
      </w:r>
      <w:r>
        <w:rPr>
          <w:spacing w:val="-6"/>
        </w:rPr>
        <w:t xml:space="preserve"> </w:t>
      </w:r>
      <w:r>
        <w:t>existing</w:t>
      </w:r>
      <w:r>
        <w:rPr>
          <w:spacing w:val="-6"/>
        </w:rPr>
        <w:t xml:space="preserve"> </w:t>
      </w:r>
      <w:r>
        <w:t>objects</w:t>
      </w:r>
      <w:r>
        <w:rPr>
          <w:spacing w:val="-6"/>
        </w:rPr>
        <w:t xml:space="preserve"> </w:t>
      </w:r>
      <w:r>
        <w:t>rather</w:t>
      </w:r>
      <w:r>
        <w:rPr>
          <w:spacing w:val="-6"/>
        </w:rPr>
        <w:t xml:space="preserve"> </w:t>
      </w:r>
      <w:r>
        <w:t>than</w:t>
      </w:r>
      <w:r>
        <w:rPr>
          <w:spacing w:val="-6"/>
        </w:rPr>
        <w:t xml:space="preserve"> </w:t>
      </w:r>
      <w:r>
        <w:t>remaking</w:t>
      </w:r>
      <w:r>
        <w:rPr>
          <w:spacing w:val="-6"/>
        </w:rPr>
        <w:t xml:space="preserve"> </w:t>
      </w:r>
      <w:r>
        <w:t>them</w:t>
      </w:r>
      <w:r>
        <w:rPr>
          <w:spacing w:val="-6"/>
        </w:rPr>
        <w:t xml:space="preserve"> </w:t>
      </w:r>
      <w:r>
        <w:t>presents</w:t>
      </w:r>
      <w:r>
        <w:rPr>
          <w:spacing w:val="-6"/>
        </w:rPr>
        <w:t xml:space="preserve"> </w:t>
      </w:r>
      <w:r>
        <w:t>a</w:t>
      </w:r>
      <w:r>
        <w:rPr>
          <w:spacing w:val="-6"/>
        </w:rPr>
        <w:t xml:space="preserve"> </w:t>
      </w:r>
      <w:r>
        <w:t>more</w:t>
      </w:r>
      <w:r>
        <w:rPr>
          <w:spacing w:val="-6"/>
        </w:rPr>
        <w:t xml:space="preserve"> </w:t>
      </w:r>
      <w:r>
        <w:t>sustainable</w:t>
      </w:r>
      <w:r>
        <w:rPr>
          <w:spacing w:val="-6"/>
        </w:rPr>
        <w:t xml:space="preserve"> </w:t>
      </w:r>
      <w:r>
        <w:t>option</w:t>
      </w:r>
      <w:r>
        <w:rPr>
          <w:spacing w:val="-6"/>
        </w:rPr>
        <w:t xml:space="preserve"> </w:t>
      </w:r>
      <w:r>
        <w:t>for fabrication</w:t>
      </w:r>
      <w:r>
        <w:rPr>
          <w:spacing w:val="-11"/>
        </w:rPr>
        <w:t xml:space="preserve"> </w:t>
      </w:r>
      <w:r>
        <w:t>and,</w:t>
      </w:r>
      <w:r>
        <w:rPr>
          <w:spacing w:val="-10"/>
        </w:rPr>
        <w:t xml:space="preserve"> </w:t>
      </w:r>
      <w:r>
        <w:t>further,</w:t>
      </w:r>
      <w:r>
        <w:rPr>
          <w:spacing w:val="-10"/>
        </w:rPr>
        <w:t xml:space="preserve"> </w:t>
      </w:r>
      <w:r>
        <w:t>avoids</w:t>
      </w:r>
      <w:r>
        <w:rPr>
          <w:spacing w:val="-11"/>
        </w:rPr>
        <w:t xml:space="preserve"> </w:t>
      </w:r>
      <w:r>
        <w:t>unnecessarily</w:t>
      </w:r>
      <w:r>
        <w:rPr>
          <w:spacing w:val="-11"/>
        </w:rPr>
        <w:t xml:space="preserve"> </w:t>
      </w:r>
      <w:r>
        <w:t>replacing</w:t>
      </w:r>
      <w:r>
        <w:rPr>
          <w:spacing w:val="-11"/>
        </w:rPr>
        <w:t xml:space="preserve"> </w:t>
      </w:r>
      <w:r>
        <w:t>objects</w:t>
      </w:r>
      <w:r>
        <w:rPr>
          <w:spacing w:val="-11"/>
        </w:rPr>
        <w:t xml:space="preserve"> </w:t>
      </w:r>
      <w:r>
        <w:t>that</w:t>
      </w:r>
      <w:r>
        <w:rPr>
          <w:spacing w:val="-11"/>
        </w:rPr>
        <w:t xml:space="preserve"> </w:t>
      </w:r>
      <w:r>
        <w:t>might</w:t>
      </w:r>
      <w:r>
        <w:rPr>
          <w:spacing w:val="-11"/>
        </w:rPr>
        <w:t xml:space="preserve"> </w:t>
      </w:r>
      <w:r>
        <w:t>be</w:t>
      </w:r>
      <w:r>
        <w:rPr>
          <w:spacing w:val="-11"/>
        </w:rPr>
        <w:t xml:space="preserve"> </w:t>
      </w:r>
      <w:r>
        <w:t>of</w:t>
      </w:r>
      <w:r>
        <w:rPr>
          <w:spacing w:val="-11"/>
        </w:rPr>
        <w:t xml:space="preserve"> </w:t>
      </w:r>
      <w:r>
        <w:t>personal</w:t>
      </w:r>
      <w:r>
        <w:rPr>
          <w:spacing w:val="-11"/>
        </w:rPr>
        <w:t xml:space="preserve"> </w:t>
      </w:r>
      <w:r>
        <w:t>value</w:t>
      </w:r>
      <w:r>
        <w:rPr>
          <w:spacing w:val="-11"/>
        </w:rPr>
        <w:t xml:space="preserve"> </w:t>
      </w:r>
      <w:r>
        <w:t>to the</w:t>
      </w:r>
      <w:r>
        <w:rPr>
          <w:spacing w:val="-5"/>
        </w:rPr>
        <w:t xml:space="preserve"> </w:t>
      </w:r>
      <w:r>
        <w:t>users.</w:t>
      </w:r>
    </w:p>
    <w:p w:rsidR="00F45610" w:rsidRDefault="008D4F3A">
      <w:pPr>
        <w:pStyle w:val="BodyText"/>
        <w:spacing w:before="13" w:line="252" w:lineRule="auto"/>
        <w:ind w:left="109" w:right="107" w:firstLine="351"/>
        <w:jc w:val="both"/>
      </w:pPr>
      <w:r>
        <w:rPr>
          <w:spacing w:val="-10"/>
        </w:rPr>
        <w:t xml:space="preserve">To </w:t>
      </w:r>
      <w:r>
        <w:t xml:space="preserve">explore the possibility of augmenting real world objects, one fundamental ‘prerequisite’ is the ability to attach new 3D printed parts or components to existing objects. Fabricating parts to augment existing objects would require amongst other things an understanding of what at- </w:t>
      </w:r>
      <w:proofErr w:type="spellStart"/>
      <w:r>
        <w:t>tachment</w:t>
      </w:r>
      <w:proofErr w:type="spellEnd"/>
      <w:r>
        <w:t xml:space="preserve"> techniques can be used to join one object to another. There are a myriad of ways to fasten or attach two objects together from anchor bolts to zippers (see for example:  </w:t>
      </w:r>
      <w:hyperlink w:anchor="_bookmark143" w:history="1">
        <w:r>
          <w:t>[2,</w:t>
        </w:r>
      </w:hyperlink>
      <w:r>
        <w:t xml:space="preserve"> </w:t>
      </w:r>
      <w:hyperlink w:anchor="_bookmark217" w:history="1">
        <w:r>
          <w:t>76]).</w:t>
        </w:r>
      </w:hyperlink>
      <w:r>
        <w:t xml:space="preserve">   In our everyday life, this is often achieved using adhesives or fasteners. Adhesives are easily available and easy to use, </w:t>
      </w:r>
      <w:r>
        <w:rPr>
          <w:spacing w:val="-3"/>
        </w:rPr>
        <w:t xml:space="preserve">however </w:t>
      </w:r>
      <w:r>
        <w:t xml:space="preserve">to achieve certain reliability one needs to know what kind of adhesive to choose based on the surfaces it is applied, and further the non-trivial operation pro- </w:t>
      </w:r>
      <w:proofErr w:type="spellStart"/>
      <w:r>
        <w:t>cedure</w:t>
      </w:r>
      <w:proofErr w:type="spellEnd"/>
      <w:r>
        <w:t>,</w:t>
      </w:r>
      <w:r>
        <w:rPr>
          <w:spacing w:val="-7"/>
        </w:rPr>
        <w:t xml:space="preserve"> </w:t>
      </w:r>
      <w:r>
        <w:t>including</w:t>
      </w:r>
      <w:r>
        <w:rPr>
          <w:spacing w:val="-8"/>
        </w:rPr>
        <w:t xml:space="preserve"> </w:t>
      </w:r>
      <w:r>
        <w:t>cure</w:t>
      </w:r>
      <w:r>
        <w:rPr>
          <w:spacing w:val="-8"/>
        </w:rPr>
        <w:t xml:space="preserve"> </w:t>
      </w:r>
      <w:r>
        <w:t>time,</w:t>
      </w:r>
      <w:r>
        <w:rPr>
          <w:spacing w:val="-7"/>
        </w:rPr>
        <w:t xml:space="preserve"> </w:t>
      </w:r>
      <w:r>
        <w:t>to</w:t>
      </w:r>
      <w:r>
        <w:rPr>
          <w:spacing w:val="-8"/>
        </w:rPr>
        <w:t xml:space="preserve"> </w:t>
      </w:r>
      <w:r>
        <w:t>apply</w:t>
      </w:r>
      <w:r>
        <w:rPr>
          <w:spacing w:val="-8"/>
        </w:rPr>
        <w:t xml:space="preserve"> </w:t>
      </w:r>
      <w:r>
        <w:t>the</w:t>
      </w:r>
      <w:r>
        <w:rPr>
          <w:spacing w:val="-8"/>
        </w:rPr>
        <w:t xml:space="preserve"> </w:t>
      </w:r>
      <w:r>
        <w:t>chosen</w:t>
      </w:r>
      <w:r>
        <w:rPr>
          <w:spacing w:val="-8"/>
        </w:rPr>
        <w:t xml:space="preserve"> </w:t>
      </w:r>
      <w:r>
        <w:t>adhesives.</w:t>
      </w:r>
      <w:r>
        <w:rPr>
          <w:spacing w:val="8"/>
        </w:rPr>
        <w:t xml:space="preserve"> </w:t>
      </w:r>
      <w:r>
        <w:t>Fasteners</w:t>
      </w:r>
      <w:r>
        <w:rPr>
          <w:spacing w:val="-8"/>
        </w:rPr>
        <w:t xml:space="preserve"> </w:t>
      </w:r>
      <w:r>
        <w:t>are</w:t>
      </w:r>
      <w:r>
        <w:rPr>
          <w:spacing w:val="-8"/>
        </w:rPr>
        <w:t xml:space="preserve"> </w:t>
      </w:r>
      <w:r>
        <w:t>mostly</w:t>
      </w:r>
      <w:r>
        <w:rPr>
          <w:spacing w:val="-8"/>
        </w:rPr>
        <w:t xml:space="preserve"> </w:t>
      </w:r>
      <w:r>
        <w:t>mechanical</w:t>
      </w:r>
      <w:r>
        <w:rPr>
          <w:spacing w:val="-8"/>
        </w:rPr>
        <w:t xml:space="preserve"> </w:t>
      </w:r>
      <w:r>
        <w:t xml:space="preserve">and often require special structure (e.g., bolt holes, flat surface to be clamped on) within an </w:t>
      </w:r>
      <w:proofErr w:type="gramStart"/>
      <w:r>
        <w:t>object  to</w:t>
      </w:r>
      <w:proofErr w:type="gramEnd"/>
      <w:r>
        <w:t xml:space="preserve"> achieve robust fastening. Thus both options are easy to work with as general solutions, but struggle to adapt to individual objects’ specific geometric and material properties. In </w:t>
      </w:r>
      <w:proofErr w:type="spellStart"/>
      <w:r>
        <w:t>particu</w:t>
      </w:r>
      <w:proofErr w:type="spellEnd"/>
      <w:r>
        <w:t xml:space="preserve">- </w:t>
      </w:r>
      <w:proofErr w:type="gramStart"/>
      <w:r>
        <w:rPr>
          <w:spacing w:val="-3"/>
        </w:rPr>
        <w:t>lar</w:t>
      </w:r>
      <w:proofErr w:type="gramEnd"/>
      <w:r>
        <w:rPr>
          <w:spacing w:val="-3"/>
        </w:rPr>
        <w:t xml:space="preserve">, </w:t>
      </w:r>
      <w:r>
        <w:t>objects’ geometry might affect the viability (is a certain area attachable?), durability (is the attachment durable?), and usability/semantics (how would an attachment support or hinder the usage of the object?). Overall, how can we leverage the power of 3D printing to address these issues of attaching augmentations to existing</w:t>
      </w:r>
      <w:r>
        <w:rPr>
          <w:spacing w:val="-28"/>
        </w:rPr>
        <w:t xml:space="preserve"> </w:t>
      </w:r>
      <w:r>
        <w:t>objects?</w:t>
      </w:r>
    </w:p>
    <w:p w:rsidR="00F45610" w:rsidRDefault="008D4F3A">
      <w:pPr>
        <w:pStyle w:val="BodyText"/>
        <w:spacing w:before="13" w:line="252" w:lineRule="auto"/>
        <w:ind w:left="109" w:right="107" w:firstLine="351"/>
        <w:jc w:val="both"/>
      </w:pPr>
      <w:r>
        <w:t>In</w:t>
      </w:r>
      <w:r>
        <w:rPr>
          <w:spacing w:val="-5"/>
        </w:rPr>
        <w:t xml:space="preserve"> </w:t>
      </w:r>
      <w:r>
        <w:t>this</w:t>
      </w:r>
      <w:r>
        <w:rPr>
          <w:spacing w:val="-5"/>
        </w:rPr>
        <w:t xml:space="preserve"> </w:t>
      </w:r>
      <w:r>
        <w:t>chapter,</w:t>
      </w:r>
      <w:r>
        <w:rPr>
          <w:spacing w:val="-5"/>
        </w:rPr>
        <w:t xml:space="preserve"> </w:t>
      </w:r>
      <w:r>
        <w:t>I</w:t>
      </w:r>
      <w:r>
        <w:rPr>
          <w:spacing w:val="-5"/>
        </w:rPr>
        <w:t xml:space="preserve"> </w:t>
      </w:r>
      <w:r>
        <w:t>explore</w:t>
      </w:r>
      <w:r>
        <w:rPr>
          <w:spacing w:val="-5"/>
        </w:rPr>
        <w:t xml:space="preserve"> </w:t>
      </w:r>
      <w:r>
        <w:t>three</w:t>
      </w:r>
      <w:r>
        <w:rPr>
          <w:spacing w:val="-5"/>
        </w:rPr>
        <w:t xml:space="preserve"> </w:t>
      </w:r>
      <w:r>
        <w:t>specific</w:t>
      </w:r>
      <w:r>
        <w:rPr>
          <w:spacing w:val="-5"/>
        </w:rPr>
        <w:t xml:space="preserve"> </w:t>
      </w:r>
      <w:r>
        <w:t>attachment</w:t>
      </w:r>
      <w:r>
        <w:rPr>
          <w:spacing w:val="-5"/>
        </w:rPr>
        <w:t xml:space="preserve"> </w:t>
      </w:r>
      <w:r>
        <w:t>techniques</w:t>
      </w:r>
      <w:r>
        <w:rPr>
          <w:spacing w:val="-5"/>
        </w:rPr>
        <w:t xml:space="preserve"> </w:t>
      </w:r>
      <w:r>
        <w:t>enabled</w:t>
      </w:r>
      <w:r>
        <w:rPr>
          <w:spacing w:val="-5"/>
        </w:rPr>
        <w:t xml:space="preserve"> </w:t>
      </w:r>
      <w:r>
        <w:t>by</w:t>
      </w:r>
      <w:r>
        <w:rPr>
          <w:spacing w:val="-5"/>
        </w:rPr>
        <w:t xml:space="preserve"> </w:t>
      </w:r>
      <w:r>
        <w:t>a</w:t>
      </w:r>
      <w:r>
        <w:rPr>
          <w:spacing w:val="-5"/>
        </w:rPr>
        <w:t xml:space="preserve"> </w:t>
      </w:r>
      <w:r>
        <w:t>unified</w:t>
      </w:r>
      <w:r>
        <w:rPr>
          <w:spacing w:val="-5"/>
        </w:rPr>
        <w:t xml:space="preserve"> </w:t>
      </w:r>
      <w:proofErr w:type="spellStart"/>
      <w:r>
        <w:t>computa</w:t>
      </w:r>
      <w:proofErr w:type="spellEnd"/>
      <w:r>
        <w:t xml:space="preserve">- </w:t>
      </w:r>
      <w:proofErr w:type="spellStart"/>
      <w:r>
        <w:t>tional</w:t>
      </w:r>
      <w:proofErr w:type="spellEnd"/>
      <w:r>
        <w:rPr>
          <w:spacing w:val="-12"/>
        </w:rPr>
        <w:t xml:space="preserve"> </w:t>
      </w:r>
      <w:r>
        <w:t>framework:</w:t>
      </w:r>
      <w:r>
        <w:rPr>
          <w:spacing w:val="5"/>
        </w:rPr>
        <w:t xml:space="preserve"> </w:t>
      </w:r>
      <w:r>
        <w:rPr>
          <w:i/>
        </w:rPr>
        <w:t>(</w:t>
      </w:r>
      <w:proofErr w:type="spellStart"/>
      <w:r>
        <w:rPr>
          <w:i/>
        </w:rPr>
        <w:t>i</w:t>
      </w:r>
      <w:proofErr w:type="spellEnd"/>
      <w:r>
        <w:rPr>
          <w:i/>
        </w:rPr>
        <w:t>)</w:t>
      </w:r>
      <w:r>
        <w:rPr>
          <w:i/>
          <w:spacing w:val="-12"/>
        </w:rPr>
        <w:t xml:space="preserve"> </w:t>
      </w:r>
      <w:r>
        <w:t>Print-Over</w:t>
      </w:r>
      <w:r>
        <w:rPr>
          <w:spacing w:val="-12"/>
        </w:rPr>
        <w:t xml:space="preserve"> </w:t>
      </w:r>
      <w:r>
        <w:t>prints</w:t>
      </w:r>
      <w:r>
        <w:rPr>
          <w:spacing w:val="-12"/>
        </w:rPr>
        <w:t xml:space="preserve"> </w:t>
      </w:r>
      <w:r>
        <w:t>attachments</w:t>
      </w:r>
      <w:r>
        <w:rPr>
          <w:spacing w:val="-12"/>
        </w:rPr>
        <w:t xml:space="preserve"> </w:t>
      </w:r>
      <w:r>
        <w:t>directly</w:t>
      </w:r>
      <w:r>
        <w:rPr>
          <w:spacing w:val="-12"/>
        </w:rPr>
        <w:t xml:space="preserve"> </w:t>
      </w:r>
      <w:r>
        <w:t>onto</w:t>
      </w:r>
      <w:r>
        <w:rPr>
          <w:spacing w:val="-12"/>
        </w:rPr>
        <w:t xml:space="preserve"> </w:t>
      </w:r>
      <w:r>
        <w:t>the</w:t>
      </w:r>
      <w:r>
        <w:rPr>
          <w:spacing w:val="-12"/>
        </w:rPr>
        <w:t xml:space="preserve"> </w:t>
      </w:r>
      <w:r>
        <w:t>surface</w:t>
      </w:r>
      <w:r>
        <w:rPr>
          <w:spacing w:val="-12"/>
        </w:rPr>
        <w:t xml:space="preserve"> </w:t>
      </w:r>
      <w:r>
        <w:t>of</w:t>
      </w:r>
      <w:r>
        <w:rPr>
          <w:spacing w:val="-12"/>
        </w:rPr>
        <w:t xml:space="preserve"> </w:t>
      </w:r>
      <w:r>
        <w:t>an</w:t>
      </w:r>
      <w:r>
        <w:rPr>
          <w:spacing w:val="-12"/>
        </w:rPr>
        <w:t xml:space="preserve"> </w:t>
      </w:r>
      <w:r>
        <w:t>object,</w:t>
      </w:r>
      <w:r>
        <w:rPr>
          <w:spacing w:val="-10"/>
        </w:rPr>
        <w:t xml:space="preserve"> </w:t>
      </w:r>
      <w:r>
        <w:t>such</w:t>
      </w:r>
      <w:r>
        <w:rPr>
          <w:spacing w:val="-12"/>
        </w:rPr>
        <w:t xml:space="preserve"> </w:t>
      </w:r>
      <w:r>
        <w:t xml:space="preserve">as printing a magnet holder to a </w:t>
      </w:r>
      <w:r>
        <w:rPr>
          <w:spacing w:val="-4"/>
        </w:rPr>
        <w:t xml:space="preserve">Teddy </w:t>
      </w:r>
      <w:r>
        <w:t xml:space="preserve">bear (Figure </w:t>
      </w:r>
      <w:hyperlink w:anchor="_bookmark35" w:history="1">
        <w:r>
          <w:t>3.1b);</w:t>
        </w:r>
      </w:hyperlink>
      <w:r>
        <w:t xml:space="preserve"> </w:t>
      </w:r>
      <w:r>
        <w:rPr>
          <w:i/>
        </w:rPr>
        <w:t xml:space="preserve">(ii) </w:t>
      </w:r>
      <w:r>
        <w:t>Print-to-Affix fabricates parts</w:t>
      </w:r>
      <w:r>
        <w:rPr>
          <w:spacing w:val="-31"/>
        </w:rPr>
        <w:t xml:space="preserve"> </w:t>
      </w:r>
      <w:r>
        <w:t xml:space="preserve">which are separately attached using straps or adhesive, such as adding a structure to make a glue gun stand (Figure </w:t>
      </w:r>
      <w:hyperlink w:anchor="_bookmark35" w:history="1">
        <w:r>
          <w:t>3.1c);</w:t>
        </w:r>
      </w:hyperlink>
      <w:r>
        <w:t xml:space="preserve"> </w:t>
      </w:r>
      <w:r>
        <w:rPr>
          <w:i/>
        </w:rPr>
        <w:t xml:space="preserve">(iii) </w:t>
      </w:r>
      <w:r>
        <w:t>Print-Through prints an attachment through and around a hole of an existing object to interlock with it, such as printing a label into a the handle of a pair of</w:t>
      </w:r>
      <w:r>
        <w:rPr>
          <w:spacing w:val="6"/>
        </w:rPr>
        <w:t xml:space="preserve"> </w:t>
      </w:r>
      <w:r>
        <w:t>scissors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ind w:left="109"/>
      </w:pPr>
      <w:r>
        <w:t>(Figure</w:t>
      </w:r>
      <w:r>
        <w:rPr>
          <w:spacing w:val="54"/>
        </w:rPr>
        <w:t xml:space="preserve"> </w:t>
      </w:r>
      <w:hyperlink w:anchor="_bookmark35" w:history="1">
        <w:r>
          <w:t>3.1d).</w:t>
        </w:r>
      </w:hyperlink>
    </w:p>
    <w:p w:rsidR="00F45610" w:rsidRDefault="000E256A">
      <w:pPr>
        <w:pStyle w:val="BodyText"/>
        <w:spacing w:before="8"/>
        <w:rPr>
          <w:sz w:val="21"/>
        </w:rPr>
      </w:pPr>
      <w:r>
        <w:rPr>
          <w:noProof/>
        </w:rPr>
        <mc:AlternateContent>
          <mc:Choice Requires="wpg">
            <w:drawing>
              <wp:anchor distT="0" distB="0" distL="0" distR="0" simplePos="0" relativeHeight="1144" behindDoc="0" locked="0" layoutInCell="1" allowOverlap="1">
                <wp:simplePos x="0" y="0"/>
                <wp:positionH relativeFrom="page">
                  <wp:posOffset>1554480</wp:posOffset>
                </wp:positionH>
                <wp:positionV relativeFrom="paragraph">
                  <wp:posOffset>183515</wp:posOffset>
                </wp:positionV>
                <wp:extent cx="4663440" cy="2653030"/>
                <wp:effectExtent l="1905" t="2540" r="1905" b="1905"/>
                <wp:wrapTopAndBottom/>
                <wp:docPr id="12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3440" cy="2653030"/>
                          <a:chOff x="2448" y="289"/>
                          <a:chExt cx="7344" cy="4178"/>
                        </a:xfrm>
                      </wpg:grpSpPr>
                      <pic:pic xmlns:pic="http://schemas.openxmlformats.org/drawingml/2006/picture">
                        <pic:nvPicPr>
                          <pic:cNvPr id="122"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448" y="342"/>
                            <a:ext cx="7344" cy="4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Text Box 58"/>
                        <wps:cNvSpPr txBox="1">
                          <a:spLocks noChangeArrowheads="1"/>
                        </wps:cNvSpPr>
                        <wps:spPr bwMode="auto">
                          <a:xfrm>
                            <a:off x="2491" y="289"/>
                            <a:ext cx="202"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6"/>
                                </w:rPr>
                              </w:pPr>
                              <w:proofErr w:type="gramStart"/>
                              <w:r>
                                <w:rPr>
                                  <w:rFonts w:ascii="Helvetica"/>
                                  <w:b/>
                                  <w:sz w:val="36"/>
                                </w:rPr>
                                <w:t>a</w:t>
                              </w:r>
                              <w:proofErr w:type="gramEnd"/>
                            </w:p>
                          </w:txbxContent>
                        </wps:txbx>
                        <wps:bodyPr rot="0" vert="horz" wrap="square" lIns="0" tIns="0" rIns="0" bIns="0" anchor="t" anchorCtr="0" upright="1">
                          <a:noAutofit/>
                        </wps:bodyPr>
                      </wps:wsp>
                      <wps:wsp>
                        <wps:cNvPr id="124" name="Text Box 57"/>
                        <wps:cNvSpPr txBox="1">
                          <a:spLocks noChangeArrowheads="1"/>
                        </wps:cNvSpPr>
                        <wps:spPr bwMode="auto">
                          <a:xfrm>
                            <a:off x="6189" y="352"/>
                            <a:ext cx="222"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6"/>
                                </w:rPr>
                              </w:pPr>
                              <w:proofErr w:type="gramStart"/>
                              <w:r>
                                <w:rPr>
                                  <w:rFonts w:ascii="Helvetica"/>
                                  <w:b/>
                                  <w:sz w:val="36"/>
                                </w:rPr>
                                <w:t>b</w:t>
                              </w:r>
                              <w:proofErr w:type="gramEnd"/>
                            </w:p>
                          </w:txbxContent>
                        </wps:txbx>
                        <wps:bodyPr rot="0" vert="horz" wrap="square" lIns="0" tIns="0" rIns="0" bIns="0" anchor="t" anchorCtr="0" upright="1">
                          <a:noAutofit/>
                        </wps:bodyPr>
                      </wps:wsp>
                      <wps:wsp>
                        <wps:cNvPr id="125" name="Text Box 56"/>
                        <wps:cNvSpPr txBox="1">
                          <a:spLocks noChangeArrowheads="1"/>
                        </wps:cNvSpPr>
                        <wps:spPr bwMode="auto">
                          <a:xfrm>
                            <a:off x="2502" y="2417"/>
                            <a:ext cx="202"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6"/>
                                </w:rPr>
                              </w:pPr>
                              <w:proofErr w:type="gramStart"/>
                              <w:r>
                                <w:rPr>
                                  <w:rFonts w:ascii="Helvetica"/>
                                  <w:b/>
                                  <w:sz w:val="36"/>
                                </w:rPr>
                                <w:t>c</w:t>
                              </w:r>
                              <w:proofErr w:type="gramEnd"/>
                            </w:p>
                          </w:txbxContent>
                        </wps:txbx>
                        <wps:bodyPr rot="0" vert="horz" wrap="square" lIns="0" tIns="0" rIns="0" bIns="0" anchor="t" anchorCtr="0" upright="1">
                          <a:noAutofit/>
                        </wps:bodyPr>
                      </wps:wsp>
                      <wps:wsp>
                        <wps:cNvPr id="126" name="Text Box 55"/>
                        <wps:cNvSpPr txBox="1">
                          <a:spLocks noChangeArrowheads="1"/>
                        </wps:cNvSpPr>
                        <wps:spPr bwMode="auto">
                          <a:xfrm>
                            <a:off x="6166" y="2443"/>
                            <a:ext cx="222"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6"/>
                                </w:rPr>
                              </w:pPr>
                              <w:proofErr w:type="gramStart"/>
                              <w:r>
                                <w:rPr>
                                  <w:rFonts w:ascii="Helvetica"/>
                                  <w:b/>
                                  <w:sz w:val="36"/>
                                </w:rPr>
                                <w:t>d</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 o:spid="_x0000_s1026" style="position:absolute;margin-left:122.4pt;margin-top:14.45pt;width:367.2pt;height:208.9pt;z-index:1144;mso-wrap-distance-left:0;mso-wrap-distance-right:0;mso-position-horizontal-relative:page" coordorigin="2448,289" coordsize="7344,4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2448;top:342;width:7344;height:4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F6HDAAAA3AAAAA8AAABkcnMvZG93bnJldi54bWxET8lqwzAQvRfyD2ICvTVyHCjBiRKKiRuT&#10;5pLl0ttgTS1Ta2Qs1Xb/vioUepvHW2e7n2wrBup941jBcpGAIK6cbrhWcL8VT2sQPiBrbB2Tgm/y&#10;sN/NHraYaTfyhYZrqEUMYZ+hAhNCl0npK0MW/cJ1xJH7cL3FEGFfS93jGMNtK9MkeZYWG44NBjvK&#10;DVWf1y+r4PBanGp8X59sXqzOt7czl6Y5KvU4n142IAJN4V/85y51nJ+m8PtMv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0XocMAAADcAAAADwAAAAAAAAAAAAAAAACf&#10;AgAAZHJzL2Rvd25yZXYueG1sUEsFBgAAAAAEAAQA9wAAAI8DAAAAAA==&#10;">
                  <v:imagedata r:id="rId43" o:title=""/>
                </v:shape>
                <v:shapetype id="_x0000_t202" coordsize="21600,21600" o:spt="202" path="m,l,21600r21600,l21600,xe">
                  <v:stroke joinstyle="miter"/>
                  <v:path gradientshapeok="t" o:connecttype="rect"/>
                </v:shapetype>
                <v:shape id="Text Box 58" o:spid="_x0000_s1028" type="#_x0000_t202" style="position:absolute;left:2491;top:289;width:20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rsidR="008D4F3A" w:rsidRDefault="008D4F3A">
                        <w:pPr>
                          <w:spacing w:before="1"/>
                          <w:rPr>
                            <w:rFonts w:ascii="Helvetica"/>
                            <w:b/>
                            <w:sz w:val="36"/>
                          </w:rPr>
                        </w:pPr>
                        <w:proofErr w:type="gramStart"/>
                        <w:r>
                          <w:rPr>
                            <w:rFonts w:ascii="Helvetica"/>
                            <w:b/>
                            <w:sz w:val="36"/>
                          </w:rPr>
                          <w:t>a</w:t>
                        </w:r>
                        <w:proofErr w:type="gramEnd"/>
                      </w:p>
                    </w:txbxContent>
                  </v:textbox>
                </v:shape>
                <v:shape id="Text Box 57" o:spid="_x0000_s1029" type="#_x0000_t202" style="position:absolute;left:6189;top:352;width:22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rsidR="008D4F3A" w:rsidRDefault="008D4F3A">
                        <w:pPr>
                          <w:spacing w:before="1"/>
                          <w:rPr>
                            <w:rFonts w:ascii="Helvetica"/>
                            <w:b/>
                            <w:sz w:val="36"/>
                          </w:rPr>
                        </w:pPr>
                        <w:proofErr w:type="gramStart"/>
                        <w:r>
                          <w:rPr>
                            <w:rFonts w:ascii="Helvetica"/>
                            <w:b/>
                            <w:sz w:val="36"/>
                          </w:rPr>
                          <w:t>b</w:t>
                        </w:r>
                        <w:proofErr w:type="gramEnd"/>
                      </w:p>
                    </w:txbxContent>
                  </v:textbox>
                </v:shape>
                <v:shape id="Text Box 56" o:spid="_x0000_s1030" type="#_x0000_t202" style="position:absolute;left:2502;top:2417;width:20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uF8MA&#10;AADcAAAADwAAAGRycy9kb3ducmV2LnhtbERPTWvCQBC9F/oflin01mwUK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uF8MAAADcAAAADwAAAAAAAAAAAAAAAACYAgAAZHJzL2Rv&#10;d25yZXYueG1sUEsFBgAAAAAEAAQA9QAAAIgDAAAAAA==&#10;" filled="f" stroked="f">
                  <v:textbox inset="0,0,0,0">
                    <w:txbxContent>
                      <w:p w:rsidR="008D4F3A" w:rsidRDefault="008D4F3A">
                        <w:pPr>
                          <w:spacing w:before="1"/>
                          <w:rPr>
                            <w:rFonts w:ascii="Helvetica"/>
                            <w:b/>
                            <w:sz w:val="36"/>
                          </w:rPr>
                        </w:pPr>
                        <w:proofErr w:type="gramStart"/>
                        <w:r>
                          <w:rPr>
                            <w:rFonts w:ascii="Helvetica"/>
                            <w:b/>
                            <w:sz w:val="36"/>
                          </w:rPr>
                          <w:t>c</w:t>
                        </w:r>
                        <w:proofErr w:type="gramEnd"/>
                      </w:p>
                    </w:txbxContent>
                  </v:textbox>
                </v:shape>
                <v:shape id="Text Box 55" o:spid="_x0000_s1031" type="#_x0000_t202" style="position:absolute;left:6166;top:2443;width:22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wYMIA&#10;AADcAAAADwAAAGRycy9kb3ducmV2LnhtbERPTYvCMBC9C/sfwizsTVM9FK1GEVlBWFis3cMex2Zs&#10;g82k22S1/nsjCN7m8T5nseptIy7UeeNYwXiUgCAunTZcKfgptsMpCB+QNTaOScGNPKyWb4MFZtpd&#10;OafLIVQihrDPUEEdQptJ6cuaLPqRa4kjd3KdxRBhV0nd4TWG20ZOkiSVFg3Hhhpb2tRUng//VsH6&#10;l/NP8/d93Oen3BTFLOGv9KzUx3u/noMI1IeX+One6Th/ksL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jBgwgAAANwAAAAPAAAAAAAAAAAAAAAAAJgCAABkcnMvZG93&#10;bnJldi54bWxQSwUGAAAAAAQABAD1AAAAhwMAAAAA&#10;" filled="f" stroked="f">
                  <v:textbox inset="0,0,0,0">
                    <w:txbxContent>
                      <w:p w:rsidR="008D4F3A" w:rsidRDefault="008D4F3A">
                        <w:pPr>
                          <w:spacing w:before="1"/>
                          <w:rPr>
                            <w:rFonts w:ascii="Helvetica"/>
                            <w:b/>
                            <w:sz w:val="36"/>
                          </w:rPr>
                        </w:pPr>
                        <w:proofErr w:type="gramStart"/>
                        <w:r>
                          <w:rPr>
                            <w:rFonts w:ascii="Helvetica"/>
                            <w:b/>
                            <w:sz w:val="36"/>
                          </w:rPr>
                          <w:t>d</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right="108"/>
        <w:jc w:val="both"/>
      </w:pPr>
      <w:r>
        <w:t>Figure</w:t>
      </w:r>
      <w:r>
        <w:rPr>
          <w:spacing w:val="-8"/>
        </w:rPr>
        <w:t xml:space="preserve"> </w:t>
      </w:r>
      <w:r>
        <w:t>3.1:</w:t>
      </w:r>
      <w:r>
        <w:rPr>
          <w:spacing w:val="7"/>
        </w:rPr>
        <w:t xml:space="preserve"> </w:t>
      </w:r>
      <w:bookmarkStart w:id="173" w:name="_bookmark35"/>
      <w:bookmarkEnd w:id="173"/>
      <w:r>
        <w:t>Examples</w:t>
      </w:r>
      <w:r>
        <w:rPr>
          <w:spacing w:val="-8"/>
        </w:rPr>
        <w:t xml:space="preserve"> </w:t>
      </w:r>
      <w:r>
        <w:t>of</w:t>
      </w:r>
      <w:r>
        <w:rPr>
          <w:spacing w:val="-9"/>
        </w:rPr>
        <w:t xml:space="preserve"> </w:t>
      </w:r>
      <w:r>
        <w:t>how</w:t>
      </w:r>
      <w:r>
        <w:rPr>
          <w:spacing w:val="-8"/>
        </w:rPr>
        <w:t xml:space="preserve"> </w:t>
      </w:r>
      <w:r>
        <w:t>existing</w:t>
      </w:r>
      <w:r>
        <w:rPr>
          <w:spacing w:val="-8"/>
        </w:rPr>
        <w:t xml:space="preserve"> </w:t>
      </w:r>
      <w:r>
        <w:t>objects</w:t>
      </w:r>
      <w:r>
        <w:rPr>
          <w:spacing w:val="-9"/>
        </w:rPr>
        <w:t xml:space="preserve"> </w:t>
      </w:r>
      <w:r>
        <w:t>can</w:t>
      </w:r>
      <w:r>
        <w:rPr>
          <w:spacing w:val="-8"/>
        </w:rPr>
        <w:t xml:space="preserve"> </w:t>
      </w:r>
      <w:r>
        <w:t>be</w:t>
      </w:r>
      <w:r>
        <w:rPr>
          <w:spacing w:val="-9"/>
        </w:rPr>
        <w:t xml:space="preserve"> </w:t>
      </w:r>
      <w:r>
        <w:t>augmented</w:t>
      </w:r>
      <w:r>
        <w:rPr>
          <w:spacing w:val="-8"/>
        </w:rPr>
        <w:t xml:space="preserve"> </w:t>
      </w:r>
      <w:r>
        <w:t>using</w:t>
      </w:r>
      <w:r>
        <w:rPr>
          <w:spacing w:val="-9"/>
        </w:rPr>
        <w:t xml:space="preserve"> </w:t>
      </w:r>
      <w:r>
        <w:t>our</w:t>
      </w:r>
      <w:r>
        <w:rPr>
          <w:spacing w:val="-8"/>
        </w:rPr>
        <w:t xml:space="preserve"> </w:t>
      </w:r>
      <w:r>
        <w:t>techniques:</w:t>
      </w:r>
      <w:r>
        <w:rPr>
          <w:spacing w:val="7"/>
        </w:rPr>
        <w:t xml:space="preserve"> </w:t>
      </w:r>
      <w:r>
        <w:t>a)</w:t>
      </w:r>
      <w:r>
        <w:rPr>
          <w:spacing w:val="-9"/>
        </w:rPr>
        <w:t xml:space="preserve"> </w:t>
      </w:r>
      <w:r>
        <w:t xml:space="preserve">turning a battery into a LED torch; b) making a magnet from a </w:t>
      </w:r>
      <w:r>
        <w:rPr>
          <w:spacing w:val="-4"/>
        </w:rPr>
        <w:t xml:space="preserve">Teddy </w:t>
      </w:r>
      <w:r>
        <w:t>bear; c) adding a stand to a glue gun and d) attaching a name tag to a pair of</w:t>
      </w:r>
      <w:r>
        <w:rPr>
          <w:spacing w:val="-27"/>
        </w:rPr>
        <w:t xml:space="preserve"> </w:t>
      </w:r>
      <w:r>
        <w:t>scissors.</w:t>
      </w:r>
    </w:p>
    <w:p w:rsidR="00F45610" w:rsidRDefault="00F45610">
      <w:pPr>
        <w:pStyle w:val="BodyText"/>
      </w:pPr>
    </w:p>
    <w:p w:rsidR="00F45610" w:rsidRDefault="00F45610">
      <w:pPr>
        <w:pStyle w:val="BodyText"/>
        <w:spacing w:before="4"/>
        <w:rPr>
          <w:sz w:val="26"/>
        </w:rPr>
      </w:pPr>
    </w:p>
    <w:p w:rsidR="00F45610" w:rsidRDefault="008D4F3A">
      <w:pPr>
        <w:pStyle w:val="BodyText"/>
        <w:spacing w:line="252" w:lineRule="auto"/>
        <w:ind w:left="110" w:right="107" w:firstLine="351"/>
        <w:jc w:val="both"/>
      </w:pPr>
      <w:r>
        <w:t>These attachment techniques were integrated into Encore–a tool that can import a 3D</w:t>
      </w:r>
      <w:r>
        <w:rPr>
          <w:spacing w:val="-20"/>
        </w:rPr>
        <w:t xml:space="preserve"> </w:t>
      </w:r>
      <w:r>
        <w:t>model of an existing object, perform geometric analyses for the attachment techniques, and allow user exploration through visualization and direct manipulation. Our analysis metrics are designed to provide up-front information about viability, durability and usability of the attachments, where the user can explore tradeoffs among these metrics. Finally, Encore will generate a production- ready model of the parts to be printed, including information necessary for the custom printing process.</w:t>
      </w:r>
      <w:r>
        <w:rPr>
          <w:spacing w:val="7"/>
        </w:rPr>
        <w:t xml:space="preserve"> </w:t>
      </w:r>
      <w:r>
        <w:t>Figure</w:t>
      </w:r>
      <w:r>
        <w:rPr>
          <w:spacing w:val="-7"/>
        </w:rPr>
        <w:t xml:space="preserve"> </w:t>
      </w:r>
      <w:r>
        <w:t>XX</w:t>
      </w:r>
      <w:r>
        <w:rPr>
          <w:spacing w:val="-7"/>
        </w:rPr>
        <w:t xml:space="preserve"> </w:t>
      </w:r>
      <w:r>
        <w:t>shows</w:t>
      </w:r>
      <w:r>
        <w:rPr>
          <w:spacing w:val="-7"/>
        </w:rPr>
        <w:t xml:space="preserve"> </w:t>
      </w:r>
      <w:r>
        <w:t>an</w:t>
      </w:r>
      <w:r>
        <w:rPr>
          <w:spacing w:val="-7"/>
        </w:rPr>
        <w:t xml:space="preserve"> </w:t>
      </w:r>
      <w:r>
        <w:t>overview</w:t>
      </w:r>
      <w:r>
        <w:rPr>
          <w:spacing w:val="-7"/>
        </w:rPr>
        <w:t xml:space="preserve"> </w:t>
      </w:r>
      <w:r>
        <w:t>of</w:t>
      </w:r>
      <w:r>
        <w:rPr>
          <w:spacing w:val="-7"/>
        </w:rPr>
        <w:t xml:space="preserve"> </w:t>
      </w:r>
      <w:r>
        <w:t>the</w:t>
      </w:r>
      <w:r>
        <w:rPr>
          <w:spacing w:val="-7"/>
        </w:rPr>
        <w:t xml:space="preserve"> </w:t>
      </w:r>
      <w:r>
        <w:t>underlying</w:t>
      </w:r>
      <w:r>
        <w:rPr>
          <w:spacing w:val="-7"/>
        </w:rPr>
        <w:t xml:space="preserve"> </w:t>
      </w:r>
      <w:r>
        <w:t>framework.</w:t>
      </w:r>
    </w:p>
    <w:p w:rsidR="00F45610" w:rsidRDefault="008D4F3A">
      <w:pPr>
        <w:pStyle w:val="BodyText"/>
        <w:spacing w:before="2"/>
        <w:rPr>
          <w:sz w:val="25"/>
        </w:rPr>
      </w:pPr>
      <w:r>
        <w:rPr>
          <w:noProof/>
        </w:rPr>
        <w:drawing>
          <wp:anchor distT="0" distB="0" distL="0" distR="0" simplePos="0" relativeHeight="1168" behindDoc="0" locked="0" layoutInCell="1" allowOverlap="1">
            <wp:simplePos x="0" y="0"/>
            <wp:positionH relativeFrom="page">
              <wp:posOffset>971550</wp:posOffset>
            </wp:positionH>
            <wp:positionV relativeFrom="paragraph">
              <wp:posOffset>208751</wp:posOffset>
            </wp:positionV>
            <wp:extent cx="5852159" cy="670560"/>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44" cstate="print"/>
                    <a:stretch>
                      <a:fillRect/>
                    </a:stretch>
                  </pic:blipFill>
                  <pic:spPr>
                    <a:xfrm>
                      <a:off x="0" y="0"/>
                      <a:ext cx="5852159" cy="670560"/>
                    </a:xfrm>
                    <a:prstGeom prst="rect">
                      <a:avLst/>
                    </a:prstGeom>
                  </pic:spPr>
                </pic:pic>
              </a:graphicData>
            </a:graphic>
          </wp:anchor>
        </w:drawing>
      </w:r>
    </w:p>
    <w:p w:rsidR="00F45610" w:rsidRDefault="00F45610">
      <w:pPr>
        <w:pStyle w:val="BodyText"/>
        <w:spacing w:before="1"/>
        <w:rPr>
          <w:sz w:val="20"/>
        </w:rPr>
      </w:pPr>
    </w:p>
    <w:p w:rsidR="00F45610" w:rsidRDefault="008D4F3A">
      <w:pPr>
        <w:pStyle w:val="BodyText"/>
        <w:spacing w:line="252" w:lineRule="auto"/>
        <w:ind w:left="110" w:right="108"/>
        <w:jc w:val="both"/>
      </w:pPr>
      <w:r>
        <w:t xml:space="preserve">Figure 3.2: </w:t>
      </w:r>
      <w:bookmarkStart w:id="174" w:name="_bookmark36"/>
      <w:bookmarkEnd w:id="174"/>
      <w:r>
        <w:t xml:space="preserve">A computational pipeline for designing and fabricating attachments to augment </w:t>
      </w:r>
      <w:proofErr w:type="spellStart"/>
      <w:r>
        <w:t>ev</w:t>
      </w:r>
      <w:proofErr w:type="spellEnd"/>
      <w:r>
        <w:t xml:space="preserve">- </w:t>
      </w:r>
      <w:proofErr w:type="spellStart"/>
      <w:r>
        <w:t>eryday</w:t>
      </w:r>
      <w:proofErr w:type="spellEnd"/>
      <w:r>
        <w:t xml:space="preserve"> objects.</w:t>
      </w:r>
    </w:p>
    <w:p w:rsidR="00F45610" w:rsidRDefault="00F45610">
      <w:pPr>
        <w:pStyle w:val="BodyText"/>
      </w:pPr>
    </w:p>
    <w:p w:rsidR="00F45610" w:rsidRDefault="00F45610">
      <w:pPr>
        <w:pStyle w:val="BodyText"/>
        <w:spacing w:before="4"/>
        <w:rPr>
          <w:sz w:val="26"/>
        </w:rPr>
      </w:pPr>
    </w:p>
    <w:p w:rsidR="00F45610" w:rsidRDefault="008D4F3A">
      <w:pPr>
        <w:pStyle w:val="BodyText"/>
        <w:spacing w:line="252" w:lineRule="auto"/>
        <w:ind w:left="110" w:right="107" w:firstLine="351"/>
        <w:jc w:val="both"/>
      </w:pPr>
      <w:r>
        <w:t>In the remainder of the chapter, I first review existing attachment solutions and how they might</w:t>
      </w:r>
      <w:r>
        <w:rPr>
          <w:spacing w:val="-6"/>
        </w:rPr>
        <w:t xml:space="preserve"> </w:t>
      </w:r>
      <w:r>
        <w:t>afford</w:t>
      </w:r>
      <w:r>
        <w:rPr>
          <w:spacing w:val="-6"/>
        </w:rPr>
        <w:t xml:space="preserve"> </w:t>
      </w:r>
      <w:r>
        <w:t>end-user</w:t>
      </w:r>
      <w:r>
        <w:rPr>
          <w:spacing w:val="-6"/>
        </w:rPr>
        <w:t xml:space="preserve"> </w:t>
      </w:r>
      <w:r>
        <w:t>customization.</w:t>
      </w:r>
      <w:r>
        <w:rPr>
          <w:spacing w:val="8"/>
        </w:rPr>
        <w:t xml:space="preserve"> </w:t>
      </w:r>
      <w:r>
        <w:t>Then</w:t>
      </w:r>
      <w:r>
        <w:rPr>
          <w:spacing w:val="-6"/>
        </w:rPr>
        <w:t xml:space="preserve"> </w:t>
      </w:r>
      <w:r>
        <w:t>I</w:t>
      </w:r>
      <w:r>
        <w:rPr>
          <w:spacing w:val="-6"/>
        </w:rPr>
        <w:t xml:space="preserve"> </w:t>
      </w:r>
      <w:r>
        <w:t>present</w:t>
      </w:r>
      <w:r>
        <w:rPr>
          <w:spacing w:val="-6"/>
        </w:rPr>
        <w:t xml:space="preserve"> </w:t>
      </w:r>
      <w:r>
        <w:t>the</w:t>
      </w:r>
      <w:r>
        <w:rPr>
          <w:spacing w:val="-6"/>
        </w:rPr>
        <w:t xml:space="preserve"> </w:t>
      </w:r>
      <w:r>
        <w:t>attachment</w:t>
      </w:r>
      <w:r>
        <w:rPr>
          <w:spacing w:val="-6"/>
        </w:rPr>
        <w:t xml:space="preserve"> </w:t>
      </w:r>
      <w:proofErr w:type="gramStart"/>
      <w:r>
        <w:t>techniques,</w:t>
      </w:r>
      <w:proofErr w:type="gramEnd"/>
      <w:r>
        <w:rPr>
          <w:spacing w:val="-6"/>
        </w:rPr>
        <w:t xml:space="preserve"> </w:t>
      </w:r>
      <w:r>
        <w:t>describe</w:t>
      </w:r>
      <w:r>
        <w:rPr>
          <w:spacing w:val="-6"/>
        </w:rPr>
        <w:t xml:space="preserve"> </w:t>
      </w:r>
      <w:r>
        <w:t xml:space="preserve">several exemplar analysis metrics for evaluating the goodness of attachment, and present Encore’s vi- </w:t>
      </w:r>
      <w:proofErr w:type="spellStart"/>
      <w:r>
        <w:t>sualization</w:t>
      </w:r>
      <w:proofErr w:type="spellEnd"/>
      <w:r>
        <w:t xml:space="preserve"> and direct manipulation interface. Finally I report an evaluation of printing cost and strength.</w:t>
      </w:r>
    </w:p>
    <w:p w:rsidR="00F45610" w:rsidRDefault="00F45610">
      <w:pPr>
        <w:spacing w:line="252" w:lineRule="auto"/>
        <w:jc w:val="both"/>
        <w:sectPr w:rsidR="00F45610">
          <w:footerReference w:type="default" r:id="rId45"/>
          <w:pgSz w:w="12240" w:h="15840"/>
          <w:pgMar w:top="1120" w:right="1420" w:bottom="1480" w:left="1420" w:header="595" w:footer="1286" w:gutter="0"/>
          <w:pgNumType w:start="16"/>
          <w:cols w:space="720"/>
        </w:sectPr>
      </w:pPr>
    </w:p>
    <w:p w:rsidR="00F45610" w:rsidRDefault="008D4F3A">
      <w:pPr>
        <w:pStyle w:val="Heading2"/>
        <w:numPr>
          <w:ilvl w:val="1"/>
          <w:numId w:val="8"/>
        </w:numPr>
        <w:tabs>
          <w:tab w:val="left" w:pos="885"/>
        </w:tabs>
        <w:spacing w:before="66"/>
        <w:ind w:hanging="774"/>
        <w:jc w:val="both"/>
      </w:pPr>
      <w:bookmarkStart w:id="175" w:name="3.1_Existing_Attachment_Solutions"/>
      <w:bookmarkStart w:id="176" w:name="_bookmark37"/>
      <w:bookmarkEnd w:id="175"/>
      <w:bookmarkEnd w:id="176"/>
      <w:r>
        <w:lastRenderedPageBreak/>
        <w:t>Existing Attachment</w:t>
      </w:r>
      <w:r>
        <w:rPr>
          <w:spacing w:val="55"/>
        </w:rPr>
        <w:t xml:space="preserve"> </w:t>
      </w:r>
      <w:r>
        <w:t>Solutions</w:t>
      </w:r>
    </w:p>
    <w:p w:rsidR="00F45610" w:rsidRDefault="008D4F3A">
      <w:pPr>
        <w:pStyle w:val="BodyText"/>
        <w:spacing w:before="238" w:line="249" w:lineRule="auto"/>
        <w:ind w:left="109" w:right="107"/>
        <w:jc w:val="both"/>
      </w:pPr>
      <w:r>
        <w:t>Attachment–fastening or otherwise binding two objects together–is a task that commonly arises in everyday life, and one that is not entirely straightforward. Material properties, strength, us- ability,</w:t>
      </w:r>
      <w:r>
        <w:rPr>
          <w:spacing w:val="-6"/>
        </w:rPr>
        <w:t xml:space="preserve"> </w:t>
      </w:r>
      <w:r>
        <w:t>and</w:t>
      </w:r>
      <w:r>
        <w:rPr>
          <w:spacing w:val="-6"/>
        </w:rPr>
        <w:t xml:space="preserve"> </w:t>
      </w:r>
      <w:r>
        <w:t>aesthetics</w:t>
      </w:r>
      <w:r>
        <w:rPr>
          <w:spacing w:val="-6"/>
        </w:rPr>
        <w:t xml:space="preserve"> </w:t>
      </w:r>
      <w:r>
        <w:t>all</w:t>
      </w:r>
      <w:r>
        <w:rPr>
          <w:spacing w:val="-7"/>
        </w:rPr>
        <w:t xml:space="preserve"> </w:t>
      </w:r>
      <w:r>
        <w:t>need</w:t>
      </w:r>
      <w:r>
        <w:rPr>
          <w:spacing w:val="-6"/>
        </w:rPr>
        <w:t xml:space="preserve"> </w:t>
      </w:r>
      <w:r>
        <w:t>to</w:t>
      </w:r>
      <w:r>
        <w:rPr>
          <w:spacing w:val="-6"/>
        </w:rPr>
        <w:t xml:space="preserve"> </w:t>
      </w:r>
      <w:r>
        <w:t>be</w:t>
      </w:r>
      <w:r>
        <w:rPr>
          <w:spacing w:val="-7"/>
        </w:rPr>
        <w:t xml:space="preserve"> </w:t>
      </w:r>
      <w:r>
        <w:t>considered</w:t>
      </w:r>
      <w:r>
        <w:rPr>
          <w:spacing w:val="-6"/>
        </w:rPr>
        <w:t xml:space="preserve"> </w:t>
      </w:r>
      <w:r>
        <w:t>when</w:t>
      </w:r>
      <w:r>
        <w:rPr>
          <w:spacing w:val="-6"/>
        </w:rPr>
        <w:t xml:space="preserve"> </w:t>
      </w:r>
      <w:r>
        <w:t>attaching</w:t>
      </w:r>
      <w:r>
        <w:rPr>
          <w:spacing w:val="-7"/>
        </w:rPr>
        <w:t xml:space="preserve"> </w:t>
      </w:r>
      <w:r>
        <w:t>objects</w:t>
      </w:r>
      <w:r>
        <w:rPr>
          <w:spacing w:val="-6"/>
        </w:rPr>
        <w:t xml:space="preserve"> </w:t>
      </w:r>
      <w:r>
        <w:t>together.</w:t>
      </w:r>
      <w:r>
        <w:rPr>
          <w:spacing w:val="7"/>
        </w:rPr>
        <w:t xml:space="preserve"> </w:t>
      </w:r>
      <w:r>
        <w:rPr>
          <w:spacing w:val="-10"/>
        </w:rPr>
        <w:t>To</w:t>
      </w:r>
      <w:r>
        <w:rPr>
          <w:spacing w:val="-6"/>
        </w:rPr>
        <w:t xml:space="preserve"> </w:t>
      </w:r>
      <w:r>
        <w:t>address</w:t>
      </w:r>
      <w:r>
        <w:rPr>
          <w:spacing w:val="-7"/>
        </w:rPr>
        <w:t xml:space="preserve"> </w:t>
      </w:r>
      <w:r>
        <w:t xml:space="preserve">this, websites like </w:t>
      </w:r>
      <w:proofErr w:type="spellStart"/>
      <w:r>
        <w:t>ThisToThat</w:t>
      </w:r>
      <w:proofErr w:type="spellEnd"/>
      <w:r>
        <w:t xml:space="preserve"> </w:t>
      </w:r>
      <w:hyperlink w:anchor="_bookmark39" w:history="1">
        <w:r>
          <w:rPr>
            <w:position w:val="9"/>
            <w:sz w:val="16"/>
          </w:rPr>
          <w:t>1</w:t>
        </w:r>
      </w:hyperlink>
      <w:r>
        <w:rPr>
          <w:position w:val="9"/>
          <w:sz w:val="16"/>
        </w:rPr>
        <w:t xml:space="preserve"> </w:t>
      </w:r>
      <w:r>
        <w:t xml:space="preserve">let a person enter two materials and suggests the best option for </w:t>
      </w:r>
      <w:proofErr w:type="spellStart"/>
      <w:r>
        <w:t>glu</w:t>
      </w:r>
      <w:proofErr w:type="spellEnd"/>
      <w:r>
        <w:t xml:space="preserve">- </w:t>
      </w:r>
      <w:proofErr w:type="spellStart"/>
      <w:r>
        <w:t>ing</w:t>
      </w:r>
      <w:proofErr w:type="spellEnd"/>
      <w:r>
        <w:rPr>
          <w:spacing w:val="-8"/>
        </w:rPr>
        <w:t xml:space="preserve"> </w:t>
      </w:r>
      <w:r>
        <w:t>them</w:t>
      </w:r>
      <w:r>
        <w:rPr>
          <w:spacing w:val="-8"/>
        </w:rPr>
        <w:t xml:space="preserve"> </w:t>
      </w:r>
      <w:r>
        <w:t>together.</w:t>
      </w:r>
      <w:r>
        <w:rPr>
          <w:spacing w:val="7"/>
        </w:rPr>
        <w:t xml:space="preserve"> </w:t>
      </w:r>
      <w:r>
        <w:t>Other</w:t>
      </w:r>
      <w:r>
        <w:rPr>
          <w:spacing w:val="-8"/>
        </w:rPr>
        <w:t xml:space="preserve"> </w:t>
      </w:r>
      <w:r>
        <w:t>approaches</w:t>
      </w:r>
      <w:r>
        <w:rPr>
          <w:spacing w:val="-8"/>
        </w:rPr>
        <w:t xml:space="preserve"> </w:t>
      </w:r>
      <w:r>
        <w:t>leverage</w:t>
      </w:r>
      <w:r>
        <w:rPr>
          <w:spacing w:val="-8"/>
        </w:rPr>
        <w:t xml:space="preserve"> </w:t>
      </w:r>
      <w:r>
        <w:t>objects’</w:t>
      </w:r>
      <w:r>
        <w:rPr>
          <w:spacing w:val="-8"/>
        </w:rPr>
        <w:t xml:space="preserve"> </w:t>
      </w:r>
      <w:r>
        <w:t>mechanical</w:t>
      </w:r>
      <w:r>
        <w:rPr>
          <w:spacing w:val="-8"/>
        </w:rPr>
        <w:t xml:space="preserve"> </w:t>
      </w:r>
      <w:r>
        <w:t>properties,</w:t>
      </w:r>
      <w:r>
        <w:rPr>
          <w:spacing w:val="-8"/>
        </w:rPr>
        <w:t xml:space="preserve"> </w:t>
      </w:r>
      <w:r>
        <w:t>such</w:t>
      </w:r>
      <w:r>
        <w:rPr>
          <w:spacing w:val="-8"/>
        </w:rPr>
        <w:t xml:space="preserve"> </w:t>
      </w:r>
      <w:r>
        <w:t>as</w:t>
      </w:r>
      <w:r>
        <w:rPr>
          <w:spacing w:val="-8"/>
        </w:rPr>
        <w:t xml:space="preserve"> </w:t>
      </w:r>
      <w:r>
        <w:t>the</w:t>
      </w:r>
      <w:r>
        <w:rPr>
          <w:spacing w:val="-8"/>
        </w:rPr>
        <w:t xml:space="preserve"> </w:t>
      </w:r>
      <w:r>
        <w:t>widely used</w:t>
      </w:r>
      <w:r>
        <w:rPr>
          <w:spacing w:val="-13"/>
        </w:rPr>
        <w:t xml:space="preserve"> </w:t>
      </w:r>
      <w:r>
        <w:t>joineries</w:t>
      </w:r>
      <w:r>
        <w:rPr>
          <w:spacing w:val="-13"/>
        </w:rPr>
        <w:t xml:space="preserve"> </w:t>
      </w:r>
      <w:r>
        <w:t>and</w:t>
      </w:r>
      <w:r>
        <w:rPr>
          <w:spacing w:val="-13"/>
        </w:rPr>
        <w:t xml:space="preserve"> </w:t>
      </w:r>
      <w:r>
        <w:t>fasteners</w:t>
      </w:r>
      <w:r>
        <w:rPr>
          <w:spacing w:val="-13"/>
        </w:rPr>
        <w:t xml:space="preserve"> </w:t>
      </w:r>
      <w:r>
        <w:t>commonly</w:t>
      </w:r>
      <w:r>
        <w:rPr>
          <w:spacing w:val="-13"/>
        </w:rPr>
        <w:t xml:space="preserve"> </w:t>
      </w:r>
      <w:r>
        <w:t>used</w:t>
      </w:r>
      <w:r>
        <w:rPr>
          <w:spacing w:val="-13"/>
        </w:rPr>
        <w:t xml:space="preserve"> </w:t>
      </w:r>
      <w:r>
        <w:t>in</w:t>
      </w:r>
      <w:r>
        <w:rPr>
          <w:spacing w:val="-13"/>
        </w:rPr>
        <w:t xml:space="preserve"> </w:t>
      </w:r>
      <w:r>
        <w:t>various</w:t>
      </w:r>
      <w:r>
        <w:rPr>
          <w:spacing w:val="-13"/>
        </w:rPr>
        <w:t xml:space="preserve"> </w:t>
      </w:r>
      <w:r>
        <w:t>manufacture</w:t>
      </w:r>
      <w:r>
        <w:rPr>
          <w:spacing w:val="-13"/>
        </w:rPr>
        <w:t xml:space="preserve"> </w:t>
      </w:r>
      <w:r>
        <w:t>industries</w:t>
      </w:r>
      <w:r>
        <w:rPr>
          <w:spacing w:val="-13"/>
        </w:rPr>
        <w:t xml:space="preserve"> </w:t>
      </w:r>
      <w:r>
        <w:t>(e.g.,</w:t>
      </w:r>
      <w:r>
        <w:rPr>
          <w:spacing w:val="-11"/>
        </w:rPr>
        <w:t xml:space="preserve"> </w:t>
      </w:r>
      <w:hyperlink w:anchor="_bookmark143" w:history="1">
        <w:r>
          <w:t>[2]).</w:t>
        </w:r>
      </w:hyperlink>
      <w:r>
        <w:rPr>
          <w:spacing w:val="6"/>
        </w:rPr>
        <w:t xml:space="preserve"> </w:t>
      </w:r>
      <w:r>
        <w:t xml:space="preserve">Attach- </w:t>
      </w:r>
      <w:proofErr w:type="spellStart"/>
      <w:r>
        <w:t>ment</w:t>
      </w:r>
      <w:proofErr w:type="spellEnd"/>
      <w:r>
        <w:t xml:space="preserve"> can also be made complex by the specific constraints of the objects being connected. For example, the free universal construction kit offers adaptors between 10 otherwise incompatible children’s</w:t>
      </w:r>
      <w:r>
        <w:rPr>
          <w:spacing w:val="-9"/>
        </w:rPr>
        <w:t xml:space="preserve"> </w:t>
      </w:r>
      <w:r>
        <w:t>construction</w:t>
      </w:r>
      <w:r>
        <w:rPr>
          <w:spacing w:val="-9"/>
        </w:rPr>
        <w:t xml:space="preserve"> </w:t>
      </w:r>
      <w:r>
        <w:t>kits</w:t>
      </w:r>
      <w:r>
        <w:rPr>
          <w:spacing w:val="-9"/>
        </w:rPr>
        <w:t xml:space="preserve"> </w:t>
      </w:r>
      <w:r>
        <w:t>from</w:t>
      </w:r>
      <w:r>
        <w:rPr>
          <w:spacing w:val="-9"/>
        </w:rPr>
        <w:t xml:space="preserve"> </w:t>
      </w:r>
      <w:r>
        <w:t>Lego</w:t>
      </w:r>
      <w:r>
        <w:rPr>
          <w:spacing w:val="-9"/>
        </w:rPr>
        <w:t xml:space="preserve"> </w:t>
      </w:r>
      <w:r>
        <w:t>to</w:t>
      </w:r>
      <w:r>
        <w:rPr>
          <w:spacing w:val="-9"/>
        </w:rPr>
        <w:t xml:space="preserve"> </w:t>
      </w:r>
      <w:r>
        <w:t>Tinker</w:t>
      </w:r>
      <w:r>
        <w:rPr>
          <w:spacing w:val="-9"/>
        </w:rPr>
        <w:t xml:space="preserve"> </w:t>
      </w:r>
      <w:r>
        <w:t>toys.</w:t>
      </w:r>
    </w:p>
    <w:p w:rsidR="00F45610" w:rsidRDefault="008D4F3A">
      <w:pPr>
        <w:pStyle w:val="BodyText"/>
        <w:spacing w:before="2" w:line="252" w:lineRule="auto"/>
        <w:ind w:left="109" w:right="107" w:firstLine="351"/>
        <w:jc w:val="both"/>
      </w:pPr>
      <w:r>
        <w:t xml:space="preserve">In this work, we are primarily interested in attaching 3D printed components to existing objects.  </w:t>
      </w:r>
      <w:proofErr w:type="gramStart"/>
      <w:r>
        <w:rPr>
          <w:spacing w:val="-10"/>
        </w:rPr>
        <w:t xml:space="preserve">We  </w:t>
      </w:r>
      <w:r>
        <w:t>assume</w:t>
      </w:r>
      <w:proofErr w:type="gramEnd"/>
      <w:r>
        <w:t xml:space="preserve"> that the existing object is not designed with attachment in mind,  and is  not to be directly modified (e.g., by drilling holes in order to use a bolt).  Specifically, given   an existing object and a new part we would like to fabricate and attach, we can either create a binding</w:t>
      </w:r>
      <w:r>
        <w:rPr>
          <w:spacing w:val="-12"/>
        </w:rPr>
        <w:t xml:space="preserve"> </w:t>
      </w:r>
      <w:r>
        <w:t>force</w:t>
      </w:r>
      <w:r>
        <w:rPr>
          <w:spacing w:val="-12"/>
        </w:rPr>
        <w:t xml:space="preserve"> </w:t>
      </w:r>
      <w:r>
        <w:t>between</w:t>
      </w:r>
      <w:r>
        <w:rPr>
          <w:spacing w:val="-12"/>
        </w:rPr>
        <w:t xml:space="preserve"> </w:t>
      </w:r>
      <w:r>
        <w:t>the</w:t>
      </w:r>
      <w:r>
        <w:rPr>
          <w:spacing w:val="-12"/>
        </w:rPr>
        <w:t xml:space="preserve"> </w:t>
      </w:r>
      <w:r>
        <w:t>new</w:t>
      </w:r>
      <w:r>
        <w:rPr>
          <w:spacing w:val="-12"/>
        </w:rPr>
        <w:t xml:space="preserve"> </w:t>
      </w:r>
      <w:r>
        <w:t>part</w:t>
      </w:r>
      <w:r>
        <w:rPr>
          <w:spacing w:val="-12"/>
        </w:rPr>
        <w:t xml:space="preserve"> </w:t>
      </w:r>
      <w:r>
        <w:t>and</w:t>
      </w:r>
      <w:r>
        <w:rPr>
          <w:spacing w:val="-12"/>
        </w:rPr>
        <w:t xml:space="preserve"> </w:t>
      </w:r>
      <w:r>
        <w:t>the</w:t>
      </w:r>
      <w:r>
        <w:rPr>
          <w:spacing w:val="-12"/>
        </w:rPr>
        <w:t xml:space="preserve"> </w:t>
      </w:r>
      <w:r>
        <w:t>old</w:t>
      </w:r>
      <w:r>
        <w:rPr>
          <w:spacing w:val="-12"/>
        </w:rPr>
        <w:t xml:space="preserve"> </w:t>
      </w:r>
      <w:r>
        <w:t>(such</w:t>
      </w:r>
      <w:r>
        <w:rPr>
          <w:spacing w:val="-12"/>
        </w:rPr>
        <w:t xml:space="preserve"> </w:t>
      </w:r>
      <w:r>
        <w:t>as</w:t>
      </w:r>
      <w:r>
        <w:rPr>
          <w:spacing w:val="-12"/>
        </w:rPr>
        <w:t xml:space="preserve"> </w:t>
      </w:r>
      <w:r>
        <w:t>using</w:t>
      </w:r>
      <w:r>
        <w:rPr>
          <w:spacing w:val="-12"/>
        </w:rPr>
        <w:t xml:space="preserve"> </w:t>
      </w:r>
      <w:r>
        <w:t>adhesives,</w:t>
      </w:r>
      <w:r>
        <w:rPr>
          <w:spacing w:val="-10"/>
        </w:rPr>
        <w:t xml:space="preserve"> </w:t>
      </w:r>
      <w:r>
        <w:t>or</w:t>
      </w:r>
      <w:r>
        <w:rPr>
          <w:spacing w:val="-12"/>
        </w:rPr>
        <w:t xml:space="preserve"> </w:t>
      </w:r>
      <w:r>
        <w:t>printing</w:t>
      </w:r>
      <w:r>
        <w:rPr>
          <w:spacing w:val="-12"/>
        </w:rPr>
        <w:t xml:space="preserve"> </w:t>
      </w:r>
      <w:r>
        <w:t>directly</w:t>
      </w:r>
      <w:r>
        <w:rPr>
          <w:spacing w:val="-12"/>
        </w:rPr>
        <w:t xml:space="preserve"> </w:t>
      </w:r>
      <w:r>
        <w:t xml:space="preserve">over a material that the filament will easily adhere to) or in some cases we can loosely interlock the new part and the old (such as a buckling a strap through a handle or adding a charm to a charm bracelet or a </w:t>
      </w:r>
      <w:r>
        <w:rPr>
          <w:spacing w:val="-3"/>
        </w:rPr>
        <w:t xml:space="preserve">key </w:t>
      </w:r>
      <w:r>
        <w:t>to a</w:t>
      </w:r>
      <w:r>
        <w:rPr>
          <w:spacing w:val="-9"/>
        </w:rPr>
        <w:t xml:space="preserve"> </w:t>
      </w:r>
      <w:r>
        <w:t>ring).</w:t>
      </w:r>
    </w:p>
    <w:p w:rsidR="00F45610" w:rsidRDefault="008D4F3A">
      <w:pPr>
        <w:pStyle w:val="BodyText"/>
        <w:spacing w:line="252" w:lineRule="auto"/>
        <w:ind w:left="109" w:right="107" w:firstLine="351"/>
        <w:jc w:val="both"/>
      </w:pPr>
      <w:r>
        <w:t>Choosing</w:t>
      </w:r>
      <w:r>
        <w:rPr>
          <w:spacing w:val="-13"/>
        </w:rPr>
        <w:t xml:space="preserve"> </w:t>
      </w:r>
      <w:r>
        <w:t>among</w:t>
      </w:r>
      <w:r>
        <w:rPr>
          <w:spacing w:val="-13"/>
        </w:rPr>
        <w:t xml:space="preserve"> </w:t>
      </w:r>
      <w:r>
        <w:t>these</w:t>
      </w:r>
      <w:r>
        <w:rPr>
          <w:spacing w:val="-13"/>
        </w:rPr>
        <w:t xml:space="preserve"> </w:t>
      </w:r>
      <w:r>
        <w:t>forms</w:t>
      </w:r>
      <w:r>
        <w:rPr>
          <w:spacing w:val="-13"/>
        </w:rPr>
        <w:t xml:space="preserve"> </w:t>
      </w:r>
      <w:r>
        <w:t>of</w:t>
      </w:r>
      <w:r>
        <w:rPr>
          <w:spacing w:val="-13"/>
        </w:rPr>
        <w:t xml:space="preserve"> </w:t>
      </w:r>
      <w:r>
        <w:t>attachment</w:t>
      </w:r>
      <w:r>
        <w:rPr>
          <w:spacing w:val="-13"/>
        </w:rPr>
        <w:t xml:space="preserve"> </w:t>
      </w:r>
      <w:r>
        <w:t>is</w:t>
      </w:r>
      <w:r>
        <w:rPr>
          <w:spacing w:val="-13"/>
        </w:rPr>
        <w:t xml:space="preserve"> </w:t>
      </w:r>
      <w:r>
        <w:t>a</w:t>
      </w:r>
      <w:r>
        <w:rPr>
          <w:spacing w:val="-13"/>
        </w:rPr>
        <w:t xml:space="preserve"> </w:t>
      </w:r>
      <w:r>
        <w:t>matter</w:t>
      </w:r>
      <w:r>
        <w:rPr>
          <w:spacing w:val="-13"/>
        </w:rPr>
        <w:t xml:space="preserve"> </w:t>
      </w:r>
      <w:r>
        <w:t>of</w:t>
      </w:r>
      <w:r>
        <w:rPr>
          <w:spacing w:val="-13"/>
        </w:rPr>
        <w:t xml:space="preserve"> </w:t>
      </w:r>
      <w:r>
        <w:t>understanding</w:t>
      </w:r>
      <w:r>
        <w:rPr>
          <w:spacing w:val="-13"/>
        </w:rPr>
        <w:t xml:space="preserve"> </w:t>
      </w:r>
      <w:r>
        <w:t>the</w:t>
      </w:r>
      <w:r>
        <w:rPr>
          <w:spacing w:val="-13"/>
        </w:rPr>
        <w:t xml:space="preserve"> </w:t>
      </w:r>
      <w:r>
        <w:t>task</w:t>
      </w:r>
      <w:r>
        <w:rPr>
          <w:spacing w:val="-13"/>
        </w:rPr>
        <w:t xml:space="preserve"> </w:t>
      </w:r>
      <w:r>
        <w:t>to</w:t>
      </w:r>
      <w:r>
        <w:rPr>
          <w:spacing w:val="-13"/>
        </w:rPr>
        <w:t xml:space="preserve"> </w:t>
      </w:r>
      <w:r>
        <w:t>be</w:t>
      </w:r>
      <w:r>
        <w:rPr>
          <w:spacing w:val="-13"/>
        </w:rPr>
        <w:t xml:space="preserve"> </w:t>
      </w:r>
      <w:proofErr w:type="spellStart"/>
      <w:r>
        <w:t>accom</w:t>
      </w:r>
      <w:proofErr w:type="spellEnd"/>
      <w:r>
        <w:t xml:space="preserve">- </w:t>
      </w:r>
      <w:proofErr w:type="spellStart"/>
      <w:r>
        <w:t>plished</w:t>
      </w:r>
      <w:proofErr w:type="spellEnd"/>
      <w:r>
        <w:rPr>
          <w:spacing w:val="-8"/>
        </w:rPr>
        <w:t xml:space="preserve"> </w:t>
      </w:r>
      <w:r>
        <w:t>and</w:t>
      </w:r>
      <w:r>
        <w:rPr>
          <w:spacing w:val="-8"/>
        </w:rPr>
        <w:t xml:space="preserve"> </w:t>
      </w:r>
      <w:r>
        <w:t>the</w:t>
      </w:r>
      <w:r>
        <w:rPr>
          <w:spacing w:val="-8"/>
        </w:rPr>
        <w:t xml:space="preserve"> </w:t>
      </w:r>
      <w:r>
        <w:t>constraints</w:t>
      </w:r>
      <w:r>
        <w:rPr>
          <w:spacing w:val="-8"/>
        </w:rPr>
        <w:t xml:space="preserve"> </w:t>
      </w:r>
      <w:r>
        <w:t>that</w:t>
      </w:r>
      <w:r>
        <w:rPr>
          <w:spacing w:val="-8"/>
        </w:rPr>
        <w:t xml:space="preserve"> </w:t>
      </w:r>
      <w:r>
        <w:t>come</w:t>
      </w:r>
      <w:r>
        <w:rPr>
          <w:spacing w:val="-8"/>
        </w:rPr>
        <w:t xml:space="preserve"> </w:t>
      </w:r>
      <w:r>
        <w:t>with</w:t>
      </w:r>
      <w:r>
        <w:rPr>
          <w:spacing w:val="-8"/>
        </w:rPr>
        <w:t xml:space="preserve"> </w:t>
      </w:r>
      <w:r>
        <w:t>it.</w:t>
      </w:r>
      <w:r>
        <w:rPr>
          <w:spacing w:val="9"/>
        </w:rPr>
        <w:t xml:space="preserve"> </w:t>
      </w:r>
      <w:r>
        <w:t>For</w:t>
      </w:r>
      <w:r>
        <w:rPr>
          <w:spacing w:val="-8"/>
        </w:rPr>
        <w:t xml:space="preserve"> </w:t>
      </w:r>
      <w:r>
        <w:t>example,</w:t>
      </w:r>
      <w:r>
        <w:rPr>
          <w:spacing w:val="-8"/>
        </w:rPr>
        <w:t xml:space="preserve"> </w:t>
      </w:r>
      <w:r>
        <w:t>if</w:t>
      </w:r>
      <w:r>
        <w:rPr>
          <w:spacing w:val="-8"/>
        </w:rPr>
        <w:t xml:space="preserve"> </w:t>
      </w:r>
      <w:r>
        <w:t>we</w:t>
      </w:r>
      <w:r>
        <w:rPr>
          <w:spacing w:val="-8"/>
        </w:rPr>
        <w:t xml:space="preserve"> </w:t>
      </w:r>
      <w:r>
        <w:t>wish</w:t>
      </w:r>
      <w:r>
        <w:rPr>
          <w:spacing w:val="-8"/>
        </w:rPr>
        <w:t xml:space="preserve"> </w:t>
      </w:r>
      <w:r>
        <w:t>to</w:t>
      </w:r>
      <w:r>
        <w:rPr>
          <w:spacing w:val="-8"/>
        </w:rPr>
        <w:t xml:space="preserve"> </w:t>
      </w:r>
      <w:r>
        <w:t>add</w:t>
      </w:r>
      <w:r>
        <w:rPr>
          <w:spacing w:val="-8"/>
        </w:rPr>
        <w:t xml:space="preserve"> </w:t>
      </w:r>
      <w:r>
        <w:t>a</w:t>
      </w:r>
      <w:r>
        <w:rPr>
          <w:spacing w:val="-8"/>
        </w:rPr>
        <w:t xml:space="preserve"> </w:t>
      </w:r>
      <w:r>
        <w:t>doggie</w:t>
      </w:r>
      <w:r>
        <w:rPr>
          <w:spacing w:val="-8"/>
        </w:rPr>
        <w:t xml:space="preserve"> </w:t>
      </w:r>
      <w:r>
        <w:t>bag</w:t>
      </w:r>
      <w:r>
        <w:rPr>
          <w:spacing w:val="-8"/>
        </w:rPr>
        <w:t xml:space="preserve"> </w:t>
      </w:r>
      <w:r>
        <w:t>holder to a dog leash, we may want it to be removable, but not moveable once attached (so it doesn’t flap</w:t>
      </w:r>
      <w:r>
        <w:rPr>
          <w:spacing w:val="-8"/>
        </w:rPr>
        <w:t xml:space="preserve"> </w:t>
      </w:r>
      <w:r>
        <w:t>around</w:t>
      </w:r>
      <w:r>
        <w:rPr>
          <w:spacing w:val="-8"/>
        </w:rPr>
        <w:t xml:space="preserve"> </w:t>
      </w:r>
      <w:r>
        <w:t>too</w:t>
      </w:r>
      <w:r>
        <w:rPr>
          <w:spacing w:val="-8"/>
        </w:rPr>
        <w:t xml:space="preserve"> </w:t>
      </w:r>
      <w:r>
        <w:t>much).</w:t>
      </w:r>
      <w:r>
        <w:rPr>
          <w:spacing w:val="8"/>
        </w:rPr>
        <w:t xml:space="preserve"> </w:t>
      </w:r>
      <w:r>
        <w:t>It</w:t>
      </w:r>
      <w:r>
        <w:rPr>
          <w:spacing w:val="-8"/>
        </w:rPr>
        <w:t xml:space="preserve"> </w:t>
      </w:r>
      <w:r>
        <w:t>must</w:t>
      </w:r>
      <w:r>
        <w:rPr>
          <w:spacing w:val="-8"/>
        </w:rPr>
        <w:t xml:space="preserve"> </w:t>
      </w:r>
      <w:r>
        <w:t>be</w:t>
      </w:r>
      <w:r>
        <w:rPr>
          <w:spacing w:val="-8"/>
        </w:rPr>
        <w:t xml:space="preserve"> </w:t>
      </w:r>
      <w:r>
        <w:t>sturdy</w:t>
      </w:r>
      <w:r>
        <w:rPr>
          <w:spacing w:val="-8"/>
        </w:rPr>
        <w:t xml:space="preserve"> </w:t>
      </w:r>
      <w:r>
        <w:t>enough</w:t>
      </w:r>
      <w:r>
        <w:rPr>
          <w:spacing w:val="-8"/>
        </w:rPr>
        <w:t xml:space="preserve"> </w:t>
      </w:r>
      <w:r>
        <w:t>to</w:t>
      </w:r>
      <w:r>
        <w:rPr>
          <w:spacing w:val="-8"/>
        </w:rPr>
        <w:t xml:space="preserve"> </w:t>
      </w:r>
      <w:r>
        <w:t>survive</w:t>
      </w:r>
      <w:r>
        <w:rPr>
          <w:spacing w:val="-8"/>
        </w:rPr>
        <w:t xml:space="preserve"> </w:t>
      </w:r>
      <w:r>
        <w:t>many</w:t>
      </w:r>
      <w:r>
        <w:rPr>
          <w:spacing w:val="-8"/>
        </w:rPr>
        <w:t xml:space="preserve"> </w:t>
      </w:r>
      <w:r>
        <w:t>walks,</w:t>
      </w:r>
      <w:r>
        <w:rPr>
          <w:spacing w:val="-7"/>
        </w:rPr>
        <w:t xml:space="preserve"> </w:t>
      </w:r>
      <w:r>
        <w:t>dropped</w:t>
      </w:r>
      <w:r>
        <w:rPr>
          <w:spacing w:val="-8"/>
        </w:rPr>
        <w:t xml:space="preserve"> </w:t>
      </w:r>
      <w:r>
        <w:t>leashes,</w:t>
      </w:r>
      <w:r>
        <w:rPr>
          <w:spacing w:val="-7"/>
        </w:rPr>
        <w:t xml:space="preserve"> </w:t>
      </w:r>
      <w:r>
        <w:t>and</w:t>
      </w:r>
      <w:r>
        <w:rPr>
          <w:spacing w:val="-8"/>
        </w:rPr>
        <w:t xml:space="preserve"> </w:t>
      </w:r>
      <w:r>
        <w:t>so on,</w:t>
      </w:r>
      <w:r>
        <w:rPr>
          <w:spacing w:val="-5"/>
        </w:rPr>
        <w:t xml:space="preserve"> </w:t>
      </w:r>
      <w:r>
        <w:t>but</w:t>
      </w:r>
      <w:r>
        <w:rPr>
          <w:spacing w:val="-6"/>
        </w:rPr>
        <w:t xml:space="preserve"> </w:t>
      </w:r>
      <w:r>
        <w:t>does</w:t>
      </w:r>
      <w:r>
        <w:rPr>
          <w:spacing w:val="-6"/>
        </w:rPr>
        <w:t xml:space="preserve"> </w:t>
      </w:r>
      <w:r>
        <w:t>not</w:t>
      </w:r>
      <w:r>
        <w:rPr>
          <w:spacing w:val="-6"/>
        </w:rPr>
        <w:t xml:space="preserve"> </w:t>
      </w:r>
      <w:r>
        <w:t>need</w:t>
      </w:r>
      <w:r>
        <w:rPr>
          <w:spacing w:val="-6"/>
        </w:rPr>
        <w:t xml:space="preserve"> </w:t>
      </w:r>
      <w:r>
        <w:t>to</w:t>
      </w:r>
      <w:r>
        <w:rPr>
          <w:spacing w:val="-6"/>
        </w:rPr>
        <w:t xml:space="preserve"> </w:t>
      </w:r>
      <w:r>
        <w:t>carry</w:t>
      </w:r>
      <w:r>
        <w:rPr>
          <w:spacing w:val="-6"/>
        </w:rPr>
        <w:t xml:space="preserve"> </w:t>
      </w:r>
      <w:r>
        <w:t>much</w:t>
      </w:r>
      <w:r>
        <w:rPr>
          <w:spacing w:val="-6"/>
        </w:rPr>
        <w:t xml:space="preserve"> </w:t>
      </w:r>
      <w:r>
        <w:t>weight</w:t>
      </w:r>
      <w:r>
        <w:rPr>
          <w:spacing w:val="-6"/>
        </w:rPr>
        <w:t xml:space="preserve"> </w:t>
      </w:r>
      <w:r>
        <w:t>(just</w:t>
      </w:r>
      <w:r>
        <w:rPr>
          <w:spacing w:val="-6"/>
        </w:rPr>
        <w:t xml:space="preserve"> </w:t>
      </w:r>
      <w:r>
        <w:t>a</w:t>
      </w:r>
      <w:r>
        <w:rPr>
          <w:spacing w:val="-6"/>
        </w:rPr>
        <w:t xml:space="preserve"> </w:t>
      </w:r>
      <w:r>
        <w:t>roll</w:t>
      </w:r>
      <w:r>
        <w:rPr>
          <w:spacing w:val="-6"/>
        </w:rPr>
        <w:t xml:space="preserve"> </w:t>
      </w:r>
      <w:r>
        <w:t>of</w:t>
      </w:r>
      <w:r>
        <w:rPr>
          <w:spacing w:val="-6"/>
        </w:rPr>
        <w:t xml:space="preserve"> </w:t>
      </w:r>
      <w:r>
        <w:t>plastic</w:t>
      </w:r>
      <w:r>
        <w:rPr>
          <w:spacing w:val="-6"/>
        </w:rPr>
        <w:t xml:space="preserve"> </w:t>
      </w:r>
      <w:r>
        <w:t>bags).</w:t>
      </w:r>
      <w:r>
        <w:rPr>
          <w:spacing w:val="9"/>
        </w:rPr>
        <w:t xml:space="preserve"> </w:t>
      </w:r>
      <w:r>
        <w:t>It</w:t>
      </w:r>
      <w:r>
        <w:rPr>
          <w:spacing w:val="-6"/>
        </w:rPr>
        <w:t xml:space="preserve"> </w:t>
      </w:r>
      <w:r>
        <w:t>may</w:t>
      </w:r>
      <w:r>
        <w:rPr>
          <w:spacing w:val="-6"/>
        </w:rPr>
        <w:t xml:space="preserve"> </w:t>
      </w:r>
      <w:r>
        <w:t>need</w:t>
      </w:r>
      <w:r>
        <w:rPr>
          <w:spacing w:val="-6"/>
        </w:rPr>
        <w:t xml:space="preserve"> </w:t>
      </w:r>
      <w:r>
        <w:t>to</w:t>
      </w:r>
      <w:r>
        <w:rPr>
          <w:spacing w:val="-6"/>
        </w:rPr>
        <w:t xml:space="preserve"> </w:t>
      </w:r>
      <w:r>
        <w:t>attach</w:t>
      </w:r>
      <w:r>
        <w:rPr>
          <w:spacing w:val="-6"/>
        </w:rPr>
        <w:t xml:space="preserve"> </w:t>
      </w:r>
      <w:r>
        <w:t>just below the handle of a cloth leash, or perhaps we are designing one that can attach to the plastic handle</w:t>
      </w:r>
      <w:r>
        <w:rPr>
          <w:spacing w:val="-5"/>
        </w:rPr>
        <w:t xml:space="preserve"> </w:t>
      </w:r>
      <w:r>
        <w:t>of</w:t>
      </w:r>
      <w:r>
        <w:rPr>
          <w:spacing w:val="-5"/>
        </w:rPr>
        <w:t xml:space="preserve"> </w:t>
      </w:r>
      <w:r>
        <w:t>a</w:t>
      </w:r>
      <w:r>
        <w:rPr>
          <w:spacing w:val="-5"/>
        </w:rPr>
        <w:t xml:space="preserve"> </w:t>
      </w:r>
      <w:r>
        <w:t>retractable</w:t>
      </w:r>
      <w:r>
        <w:rPr>
          <w:spacing w:val="-5"/>
        </w:rPr>
        <w:t xml:space="preserve"> </w:t>
      </w:r>
      <w:r>
        <w:t>leash.</w:t>
      </w:r>
      <w:r>
        <w:rPr>
          <w:spacing w:val="10"/>
        </w:rPr>
        <w:t xml:space="preserve"> </w:t>
      </w:r>
      <w:r>
        <w:t>As</w:t>
      </w:r>
      <w:r>
        <w:rPr>
          <w:spacing w:val="-5"/>
        </w:rPr>
        <w:t xml:space="preserve"> </w:t>
      </w:r>
      <w:r>
        <w:t>another</w:t>
      </w:r>
      <w:r>
        <w:rPr>
          <w:spacing w:val="-5"/>
        </w:rPr>
        <w:t xml:space="preserve"> </w:t>
      </w:r>
      <w:r>
        <w:t>example,</w:t>
      </w:r>
      <w:r>
        <w:rPr>
          <w:spacing w:val="-5"/>
        </w:rPr>
        <w:t xml:space="preserve"> </w:t>
      </w:r>
      <w:r>
        <w:t>if</w:t>
      </w:r>
      <w:r>
        <w:rPr>
          <w:spacing w:val="-5"/>
        </w:rPr>
        <w:t xml:space="preserve"> </w:t>
      </w:r>
      <w:r>
        <w:t>we</w:t>
      </w:r>
      <w:r>
        <w:rPr>
          <w:spacing w:val="-5"/>
        </w:rPr>
        <w:t xml:space="preserve"> </w:t>
      </w:r>
      <w:r>
        <w:t>wish</w:t>
      </w:r>
      <w:r>
        <w:rPr>
          <w:spacing w:val="-5"/>
        </w:rPr>
        <w:t xml:space="preserve"> </w:t>
      </w:r>
      <w:r>
        <w:t>to</w:t>
      </w:r>
      <w:r>
        <w:rPr>
          <w:spacing w:val="-5"/>
        </w:rPr>
        <w:t xml:space="preserve"> </w:t>
      </w:r>
      <w:r>
        <w:t>add</w:t>
      </w:r>
      <w:r>
        <w:rPr>
          <w:spacing w:val="-5"/>
        </w:rPr>
        <w:t xml:space="preserve"> </w:t>
      </w:r>
      <w:r>
        <w:t>a</w:t>
      </w:r>
      <w:r>
        <w:rPr>
          <w:spacing w:val="-5"/>
        </w:rPr>
        <w:t xml:space="preserve"> </w:t>
      </w:r>
      <w:r>
        <w:t>handle</w:t>
      </w:r>
      <w:r>
        <w:rPr>
          <w:spacing w:val="-5"/>
        </w:rPr>
        <w:t xml:space="preserve"> </w:t>
      </w:r>
      <w:r>
        <w:t>to</w:t>
      </w:r>
      <w:r>
        <w:rPr>
          <w:spacing w:val="-5"/>
        </w:rPr>
        <w:t xml:space="preserve"> </w:t>
      </w:r>
      <w:r>
        <w:t>an</w:t>
      </w:r>
      <w:r>
        <w:rPr>
          <w:spacing w:val="-5"/>
        </w:rPr>
        <w:t xml:space="preserve"> </w:t>
      </w:r>
      <w:r>
        <w:t>espresso</w:t>
      </w:r>
      <w:r>
        <w:rPr>
          <w:spacing w:val="-5"/>
        </w:rPr>
        <w:t xml:space="preserve"> </w:t>
      </w:r>
      <w:r>
        <w:t>cup, it should withstand sheer forces based on the typical weight of a cup. These examples clearly demonstrate the wide range of issues that must be considered, and the interaction of properties of the existing object, task, and object to be</w:t>
      </w:r>
      <w:r>
        <w:rPr>
          <w:spacing w:val="-30"/>
        </w:rPr>
        <w:t xml:space="preserve"> </w:t>
      </w:r>
      <w:r>
        <w:t>attached.</w:t>
      </w:r>
    </w:p>
    <w:p w:rsidR="00F45610" w:rsidRDefault="008D4F3A">
      <w:pPr>
        <w:pStyle w:val="BodyText"/>
        <w:spacing w:line="252" w:lineRule="auto"/>
        <w:ind w:left="109" w:right="107" w:firstLine="351"/>
        <w:jc w:val="both"/>
      </w:pPr>
      <w:r>
        <w:rPr>
          <w:spacing w:val="-10"/>
        </w:rPr>
        <w:t>To</w:t>
      </w:r>
      <w:r>
        <w:rPr>
          <w:spacing w:val="-18"/>
        </w:rPr>
        <w:t xml:space="preserve"> </w:t>
      </w:r>
      <w:r>
        <w:t>summarize,</w:t>
      </w:r>
      <w:r>
        <w:rPr>
          <w:spacing w:val="-15"/>
        </w:rPr>
        <w:t xml:space="preserve"> </w:t>
      </w:r>
      <w:r>
        <w:t>to</w:t>
      </w:r>
      <w:r>
        <w:rPr>
          <w:spacing w:val="-18"/>
        </w:rPr>
        <w:t xml:space="preserve"> </w:t>
      </w:r>
      <w:r>
        <w:t>determine</w:t>
      </w:r>
      <w:r>
        <w:rPr>
          <w:spacing w:val="-18"/>
        </w:rPr>
        <w:t xml:space="preserve"> </w:t>
      </w:r>
      <w:r>
        <w:t>the</w:t>
      </w:r>
      <w:r>
        <w:rPr>
          <w:spacing w:val="-18"/>
        </w:rPr>
        <w:t xml:space="preserve"> </w:t>
      </w:r>
      <w:r>
        <w:t>goodness</w:t>
      </w:r>
      <w:r>
        <w:rPr>
          <w:spacing w:val="-18"/>
        </w:rPr>
        <w:t xml:space="preserve"> </w:t>
      </w:r>
      <w:r>
        <w:t>of</w:t>
      </w:r>
      <w:r>
        <w:rPr>
          <w:spacing w:val="-18"/>
        </w:rPr>
        <w:t xml:space="preserve"> </w:t>
      </w:r>
      <w:r>
        <w:t>an</w:t>
      </w:r>
      <w:r>
        <w:rPr>
          <w:spacing w:val="-18"/>
        </w:rPr>
        <w:t xml:space="preserve"> </w:t>
      </w:r>
      <w:r>
        <w:t>attachment</w:t>
      </w:r>
      <w:r>
        <w:rPr>
          <w:spacing w:val="-18"/>
        </w:rPr>
        <w:t xml:space="preserve"> </w:t>
      </w:r>
      <w:r>
        <w:t>technique,</w:t>
      </w:r>
      <w:r>
        <w:rPr>
          <w:spacing w:val="-15"/>
        </w:rPr>
        <w:t xml:space="preserve"> </w:t>
      </w:r>
      <w:r>
        <w:t>viability,</w:t>
      </w:r>
      <w:r>
        <w:rPr>
          <w:spacing w:val="-15"/>
        </w:rPr>
        <w:t xml:space="preserve"> </w:t>
      </w:r>
      <w:r>
        <w:t>durability</w:t>
      </w:r>
      <w:r>
        <w:rPr>
          <w:spacing w:val="-18"/>
        </w:rPr>
        <w:t xml:space="preserve"> </w:t>
      </w:r>
      <w:r>
        <w:t xml:space="preserve">and usability are all important, although their relative importance may </w:t>
      </w:r>
      <w:r>
        <w:rPr>
          <w:spacing w:val="-5"/>
        </w:rPr>
        <w:t xml:space="preserve">vary. </w:t>
      </w:r>
      <w:r>
        <w:t>Keeping these issues in mind,</w:t>
      </w:r>
      <w:r>
        <w:rPr>
          <w:spacing w:val="-9"/>
        </w:rPr>
        <w:t xml:space="preserve"> </w:t>
      </w:r>
      <w:r>
        <w:t>our</w:t>
      </w:r>
      <w:r>
        <w:rPr>
          <w:spacing w:val="-11"/>
        </w:rPr>
        <w:t xml:space="preserve"> </w:t>
      </w:r>
      <w:r>
        <w:t>focus</w:t>
      </w:r>
      <w:r>
        <w:rPr>
          <w:spacing w:val="-11"/>
        </w:rPr>
        <w:t xml:space="preserve"> </w:t>
      </w:r>
      <w:r>
        <w:t>in</w:t>
      </w:r>
      <w:r>
        <w:rPr>
          <w:spacing w:val="-11"/>
        </w:rPr>
        <w:t xml:space="preserve"> </w:t>
      </w:r>
      <w:r>
        <w:t>this</w:t>
      </w:r>
      <w:r>
        <w:rPr>
          <w:spacing w:val="-11"/>
        </w:rPr>
        <w:t xml:space="preserve"> </w:t>
      </w:r>
      <w:r>
        <w:t>project</w:t>
      </w:r>
      <w:r>
        <w:rPr>
          <w:spacing w:val="-11"/>
        </w:rPr>
        <w:t xml:space="preserve"> </w:t>
      </w:r>
      <w:r>
        <w:t>is</w:t>
      </w:r>
      <w:r>
        <w:rPr>
          <w:spacing w:val="-11"/>
        </w:rPr>
        <w:t xml:space="preserve"> </w:t>
      </w:r>
      <w:r>
        <w:t>on</w:t>
      </w:r>
      <w:r>
        <w:rPr>
          <w:spacing w:val="-11"/>
        </w:rPr>
        <w:t xml:space="preserve"> </w:t>
      </w:r>
      <w:r>
        <w:t>attachments</w:t>
      </w:r>
      <w:r>
        <w:rPr>
          <w:spacing w:val="-11"/>
        </w:rPr>
        <w:t xml:space="preserve"> </w:t>
      </w:r>
      <w:r>
        <w:t>to,</w:t>
      </w:r>
      <w:r>
        <w:rPr>
          <w:spacing w:val="-9"/>
        </w:rPr>
        <w:t xml:space="preserve"> </w:t>
      </w:r>
      <w:r>
        <w:t>around,</w:t>
      </w:r>
      <w:r>
        <w:rPr>
          <w:spacing w:val="-9"/>
        </w:rPr>
        <w:t xml:space="preserve"> </w:t>
      </w:r>
      <w:r>
        <w:t>or</w:t>
      </w:r>
      <w:r>
        <w:rPr>
          <w:spacing w:val="-11"/>
        </w:rPr>
        <w:t xml:space="preserve"> </w:t>
      </w:r>
      <w:r>
        <w:t>through</w:t>
      </w:r>
      <w:r>
        <w:rPr>
          <w:spacing w:val="-11"/>
        </w:rPr>
        <w:t xml:space="preserve"> </w:t>
      </w:r>
      <w:r>
        <w:t>an</w:t>
      </w:r>
      <w:r>
        <w:rPr>
          <w:spacing w:val="-11"/>
        </w:rPr>
        <w:t xml:space="preserve"> </w:t>
      </w:r>
      <w:r>
        <w:t>existing</w:t>
      </w:r>
      <w:r>
        <w:rPr>
          <w:spacing w:val="-11"/>
        </w:rPr>
        <w:t xml:space="preserve"> </w:t>
      </w:r>
      <w:r>
        <w:t>object</w:t>
      </w:r>
      <w:r>
        <w:rPr>
          <w:spacing w:val="-11"/>
        </w:rPr>
        <w:t xml:space="preserve"> </w:t>
      </w:r>
      <w:r>
        <w:t>without modification by leveraging the fabrication process and customizability of 3D printing. Below I showcase three exemplary attachment</w:t>
      </w:r>
      <w:r>
        <w:rPr>
          <w:spacing w:val="-35"/>
        </w:rPr>
        <w:t xml:space="preserve"> </w:t>
      </w:r>
      <w:r>
        <w:t>techniques.</w:t>
      </w:r>
    </w:p>
    <w:p w:rsidR="00F45610" w:rsidRDefault="00F45610">
      <w:pPr>
        <w:pStyle w:val="BodyText"/>
      </w:pPr>
    </w:p>
    <w:p w:rsidR="00F45610" w:rsidRDefault="008D4F3A">
      <w:pPr>
        <w:pStyle w:val="Heading2"/>
        <w:numPr>
          <w:ilvl w:val="1"/>
          <w:numId w:val="8"/>
        </w:numPr>
        <w:tabs>
          <w:tab w:val="left" w:pos="885"/>
        </w:tabs>
        <w:spacing w:before="156"/>
        <w:ind w:hanging="774"/>
        <w:jc w:val="both"/>
      </w:pPr>
      <w:bookmarkStart w:id="177" w:name="3.2_Techniques_For_3D_Printed_Attachment"/>
      <w:bookmarkStart w:id="178" w:name="_bookmark38"/>
      <w:bookmarkEnd w:id="177"/>
      <w:bookmarkEnd w:id="178"/>
      <w:r>
        <w:rPr>
          <w:spacing w:val="-4"/>
        </w:rPr>
        <w:t xml:space="preserve">Techniques </w:t>
      </w:r>
      <w:r>
        <w:rPr>
          <w:spacing w:val="-3"/>
        </w:rPr>
        <w:t xml:space="preserve">For </w:t>
      </w:r>
      <w:r>
        <w:t xml:space="preserve">3D </w:t>
      </w:r>
      <w:proofErr w:type="gramStart"/>
      <w:r>
        <w:t xml:space="preserve">Printed </w:t>
      </w:r>
      <w:r>
        <w:rPr>
          <w:spacing w:val="2"/>
        </w:rPr>
        <w:t xml:space="preserve"> </w:t>
      </w:r>
      <w:r>
        <w:t>Attachment</w:t>
      </w:r>
      <w:proofErr w:type="gramEnd"/>
    </w:p>
    <w:p w:rsidR="00F45610" w:rsidRDefault="008D4F3A">
      <w:pPr>
        <w:pStyle w:val="BodyText"/>
        <w:spacing w:before="238" w:line="252" w:lineRule="auto"/>
        <w:ind w:left="109" w:right="108"/>
        <w:jc w:val="both"/>
      </w:pPr>
      <w:r>
        <w:t>Our techniques allow attachments to be printed directly onto an existing object (print-over), or separately and then adhered or strapped to it (print-to-affix), or through and around the object’s holes (print-through). Here we assume that the models of the existing and the new objects have been acquired using 3D scanning, or created from scratch, and focus on methods for attaching the two together.</w:t>
      </w:r>
    </w:p>
    <w:p w:rsidR="00F45610" w:rsidRDefault="008D4F3A">
      <w:pPr>
        <w:spacing w:before="167"/>
        <w:ind w:left="388"/>
        <w:rPr>
          <w:sz w:val="20"/>
        </w:rPr>
      </w:pPr>
      <w:r>
        <w:rPr>
          <w:w w:val="145"/>
          <w:position w:val="7"/>
          <w:sz w:val="14"/>
        </w:rPr>
        <w:t>1</w:t>
      </w:r>
      <w:bookmarkStart w:id="179" w:name="_bookmark39"/>
      <w:bookmarkEnd w:id="179"/>
      <w:r>
        <w:fldChar w:fldCharType="begin"/>
      </w:r>
      <w:r>
        <w:instrText xml:space="preserve"> HYPERLINK "http://www.thistothat.com/" \h </w:instrText>
      </w:r>
      <w:r>
        <w:fldChar w:fldCharType="separate"/>
      </w:r>
      <w:r>
        <w:rPr>
          <w:w w:val="145"/>
          <w:sz w:val="20"/>
        </w:rPr>
        <w:t>http://www.thistothat.com/</w:t>
      </w:r>
      <w:r>
        <w:rPr>
          <w:w w:val="145"/>
          <w:sz w:val="20"/>
        </w:rPr>
        <w:fldChar w:fldCharType="end"/>
      </w:r>
    </w:p>
    <w:p w:rsidR="00F45610" w:rsidRDefault="00F45610">
      <w:pPr>
        <w:rPr>
          <w:sz w:val="20"/>
        </w:rPr>
        <w:sectPr w:rsidR="00F45610">
          <w:pgSz w:w="12240" w:h="15840"/>
          <w:pgMar w:top="1120" w:right="1420" w:bottom="1480" w:left="1420" w:header="595" w:footer="1286" w:gutter="0"/>
          <w:cols w:space="720"/>
        </w:sectPr>
      </w:pPr>
    </w:p>
    <w:p w:rsidR="00F45610" w:rsidRDefault="008D4F3A">
      <w:pPr>
        <w:pStyle w:val="Heading3"/>
        <w:numPr>
          <w:ilvl w:val="2"/>
          <w:numId w:val="8"/>
        </w:numPr>
        <w:tabs>
          <w:tab w:val="left" w:pos="971"/>
        </w:tabs>
        <w:spacing w:before="122"/>
        <w:ind w:hanging="860"/>
        <w:jc w:val="both"/>
      </w:pPr>
      <w:bookmarkStart w:id="180" w:name="3.2.1_Technique_#1:_Print-Over"/>
      <w:bookmarkStart w:id="181" w:name="_bookmark40"/>
      <w:bookmarkEnd w:id="180"/>
      <w:bookmarkEnd w:id="181"/>
      <w:proofErr w:type="gramStart"/>
      <w:r>
        <w:rPr>
          <w:spacing w:val="-3"/>
        </w:rPr>
        <w:lastRenderedPageBreak/>
        <w:t xml:space="preserve">Technique  </w:t>
      </w:r>
      <w:r>
        <w:t>#</w:t>
      </w:r>
      <w:proofErr w:type="gramEnd"/>
      <w:r>
        <w:t>1:</w:t>
      </w:r>
      <w:r>
        <w:rPr>
          <w:spacing w:val="25"/>
        </w:rPr>
        <w:t xml:space="preserve"> </w:t>
      </w:r>
      <w:r>
        <w:t>Print-Over</w:t>
      </w:r>
    </w:p>
    <w:p w:rsidR="00F45610" w:rsidRDefault="008D4F3A">
      <w:pPr>
        <w:pStyle w:val="BodyText"/>
        <w:spacing w:before="165" w:line="252" w:lineRule="auto"/>
        <w:ind w:left="109" w:right="108"/>
        <w:jc w:val="both"/>
      </w:pPr>
      <w:r>
        <w:t>The first technique, print-over, is able to print an attachment directly onto the existing object. Once</w:t>
      </w:r>
      <w:r>
        <w:rPr>
          <w:spacing w:val="-11"/>
        </w:rPr>
        <w:t xml:space="preserve"> </w:t>
      </w:r>
      <w:r>
        <w:t>the</w:t>
      </w:r>
      <w:r>
        <w:rPr>
          <w:spacing w:val="-11"/>
        </w:rPr>
        <w:t xml:space="preserve"> </w:t>
      </w:r>
      <w:r>
        <w:t>attachment</w:t>
      </w:r>
      <w:r>
        <w:rPr>
          <w:spacing w:val="-11"/>
        </w:rPr>
        <w:t xml:space="preserve"> </w:t>
      </w:r>
      <w:r>
        <w:t>location</w:t>
      </w:r>
      <w:r>
        <w:rPr>
          <w:spacing w:val="-11"/>
        </w:rPr>
        <w:t xml:space="preserve"> </w:t>
      </w:r>
      <w:r>
        <w:t>is</w:t>
      </w:r>
      <w:r>
        <w:rPr>
          <w:spacing w:val="-11"/>
        </w:rPr>
        <w:t xml:space="preserve"> </w:t>
      </w:r>
      <w:r>
        <w:t>specified,</w:t>
      </w:r>
      <w:r>
        <w:rPr>
          <w:spacing w:val="-10"/>
        </w:rPr>
        <w:t xml:space="preserve"> </w:t>
      </w:r>
      <w:r>
        <w:t>the</w:t>
      </w:r>
      <w:r>
        <w:rPr>
          <w:spacing w:val="-11"/>
        </w:rPr>
        <w:t xml:space="preserve"> </w:t>
      </w:r>
      <w:r>
        <w:t>existing</w:t>
      </w:r>
      <w:r>
        <w:rPr>
          <w:spacing w:val="-11"/>
        </w:rPr>
        <w:t xml:space="preserve"> </w:t>
      </w:r>
      <w:r>
        <w:t>object</w:t>
      </w:r>
      <w:r>
        <w:rPr>
          <w:spacing w:val="-11"/>
        </w:rPr>
        <w:t xml:space="preserve"> </w:t>
      </w:r>
      <w:r>
        <w:t>is</w:t>
      </w:r>
      <w:r>
        <w:rPr>
          <w:spacing w:val="-11"/>
        </w:rPr>
        <w:t xml:space="preserve"> </w:t>
      </w:r>
      <w:r>
        <w:t>oriented</w:t>
      </w:r>
      <w:r>
        <w:rPr>
          <w:spacing w:val="-11"/>
        </w:rPr>
        <w:t xml:space="preserve"> </w:t>
      </w:r>
      <w:r>
        <w:t>and</w:t>
      </w:r>
      <w:r>
        <w:rPr>
          <w:spacing w:val="-11"/>
        </w:rPr>
        <w:t xml:space="preserve"> </w:t>
      </w:r>
      <w:proofErr w:type="spellStart"/>
      <w:r>
        <w:t>scaffolded</w:t>
      </w:r>
      <w:proofErr w:type="spellEnd"/>
      <w:r>
        <w:rPr>
          <w:spacing w:val="-11"/>
        </w:rPr>
        <w:t xml:space="preserve"> </w:t>
      </w:r>
      <w:r>
        <w:t>with</w:t>
      </w:r>
      <w:r>
        <w:rPr>
          <w:spacing w:val="-11"/>
        </w:rPr>
        <w:t xml:space="preserve"> </w:t>
      </w:r>
      <w:r>
        <w:t>sup- port</w:t>
      </w:r>
      <w:r>
        <w:rPr>
          <w:spacing w:val="-10"/>
        </w:rPr>
        <w:t xml:space="preserve"> </w:t>
      </w:r>
      <w:r>
        <w:t>structures</w:t>
      </w:r>
      <w:r>
        <w:rPr>
          <w:spacing w:val="-10"/>
        </w:rPr>
        <w:t xml:space="preserve"> </w:t>
      </w:r>
      <w:r>
        <w:t>so</w:t>
      </w:r>
      <w:r>
        <w:rPr>
          <w:spacing w:val="-10"/>
        </w:rPr>
        <w:t xml:space="preserve"> </w:t>
      </w:r>
      <w:r>
        <w:t>that</w:t>
      </w:r>
      <w:r>
        <w:rPr>
          <w:spacing w:val="-10"/>
        </w:rPr>
        <w:t xml:space="preserve"> </w:t>
      </w:r>
      <w:r>
        <w:t>it</w:t>
      </w:r>
      <w:r>
        <w:rPr>
          <w:spacing w:val="-10"/>
        </w:rPr>
        <w:t xml:space="preserve"> </w:t>
      </w:r>
      <w:r>
        <w:t>will</w:t>
      </w:r>
      <w:r>
        <w:rPr>
          <w:spacing w:val="-10"/>
        </w:rPr>
        <w:t xml:space="preserve"> </w:t>
      </w:r>
      <w:r>
        <w:t>not</w:t>
      </w:r>
      <w:r>
        <w:rPr>
          <w:spacing w:val="-10"/>
        </w:rPr>
        <w:t xml:space="preserve"> </w:t>
      </w:r>
      <w:r>
        <w:t>move</w:t>
      </w:r>
      <w:r>
        <w:rPr>
          <w:spacing w:val="-10"/>
        </w:rPr>
        <w:t xml:space="preserve"> </w:t>
      </w:r>
      <w:r>
        <w:t>while</w:t>
      </w:r>
      <w:r>
        <w:rPr>
          <w:spacing w:val="-10"/>
        </w:rPr>
        <w:t xml:space="preserve"> </w:t>
      </w:r>
      <w:r>
        <w:t>the</w:t>
      </w:r>
      <w:r>
        <w:rPr>
          <w:spacing w:val="-10"/>
        </w:rPr>
        <w:t xml:space="preserve"> </w:t>
      </w:r>
      <w:r>
        <w:t>attachment</w:t>
      </w:r>
      <w:r>
        <w:rPr>
          <w:spacing w:val="-10"/>
        </w:rPr>
        <w:t xml:space="preserve"> </w:t>
      </w:r>
      <w:r>
        <w:t>is</w:t>
      </w:r>
      <w:r>
        <w:rPr>
          <w:spacing w:val="-10"/>
        </w:rPr>
        <w:t xml:space="preserve"> </w:t>
      </w:r>
      <w:r>
        <w:t>printed</w:t>
      </w:r>
      <w:r>
        <w:rPr>
          <w:spacing w:val="-10"/>
        </w:rPr>
        <w:t xml:space="preserve"> </w:t>
      </w:r>
      <w:r>
        <w:t>on</w:t>
      </w:r>
      <w:r>
        <w:rPr>
          <w:spacing w:val="-10"/>
        </w:rPr>
        <w:t xml:space="preserve"> </w:t>
      </w:r>
      <w:r>
        <w:t>it.</w:t>
      </w:r>
      <w:r>
        <w:rPr>
          <w:spacing w:val="8"/>
        </w:rPr>
        <w:t xml:space="preserve"> </w:t>
      </w:r>
      <w:r>
        <w:t>It</w:t>
      </w:r>
      <w:r>
        <w:rPr>
          <w:spacing w:val="-10"/>
        </w:rPr>
        <w:t xml:space="preserve"> </w:t>
      </w:r>
      <w:r>
        <w:t>is</w:t>
      </w:r>
      <w:r>
        <w:rPr>
          <w:spacing w:val="-10"/>
        </w:rPr>
        <w:t xml:space="preserve"> </w:t>
      </w:r>
      <w:r>
        <w:t>also</w:t>
      </w:r>
      <w:r>
        <w:rPr>
          <w:spacing w:val="-10"/>
        </w:rPr>
        <w:t xml:space="preserve"> </w:t>
      </w:r>
      <w:r>
        <w:t>important</w:t>
      </w:r>
      <w:r>
        <w:rPr>
          <w:spacing w:val="-10"/>
        </w:rPr>
        <w:t xml:space="preserve"> </w:t>
      </w:r>
      <w:r>
        <w:t>to ensure</w:t>
      </w:r>
      <w:r>
        <w:rPr>
          <w:spacing w:val="-4"/>
        </w:rPr>
        <w:t xml:space="preserve"> </w:t>
      </w:r>
      <w:r>
        <w:t>that</w:t>
      </w:r>
      <w:r>
        <w:rPr>
          <w:spacing w:val="-4"/>
        </w:rPr>
        <w:t xml:space="preserve"> </w:t>
      </w:r>
      <w:r>
        <w:t>the</w:t>
      </w:r>
      <w:r>
        <w:rPr>
          <w:spacing w:val="-4"/>
        </w:rPr>
        <w:t xml:space="preserve"> </w:t>
      </w:r>
      <w:r>
        <w:t>existing</w:t>
      </w:r>
      <w:r>
        <w:rPr>
          <w:spacing w:val="-4"/>
        </w:rPr>
        <w:t xml:space="preserve"> </w:t>
      </w:r>
      <w:r>
        <w:t>object</w:t>
      </w:r>
      <w:r>
        <w:rPr>
          <w:spacing w:val="-4"/>
        </w:rPr>
        <w:t xml:space="preserve"> </w:t>
      </w:r>
      <w:r>
        <w:t>will</w:t>
      </w:r>
      <w:r>
        <w:rPr>
          <w:spacing w:val="-4"/>
        </w:rPr>
        <w:t xml:space="preserve"> </w:t>
      </w:r>
      <w:r>
        <w:t>not</w:t>
      </w:r>
      <w:r>
        <w:rPr>
          <w:spacing w:val="-4"/>
        </w:rPr>
        <w:t xml:space="preserve"> </w:t>
      </w:r>
      <w:r>
        <w:t>impede</w:t>
      </w:r>
      <w:r>
        <w:rPr>
          <w:spacing w:val="-4"/>
        </w:rPr>
        <w:t xml:space="preserve"> </w:t>
      </w:r>
      <w:r>
        <w:t>the</w:t>
      </w:r>
      <w:r>
        <w:rPr>
          <w:spacing w:val="-4"/>
        </w:rPr>
        <w:t xml:space="preserve"> </w:t>
      </w:r>
      <w:r>
        <w:t>motion</w:t>
      </w:r>
      <w:r>
        <w:rPr>
          <w:spacing w:val="-4"/>
        </w:rPr>
        <w:t xml:space="preserve"> </w:t>
      </w:r>
      <w:r>
        <w:t>of</w:t>
      </w:r>
      <w:r>
        <w:rPr>
          <w:spacing w:val="-4"/>
        </w:rPr>
        <w:t xml:space="preserve"> </w:t>
      </w:r>
      <w:r>
        <w:t>the</w:t>
      </w:r>
      <w:r>
        <w:rPr>
          <w:spacing w:val="-4"/>
        </w:rPr>
        <w:t xml:space="preserve"> </w:t>
      </w:r>
      <w:r>
        <w:t>print</w:t>
      </w:r>
      <w:r>
        <w:rPr>
          <w:spacing w:val="-4"/>
        </w:rPr>
        <w:t xml:space="preserve"> </w:t>
      </w:r>
      <w:r>
        <w:t>head</w:t>
      </w:r>
      <w:r>
        <w:rPr>
          <w:spacing w:val="-4"/>
        </w:rPr>
        <w:t xml:space="preserve"> </w:t>
      </w:r>
      <w:r>
        <w:t>while</w:t>
      </w:r>
      <w:r>
        <w:rPr>
          <w:spacing w:val="-4"/>
        </w:rPr>
        <w:t xml:space="preserve"> </w:t>
      </w:r>
      <w:r>
        <w:t>the</w:t>
      </w:r>
      <w:r>
        <w:rPr>
          <w:spacing w:val="-4"/>
        </w:rPr>
        <w:t xml:space="preserve"> </w:t>
      </w:r>
      <w:r>
        <w:t>attachment is being</w:t>
      </w:r>
      <w:r>
        <w:rPr>
          <w:spacing w:val="-8"/>
        </w:rPr>
        <w:t xml:space="preserve"> </w:t>
      </w:r>
      <w:r>
        <w:t>printed.</w:t>
      </w:r>
    </w:p>
    <w:p w:rsidR="00F45610" w:rsidRDefault="008D4F3A">
      <w:pPr>
        <w:pStyle w:val="BodyText"/>
        <w:spacing w:line="252" w:lineRule="auto"/>
        <w:ind w:left="109" w:right="107" w:firstLine="351"/>
        <w:jc w:val="both"/>
      </w:pPr>
      <w:r>
        <w:t xml:space="preserve">Figure </w:t>
      </w:r>
      <w:hyperlink w:anchor="_bookmark35" w:history="1">
        <w:r>
          <w:t>3.1b</w:t>
        </w:r>
      </w:hyperlink>
      <w:r>
        <w:t xml:space="preserve"> shows a magnet holder directly printed over a </w:t>
      </w:r>
      <w:r>
        <w:rPr>
          <w:spacing w:val="-4"/>
        </w:rPr>
        <w:t xml:space="preserve">Teddy </w:t>
      </w:r>
      <w:r>
        <w:t xml:space="preserve">bear toy (in this case also 3D printed) to make it a fridge magnet. As shown in Figure </w:t>
      </w:r>
      <w:hyperlink w:anchor="_bookmark41" w:history="1">
        <w:r>
          <w:t>3.3a,</w:t>
        </w:r>
      </w:hyperlink>
      <w:r>
        <w:t xml:space="preserve"> this was done by scaffolding the </w:t>
      </w:r>
      <w:r>
        <w:rPr>
          <w:spacing w:val="-4"/>
        </w:rPr>
        <w:t xml:space="preserve">Teddy </w:t>
      </w:r>
      <w:r>
        <w:t>bear to the print bed so that the attachment area is facing upward and is accessible by the extruder, which then prints the magnet holder.</w:t>
      </w:r>
    </w:p>
    <w:p w:rsidR="00F45610" w:rsidRDefault="000E256A">
      <w:pPr>
        <w:pStyle w:val="BodyText"/>
        <w:spacing w:before="4"/>
        <w:rPr>
          <w:sz w:val="9"/>
        </w:rPr>
      </w:pPr>
      <w:r>
        <w:rPr>
          <w:noProof/>
        </w:rPr>
        <mc:AlternateContent>
          <mc:Choice Requires="wpg">
            <w:drawing>
              <wp:anchor distT="0" distB="0" distL="0" distR="0" simplePos="0" relativeHeight="1288" behindDoc="0" locked="0" layoutInCell="1" allowOverlap="1">
                <wp:simplePos x="0" y="0"/>
                <wp:positionH relativeFrom="page">
                  <wp:posOffset>1554480</wp:posOffset>
                </wp:positionH>
                <wp:positionV relativeFrom="paragraph">
                  <wp:posOffset>93345</wp:posOffset>
                </wp:positionV>
                <wp:extent cx="4664075" cy="2668905"/>
                <wp:effectExtent l="1905" t="0" r="1270" b="0"/>
                <wp:wrapTopAndBottom/>
                <wp:docPr id="11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4075" cy="2668905"/>
                          <a:chOff x="2448" y="147"/>
                          <a:chExt cx="7345" cy="4203"/>
                        </a:xfrm>
                      </wpg:grpSpPr>
                      <pic:pic xmlns:pic="http://schemas.openxmlformats.org/drawingml/2006/picture">
                        <pic:nvPicPr>
                          <pic:cNvPr id="116"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448" y="200"/>
                            <a:ext cx="7344" cy="4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Text Box 52"/>
                        <wps:cNvSpPr txBox="1">
                          <a:spLocks noChangeArrowheads="1"/>
                        </wps:cNvSpPr>
                        <wps:spPr bwMode="auto">
                          <a:xfrm>
                            <a:off x="2491" y="147"/>
                            <a:ext cx="20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6"/>
                                </w:rPr>
                              </w:pPr>
                              <w:proofErr w:type="gramStart"/>
                              <w:r>
                                <w:rPr>
                                  <w:rFonts w:ascii="Helvetica"/>
                                  <w:b/>
                                  <w:sz w:val="36"/>
                                </w:rPr>
                                <w:t>a</w:t>
                              </w:r>
                              <w:proofErr w:type="gramEnd"/>
                            </w:p>
                          </w:txbxContent>
                        </wps:txbx>
                        <wps:bodyPr rot="0" vert="horz" wrap="square" lIns="0" tIns="0" rIns="0" bIns="0" anchor="t" anchorCtr="0" upright="1">
                          <a:noAutofit/>
                        </wps:bodyPr>
                      </wps:wsp>
                      <wps:wsp>
                        <wps:cNvPr id="118" name="Text Box 51"/>
                        <wps:cNvSpPr txBox="1">
                          <a:spLocks noChangeArrowheads="1"/>
                        </wps:cNvSpPr>
                        <wps:spPr bwMode="auto">
                          <a:xfrm>
                            <a:off x="6204" y="209"/>
                            <a:ext cx="222"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6"/>
                                </w:rPr>
                              </w:pPr>
                              <w:proofErr w:type="gramStart"/>
                              <w:r>
                                <w:rPr>
                                  <w:rFonts w:ascii="Helvetica"/>
                                  <w:b/>
                                  <w:sz w:val="36"/>
                                </w:rPr>
                                <w:t>b</w:t>
                              </w:r>
                              <w:proofErr w:type="gramEnd"/>
                            </w:p>
                          </w:txbxContent>
                        </wps:txbx>
                        <wps:bodyPr rot="0" vert="horz" wrap="square" lIns="0" tIns="0" rIns="0" bIns="0" anchor="t" anchorCtr="0" upright="1">
                          <a:noAutofit/>
                        </wps:bodyPr>
                      </wps:wsp>
                      <wps:wsp>
                        <wps:cNvPr id="119" name="Text Box 50"/>
                        <wps:cNvSpPr txBox="1">
                          <a:spLocks noChangeArrowheads="1"/>
                        </wps:cNvSpPr>
                        <wps:spPr bwMode="auto">
                          <a:xfrm>
                            <a:off x="2502" y="2282"/>
                            <a:ext cx="20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6"/>
                                </w:rPr>
                              </w:pPr>
                              <w:proofErr w:type="gramStart"/>
                              <w:r>
                                <w:rPr>
                                  <w:rFonts w:ascii="Helvetica"/>
                                  <w:b/>
                                  <w:sz w:val="36"/>
                                </w:rPr>
                                <w:t>c</w:t>
                              </w:r>
                              <w:proofErr w:type="gramEnd"/>
                            </w:p>
                          </w:txbxContent>
                        </wps:txbx>
                        <wps:bodyPr rot="0" vert="horz" wrap="square" lIns="0" tIns="0" rIns="0" bIns="0" anchor="t" anchorCtr="0" upright="1">
                          <a:noAutofit/>
                        </wps:bodyPr>
                      </wps:wsp>
                      <wps:wsp>
                        <wps:cNvPr id="120" name="Text Box 49"/>
                        <wps:cNvSpPr txBox="1">
                          <a:spLocks noChangeArrowheads="1"/>
                        </wps:cNvSpPr>
                        <wps:spPr bwMode="auto">
                          <a:xfrm>
                            <a:off x="6181" y="2309"/>
                            <a:ext cx="222"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6"/>
                                </w:rPr>
                              </w:pPr>
                              <w:proofErr w:type="gramStart"/>
                              <w:r>
                                <w:rPr>
                                  <w:rFonts w:ascii="Helvetica"/>
                                  <w:b/>
                                  <w:sz w:val="36"/>
                                </w:rPr>
                                <w:t>d</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32" style="position:absolute;margin-left:122.4pt;margin-top:7.35pt;width:367.25pt;height:210.15pt;z-index:1288;mso-wrap-distance-left:0;mso-wrap-distance-right:0;mso-position-horizontal-relative:page" coordorigin="2448,147" coordsize="7345,4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">
                <v:shape id="Picture 53" o:spid="_x0000_s1033" type="#_x0000_t75" style="position:absolute;left:2448;top:200;width:7344;height: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oCD7EAAAA3AAAAA8AAABkcnMvZG93bnJldi54bWxET0trwkAQvhf6H5Yp9FJ0Yw8So6sUwbYn&#10;xcfF25gdN8HsbJLdauqvdwXB23x8z5nMOluJM7W+dKxg0E9AEOdOl2wU7LaLXgrCB2SNlWNS8E8e&#10;ZtPXlwlm2l14TedNMCKGsM9QQRFCnUnp84Is+r6riSN3dK3FEGFrpG7xEsNtJT+TZCgtlhwbCqxp&#10;XlB+2vxZBaPFaZnuTfOdmoNb/ejrspk3H0q9v3VfYxCBuvAUP9y/Os4fDOH+TLx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oCD7EAAAA3AAAAA8AAAAAAAAAAAAAAAAA&#10;nwIAAGRycy9kb3ducmV2LnhtbFBLBQYAAAAABAAEAPcAAACQAwAAAAA=&#10;">
                  <v:imagedata r:id="rId47" o:title=""/>
                </v:shape>
                <v:shape id="Text Box 52" o:spid="_x0000_s1034" type="#_x0000_t202" style="position:absolute;left:2491;top:147;width:203;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8D4F3A" w:rsidRDefault="008D4F3A">
                        <w:pPr>
                          <w:spacing w:before="2"/>
                          <w:rPr>
                            <w:rFonts w:ascii="Helvetica"/>
                            <w:b/>
                            <w:sz w:val="36"/>
                          </w:rPr>
                        </w:pPr>
                        <w:proofErr w:type="gramStart"/>
                        <w:r>
                          <w:rPr>
                            <w:rFonts w:ascii="Helvetica"/>
                            <w:b/>
                            <w:sz w:val="36"/>
                          </w:rPr>
                          <w:t>a</w:t>
                        </w:r>
                        <w:proofErr w:type="gramEnd"/>
                      </w:p>
                    </w:txbxContent>
                  </v:textbox>
                </v:shape>
                <v:shape id="Text Box 51" o:spid="_x0000_s1035" type="#_x0000_t202" style="position:absolute;left:6204;top:209;width:222;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8D4F3A" w:rsidRDefault="008D4F3A">
                        <w:pPr>
                          <w:spacing w:before="2"/>
                          <w:rPr>
                            <w:rFonts w:ascii="Helvetica"/>
                            <w:b/>
                            <w:sz w:val="36"/>
                          </w:rPr>
                        </w:pPr>
                        <w:proofErr w:type="gramStart"/>
                        <w:r>
                          <w:rPr>
                            <w:rFonts w:ascii="Helvetica"/>
                            <w:b/>
                            <w:sz w:val="36"/>
                          </w:rPr>
                          <w:t>b</w:t>
                        </w:r>
                        <w:proofErr w:type="gramEnd"/>
                      </w:p>
                    </w:txbxContent>
                  </v:textbox>
                </v:shape>
                <v:shape id="Text Box 50" o:spid="_x0000_s1036" type="#_x0000_t202" style="position:absolute;left:2502;top:2282;width:203;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8D4F3A" w:rsidRDefault="008D4F3A">
                        <w:pPr>
                          <w:spacing w:before="2"/>
                          <w:rPr>
                            <w:rFonts w:ascii="Helvetica"/>
                            <w:b/>
                            <w:sz w:val="36"/>
                          </w:rPr>
                        </w:pPr>
                        <w:proofErr w:type="gramStart"/>
                        <w:r>
                          <w:rPr>
                            <w:rFonts w:ascii="Helvetica"/>
                            <w:b/>
                            <w:sz w:val="36"/>
                          </w:rPr>
                          <w:t>c</w:t>
                        </w:r>
                        <w:proofErr w:type="gramEnd"/>
                      </w:p>
                    </w:txbxContent>
                  </v:textbox>
                </v:shape>
                <v:shape id="Text Box 49" o:spid="_x0000_s1037" type="#_x0000_t202" style="position:absolute;left:6181;top:2309;width:222;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8D4F3A" w:rsidRDefault="008D4F3A">
                        <w:pPr>
                          <w:spacing w:before="2"/>
                          <w:rPr>
                            <w:rFonts w:ascii="Helvetica"/>
                            <w:b/>
                            <w:sz w:val="36"/>
                          </w:rPr>
                        </w:pPr>
                        <w:proofErr w:type="gramStart"/>
                        <w:r>
                          <w:rPr>
                            <w:rFonts w:ascii="Helvetica"/>
                            <w:b/>
                            <w:sz w:val="36"/>
                          </w:rPr>
                          <w:t>d</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right="108"/>
        <w:jc w:val="both"/>
      </w:pPr>
      <w:r>
        <w:t>Figure</w:t>
      </w:r>
      <w:r>
        <w:rPr>
          <w:spacing w:val="-5"/>
        </w:rPr>
        <w:t xml:space="preserve"> </w:t>
      </w:r>
      <w:r>
        <w:t>3.3:</w:t>
      </w:r>
      <w:r>
        <w:rPr>
          <w:spacing w:val="10"/>
        </w:rPr>
        <w:t xml:space="preserve"> </w:t>
      </w:r>
      <w:bookmarkStart w:id="182" w:name="_bookmark41"/>
      <w:bookmarkEnd w:id="182"/>
      <w:r>
        <w:t>a)</w:t>
      </w:r>
      <w:r>
        <w:rPr>
          <w:spacing w:val="-5"/>
        </w:rPr>
        <w:t xml:space="preserve"> </w:t>
      </w:r>
      <w:r>
        <w:t>The</w:t>
      </w:r>
      <w:r>
        <w:rPr>
          <w:spacing w:val="-5"/>
        </w:rPr>
        <w:t xml:space="preserve"> </w:t>
      </w:r>
      <w:r>
        <w:t>magnet</w:t>
      </w:r>
      <w:r>
        <w:rPr>
          <w:spacing w:val="-5"/>
        </w:rPr>
        <w:t xml:space="preserve"> </w:t>
      </w:r>
      <w:r>
        <w:t>holder</w:t>
      </w:r>
      <w:r>
        <w:rPr>
          <w:spacing w:val="-5"/>
        </w:rPr>
        <w:t xml:space="preserve"> </w:t>
      </w:r>
      <w:r>
        <w:t>printed</w:t>
      </w:r>
      <w:r>
        <w:rPr>
          <w:spacing w:val="-5"/>
        </w:rPr>
        <w:t xml:space="preserve"> </w:t>
      </w:r>
      <w:r>
        <w:t>directly</w:t>
      </w:r>
      <w:r>
        <w:rPr>
          <w:spacing w:val="-5"/>
        </w:rPr>
        <w:t xml:space="preserve"> </w:t>
      </w:r>
      <w:r>
        <w:t>on</w:t>
      </w:r>
      <w:r>
        <w:rPr>
          <w:spacing w:val="-5"/>
        </w:rPr>
        <w:t xml:space="preserve"> </w:t>
      </w:r>
      <w:r>
        <w:t>a</w:t>
      </w:r>
      <w:r>
        <w:rPr>
          <w:spacing w:val="-5"/>
        </w:rPr>
        <w:t xml:space="preserve"> </w:t>
      </w:r>
      <w:r>
        <w:t>teddy</w:t>
      </w:r>
      <w:r>
        <w:rPr>
          <w:spacing w:val="-5"/>
        </w:rPr>
        <w:t xml:space="preserve"> </w:t>
      </w:r>
      <w:r>
        <w:t>bear</w:t>
      </w:r>
      <w:r>
        <w:rPr>
          <w:spacing w:val="-5"/>
        </w:rPr>
        <w:t xml:space="preserve"> </w:t>
      </w:r>
      <w:r>
        <w:t>that</w:t>
      </w:r>
      <w:r>
        <w:rPr>
          <w:spacing w:val="-5"/>
        </w:rPr>
        <w:t xml:space="preserve"> </w:t>
      </w:r>
      <w:r>
        <w:t>was</w:t>
      </w:r>
      <w:r>
        <w:rPr>
          <w:spacing w:val="-5"/>
        </w:rPr>
        <w:t xml:space="preserve"> </w:t>
      </w:r>
      <w:proofErr w:type="spellStart"/>
      <w:r>
        <w:t>scaffolded</w:t>
      </w:r>
      <w:proofErr w:type="spellEnd"/>
      <w:r>
        <w:rPr>
          <w:spacing w:val="-5"/>
        </w:rPr>
        <w:t xml:space="preserve"> </w:t>
      </w:r>
      <w:r>
        <w:t>on</w:t>
      </w:r>
      <w:r>
        <w:rPr>
          <w:spacing w:val="-5"/>
        </w:rPr>
        <w:t xml:space="preserve"> </w:t>
      </w:r>
      <w:r>
        <w:t xml:space="preserve">support structures; b) a handle added to an espresso cup; c) strapping to make a reusable 4 pack handle; and d) a bracelet printed through a </w:t>
      </w:r>
      <w:proofErr w:type="spellStart"/>
      <w:r>
        <w:t>heartshaped</w:t>
      </w:r>
      <w:proofErr w:type="spellEnd"/>
      <w:r>
        <w:rPr>
          <w:spacing w:val="-25"/>
        </w:rPr>
        <w:t xml:space="preserve"> </w:t>
      </w:r>
      <w:r>
        <w:t>charm.</w:t>
      </w:r>
    </w:p>
    <w:p w:rsidR="00F45610" w:rsidRDefault="00F45610">
      <w:pPr>
        <w:pStyle w:val="BodyText"/>
      </w:pPr>
    </w:p>
    <w:p w:rsidR="00F45610" w:rsidRDefault="008D4F3A">
      <w:pPr>
        <w:pStyle w:val="BodyText"/>
        <w:spacing w:before="174" w:line="252" w:lineRule="auto"/>
        <w:ind w:left="110" w:right="107" w:firstLine="351"/>
        <w:jc w:val="both"/>
      </w:pPr>
      <w:r>
        <w:t>Print-over</w:t>
      </w:r>
      <w:r>
        <w:rPr>
          <w:spacing w:val="-5"/>
        </w:rPr>
        <w:t xml:space="preserve"> </w:t>
      </w:r>
      <w:r>
        <w:t>works</w:t>
      </w:r>
      <w:r>
        <w:rPr>
          <w:spacing w:val="-5"/>
        </w:rPr>
        <w:t xml:space="preserve"> </w:t>
      </w:r>
      <w:r>
        <w:t>well</w:t>
      </w:r>
      <w:r>
        <w:rPr>
          <w:spacing w:val="-5"/>
        </w:rPr>
        <w:t xml:space="preserve"> </w:t>
      </w:r>
      <w:r>
        <w:t>when</w:t>
      </w:r>
      <w:r>
        <w:rPr>
          <w:spacing w:val="-5"/>
        </w:rPr>
        <w:t xml:space="preserve"> </w:t>
      </w:r>
      <w:r>
        <w:t>the</w:t>
      </w:r>
      <w:r>
        <w:rPr>
          <w:spacing w:val="-5"/>
        </w:rPr>
        <w:t xml:space="preserve"> </w:t>
      </w:r>
      <w:r>
        <w:t>attachment</w:t>
      </w:r>
      <w:r>
        <w:rPr>
          <w:spacing w:val="-5"/>
        </w:rPr>
        <w:t xml:space="preserve"> </w:t>
      </w:r>
      <w:r>
        <w:t>and</w:t>
      </w:r>
      <w:r>
        <w:rPr>
          <w:spacing w:val="-5"/>
        </w:rPr>
        <w:t xml:space="preserve"> </w:t>
      </w:r>
      <w:r>
        <w:t>the</w:t>
      </w:r>
      <w:r>
        <w:rPr>
          <w:spacing w:val="-5"/>
        </w:rPr>
        <w:t xml:space="preserve"> </w:t>
      </w:r>
      <w:r>
        <w:t>existing</w:t>
      </w:r>
      <w:r>
        <w:rPr>
          <w:spacing w:val="-5"/>
        </w:rPr>
        <w:t xml:space="preserve"> </w:t>
      </w:r>
      <w:r>
        <w:t>object</w:t>
      </w:r>
      <w:r>
        <w:rPr>
          <w:spacing w:val="-5"/>
        </w:rPr>
        <w:t xml:space="preserve"> </w:t>
      </w:r>
      <w:r>
        <w:t>are</w:t>
      </w:r>
      <w:r>
        <w:rPr>
          <w:spacing w:val="-5"/>
        </w:rPr>
        <w:t xml:space="preserve"> </w:t>
      </w:r>
      <w:r>
        <w:t>made</w:t>
      </w:r>
      <w:r>
        <w:rPr>
          <w:spacing w:val="-5"/>
        </w:rPr>
        <w:t xml:space="preserve"> </w:t>
      </w:r>
      <w:r>
        <w:t>of</w:t>
      </w:r>
      <w:r>
        <w:rPr>
          <w:spacing w:val="-5"/>
        </w:rPr>
        <w:t xml:space="preserve"> </w:t>
      </w:r>
      <w:r>
        <w:t>the</w:t>
      </w:r>
      <w:r>
        <w:rPr>
          <w:spacing w:val="-5"/>
        </w:rPr>
        <w:t xml:space="preserve"> </w:t>
      </w:r>
      <w:r>
        <w:t>same</w:t>
      </w:r>
      <w:r>
        <w:rPr>
          <w:spacing w:val="-5"/>
        </w:rPr>
        <w:t xml:space="preserve"> </w:t>
      </w:r>
      <w:r>
        <w:t xml:space="preserve">ma- </w:t>
      </w:r>
      <w:proofErr w:type="spellStart"/>
      <w:r>
        <w:t>terial</w:t>
      </w:r>
      <w:proofErr w:type="spellEnd"/>
      <w:r>
        <w:t>,</w:t>
      </w:r>
      <w:r>
        <w:rPr>
          <w:spacing w:val="-7"/>
        </w:rPr>
        <w:t xml:space="preserve"> </w:t>
      </w:r>
      <w:r>
        <w:t>or</w:t>
      </w:r>
      <w:r>
        <w:rPr>
          <w:spacing w:val="-8"/>
        </w:rPr>
        <w:t xml:space="preserve"> </w:t>
      </w:r>
      <w:r>
        <w:t>materials</w:t>
      </w:r>
      <w:r>
        <w:rPr>
          <w:spacing w:val="-8"/>
        </w:rPr>
        <w:t xml:space="preserve"> </w:t>
      </w:r>
      <w:r>
        <w:t>that</w:t>
      </w:r>
      <w:r>
        <w:rPr>
          <w:spacing w:val="-8"/>
        </w:rPr>
        <w:t xml:space="preserve"> </w:t>
      </w:r>
      <w:r>
        <w:t>share</w:t>
      </w:r>
      <w:r>
        <w:rPr>
          <w:spacing w:val="-8"/>
        </w:rPr>
        <w:t xml:space="preserve"> </w:t>
      </w:r>
      <w:r>
        <w:t>similar</w:t>
      </w:r>
      <w:r>
        <w:rPr>
          <w:spacing w:val="-8"/>
        </w:rPr>
        <w:t xml:space="preserve"> </w:t>
      </w:r>
      <w:r>
        <w:t>thermodynamic</w:t>
      </w:r>
      <w:r>
        <w:rPr>
          <w:spacing w:val="-8"/>
        </w:rPr>
        <w:t xml:space="preserve"> </w:t>
      </w:r>
      <w:r>
        <w:t>properties.</w:t>
      </w:r>
      <w:r>
        <w:rPr>
          <w:spacing w:val="7"/>
        </w:rPr>
        <w:t xml:space="preserve"> </w:t>
      </w:r>
      <w:r>
        <w:t>As</w:t>
      </w:r>
      <w:r>
        <w:rPr>
          <w:spacing w:val="-8"/>
        </w:rPr>
        <w:t xml:space="preserve"> </w:t>
      </w:r>
      <w:r>
        <w:t>detailed</w:t>
      </w:r>
      <w:r>
        <w:rPr>
          <w:spacing w:val="-8"/>
        </w:rPr>
        <w:t xml:space="preserve"> </w:t>
      </w:r>
      <w:r>
        <w:t>later,</w:t>
      </w:r>
      <w:r>
        <w:rPr>
          <w:spacing w:val="-7"/>
        </w:rPr>
        <w:t xml:space="preserve"> </w:t>
      </w:r>
      <w:r>
        <w:t>our</w:t>
      </w:r>
      <w:r>
        <w:rPr>
          <w:spacing w:val="-8"/>
        </w:rPr>
        <w:t xml:space="preserve"> </w:t>
      </w:r>
      <w:r>
        <w:t>evaluation shows that print-over is strong enough to sustain stress as if they had been printed in one piece. When</w:t>
      </w:r>
      <w:r>
        <w:rPr>
          <w:spacing w:val="-10"/>
        </w:rPr>
        <w:t xml:space="preserve"> </w:t>
      </w:r>
      <w:r>
        <w:t>objects</w:t>
      </w:r>
      <w:r>
        <w:rPr>
          <w:spacing w:val="-10"/>
        </w:rPr>
        <w:t xml:space="preserve"> </w:t>
      </w:r>
      <w:r>
        <w:t>are</w:t>
      </w:r>
      <w:r>
        <w:rPr>
          <w:spacing w:val="-10"/>
        </w:rPr>
        <w:t xml:space="preserve"> </w:t>
      </w:r>
      <w:r>
        <w:t>made</w:t>
      </w:r>
      <w:r>
        <w:rPr>
          <w:spacing w:val="-10"/>
        </w:rPr>
        <w:t xml:space="preserve"> </w:t>
      </w:r>
      <w:r>
        <w:t>of</w:t>
      </w:r>
      <w:r>
        <w:rPr>
          <w:spacing w:val="-10"/>
        </w:rPr>
        <w:t xml:space="preserve"> </w:t>
      </w:r>
      <w:r>
        <w:t>less</w:t>
      </w:r>
      <w:r>
        <w:rPr>
          <w:spacing w:val="-10"/>
        </w:rPr>
        <w:t xml:space="preserve"> </w:t>
      </w:r>
      <w:r>
        <w:t>compatible</w:t>
      </w:r>
      <w:r>
        <w:rPr>
          <w:spacing w:val="-10"/>
        </w:rPr>
        <w:t xml:space="preserve"> </w:t>
      </w:r>
      <w:r>
        <w:t>materials,</w:t>
      </w:r>
      <w:r>
        <w:rPr>
          <w:spacing w:val="-9"/>
        </w:rPr>
        <w:t xml:space="preserve"> </w:t>
      </w:r>
      <w:r>
        <w:t>we</w:t>
      </w:r>
      <w:r>
        <w:rPr>
          <w:spacing w:val="-10"/>
        </w:rPr>
        <w:t xml:space="preserve"> </w:t>
      </w:r>
      <w:r>
        <w:t>employ</w:t>
      </w:r>
      <w:r>
        <w:rPr>
          <w:spacing w:val="-10"/>
        </w:rPr>
        <w:t xml:space="preserve"> </w:t>
      </w:r>
      <w:r>
        <w:t>a</w:t>
      </w:r>
      <w:r>
        <w:rPr>
          <w:spacing w:val="-10"/>
        </w:rPr>
        <w:t xml:space="preserve"> </w:t>
      </w:r>
      <w:r>
        <w:t>work-around</w:t>
      </w:r>
      <w:r>
        <w:rPr>
          <w:spacing w:val="-10"/>
        </w:rPr>
        <w:t xml:space="preserve"> </w:t>
      </w:r>
      <w:r>
        <w:t>to</w:t>
      </w:r>
      <w:r>
        <w:rPr>
          <w:spacing w:val="-10"/>
        </w:rPr>
        <w:t xml:space="preserve"> </w:t>
      </w:r>
      <w:r>
        <w:t>perform</w:t>
      </w:r>
      <w:r>
        <w:rPr>
          <w:spacing w:val="-10"/>
        </w:rPr>
        <w:t xml:space="preserve"> </w:t>
      </w:r>
      <w:r>
        <w:t xml:space="preserve">print- </w:t>
      </w:r>
      <w:r>
        <w:rPr>
          <w:spacing w:val="-5"/>
        </w:rPr>
        <w:t>over.</w:t>
      </w:r>
      <w:r>
        <w:rPr>
          <w:spacing w:val="7"/>
        </w:rPr>
        <w:t xml:space="preserve"> </w:t>
      </w:r>
      <w:r>
        <w:t>Figure</w:t>
      </w:r>
      <w:r>
        <w:rPr>
          <w:spacing w:val="-11"/>
        </w:rPr>
        <w:t xml:space="preserve"> </w:t>
      </w:r>
      <w:hyperlink w:anchor="_bookmark35" w:history="1">
        <w:r>
          <w:t>3.1a</w:t>
        </w:r>
      </w:hyperlink>
      <w:r>
        <w:rPr>
          <w:spacing w:val="-11"/>
        </w:rPr>
        <w:t xml:space="preserve"> </w:t>
      </w:r>
      <w:r>
        <w:t>shows</w:t>
      </w:r>
      <w:r>
        <w:rPr>
          <w:spacing w:val="-11"/>
        </w:rPr>
        <w:t xml:space="preserve"> </w:t>
      </w:r>
      <w:r>
        <w:t>an</w:t>
      </w:r>
      <w:r>
        <w:rPr>
          <w:spacing w:val="-11"/>
        </w:rPr>
        <w:t xml:space="preserve"> </w:t>
      </w:r>
      <w:r>
        <w:t>LED</w:t>
      </w:r>
      <w:r>
        <w:rPr>
          <w:spacing w:val="-11"/>
        </w:rPr>
        <w:t xml:space="preserve"> </w:t>
      </w:r>
      <w:r>
        <w:t>casing</w:t>
      </w:r>
      <w:r>
        <w:rPr>
          <w:spacing w:val="-11"/>
        </w:rPr>
        <w:t xml:space="preserve"> </w:t>
      </w:r>
      <w:r>
        <w:t>printed</w:t>
      </w:r>
      <w:r>
        <w:rPr>
          <w:spacing w:val="-11"/>
        </w:rPr>
        <w:t xml:space="preserve"> </w:t>
      </w:r>
      <w:r>
        <w:t>directly</w:t>
      </w:r>
      <w:r>
        <w:rPr>
          <w:spacing w:val="-11"/>
        </w:rPr>
        <w:t xml:space="preserve"> </w:t>
      </w:r>
      <w:r>
        <w:t>over</w:t>
      </w:r>
      <w:r>
        <w:rPr>
          <w:spacing w:val="-11"/>
        </w:rPr>
        <w:t xml:space="preserve"> </w:t>
      </w:r>
      <w:r>
        <w:t>a</w:t>
      </w:r>
      <w:r>
        <w:rPr>
          <w:spacing w:val="-11"/>
        </w:rPr>
        <w:t xml:space="preserve"> </w:t>
      </w:r>
      <w:r>
        <w:t>9V</w:t>
      </w:r>
      <w:r>
        <w:rPr>
          <w:spacing w:val="-11"/>
        </w:rPr>
        <w:t xml:space="preserve"> </w:t>
      </w:r>
      <w:r>
        <w:t>battery</w:t>
      </w:r>
      <w:r>
        <w:rPr>
          <w:spacing w:val="-11"/>
        </w:rPr>
        <w:t xml:space="preserve"> </w:t>
      </w:r>
      <w:r>
        <w:t>to</w:t>
      </w:r>
      <w:r>
        <w:rPr>
          <w:spacing w:val="-11"/>
        </w:rPr>
        <w:t xml:space="preserve"> </w:t>
      </w:r>
      <w:r>
        <w:t>make</w:t>
      </w:r>
      <w:r>
        <w:rPr>
          <w:spacing w:val="-11"/>
        </w:rPr>
        <w:t xml:space="preserve"> </w:t>
      </w:r>
      <w:r>
        <w:t>a</w:t>
      </w:r>
      <w:r>
        <w:rPr>
          <w:spacing w:val="-11"/>
        </w:rPr>
        <w:t xml:space="preserve"> </w:t>
      </w:r>
      <w:r>
        <w:t>simple</w:t>
      </w:r>
      <w:r>
        <w:rPr>
          <w:spacing w:val="-11"/>
        </w:rPr>
        <w:t xml:space="preserve"> </w:t>
      </w:r>
      <w:r>
        <w:t>torch. This</w:t>
      </w:r>
      <w:r>
        <w:rPr>
          <w:spacing w:val="-5"/>
        </w:rPr>
        <w:t xml:space="preserve"> </w:t>
      </w:r>
      <w:r>
        <w:t>was</w:t>
      </w:r>
      <w:r>
        <w:rPr>
          <w:spacing w:val="-5"/>
        </w:rPr>
        <w:t xml:space="preserve"> </w:t>
      </w:r>
      <w:r>
        <w:t>done</w:t>
      </w:r>
      <w:r>
        <w:rPr>
          <w:spacing w:val="-5"/>
        </w:rPr>
        <w:t xml:space="preserve"> </w:t>
      </w:r>
      <w:r>
        <w:t>by</w:t>
      </w:r>
      <w:r>
        <w:rPr>
          <w:spacing w:val="-5"/>
        </w:rPr>
        <w:t xml:space="preserve"> </w:t>
      </w:r>
      <w:r>
        <w:t>adding</w:t>
      </w:r>
      <w:r>
        <w:rPr>
          <w:spacing w:val="-5"/>
        </w:rPr>
        <w:t xml:space="preserve"> </w:t>
      </w:r>
      <w:r>
        <w:t>a</w:t>
      </w:r>
      <w:r>
        <w:rPr>
          <w:spacing w:val="-5"/>
        </w:rPr>
        <w:t xml:space="preserve"> </w:t>
      </w:r>
      <w:r>
        <w:t>thin</w:t>
      </w:r>
      <w:r>
        <w:rPr>
          <w:spacing w:val="-5"/>
        </w:rPr>
        <w:t xml:space="preserve"> </w:t>
      </w:r>
      <w:r>
        <w:t>layer</w:t>
      </w:r>
      <w:r>
        <w:rPr>
          <w:spacing w:val="-5"/>
        </w:rPr>
        <w:t xml:space="preserve"> </w:t>
      </w:r>
      <w:r>
        <w:t>of</w:t>
      </w:r>
      <w:r>
        <w:rPr>
          <w:spacing w:val="-5"/>
        </w:rPr>
        <w:t xml:space="preserve"> </w:t>
      </w:r>
      <w:r>
        <w:t>glue</w:t>
      </w:r>
      <w:r>
        <w:rPr>
          <w:spacing w:val="-5"/>
        </w:rPr>
        <w:t xml:space="preserve"> </w:t>
      </w:r>
      <w:r>
        <w:t>on</w:t>
      </w:r>
      <w:r>
        <w:rPr>
          <w:spacing w:val="-5"/>
        </w:rPr>
        <w:t xml:space="preserve"> </w:t>
      </w:r>
      <w:r>
        <w:t>the</w:t>
      </w:r>
      <w:r>
        <w:rPr>
          <w:spacing w:val="-5"/>
        </w:rPr>
        <w:t xml:space="preserve"> </w:t>
      </w:r>
      <w:r>
        <w:t>battery</w:t>
      </w:r>
      <w:r>
        <w:rPr>
          <w:spacing w:val="-5"/>
        </w:rPr>
        <w:t xml:space="preserve"> </w:t>
      </w:r>
      <w:r>
        <w:t>prior</w:t>
      </w:r>
      <w:r>
        <w:rPr>
          <w:spacing w:val="-5"/>
        </w:rPr>
        <w:t xml:space="preserve"> </w:t>
      </w:r>
      <w:r>
        <w:t>to</w:t>
      </w:r>
      <w:r>
        <w:rPr>
          <w:spacing w:val="-5"/>
        </w:rPr>
        <w:t xml:space="preserve"> </w:t>
      </w:r>
      <w:r>
        <w:t>printing</w:t>
      </w:r>
      <w:r>
        <w:rPr>
          <w:spacing w:val="-5"/>
        </w:rPr>
        <w:t xml:space="preserve"> </w:t>
      </w:r>
      <w:r>
        <w:t>the</w:t>
      </w:r>
      <w:r>
        <w:rPr>
          <w:spacing w:val="-5"/>
        </w:rPr>
        <w:t xml:space="preserve"> </w:t>
      </w:r>
      <w:r>
        <w:t>casing.</w:t>
      </w:r>
      <w:r>
        <w:rPr>
          <w:spacing w:val="10"/>
        </w:rPr>
        <w:t xml:space="preserve"> </w:t>
      </w:r>
      <w:r>
        <w:t>The</w:t>
      </w:r>
      <w:r>
        <w:rPr>
          <w:spacing w:val="-5"/>
        </w:rPr>
        <w:t xml:space="preserve"> </w:t>
      </w:r>
      <w:r>
        <w:t>glue simply creates a plastic-like layer that allows the printer’s material (PLA) to stick to the battery while being</w:t>
      </w:r>
      <w:r>
        <w:rPr>
          <w:spacing w:val="-9"/>
        </w:rPr>
        <w:t xml:space="preserve"> </w:t>
      </w:r>
      <w:r>
        <w:t>printed.</w:t>
      </w:r>
    </w:p>
    <w:p w:rsidR="00F45610" w:rsidRDefault="00F45610">
      <w:pPr>
        <w:pStyle w:val="BodyText"/>
        <w:spacing w:before="7"/>
        <w:rPr>
          <w:sz w:val="31"/>
        </w:rPr>
      </w:pPr>
    </w:p>
    <w:p w:rsidR="00F45610" w:rsidRDefault="008D4F3A">
      <w:pPr>
        <w:pStyle w:val="Heading3"/>
        <w:numPr>
          <w:ilvl w:val="2"/>
          <w:numId w:val="8"/>
        </w:numPr>
        <w:tabs>
          <w:tab w:val="left" w:pos="971"/>
        </w:tabs>
        <w:ind w:hanging="860"/>
        <w:jc w:val="both"/>
      </w:pPr>
      <w:bookmarkStart w:id="183" w:name="3.2.2_Technique_#2:_Print-to-Affix"/>
      <w:bookmarkStart w:id="184" w:name="_bookmark42"/>
      <w:bookmarkEnd w:id="183"/>
      <w:bookmarkEnd w:id="184"/>
      <w:r>
        <w:rPr>
          <w:spacing w:val="-3"/>
        </w:rPr>
        <w:t xml:space="preserve">Technique </w:t>
      </w:r>
      <w:r>
        <w:t xml:space="preserve">#2: </w:t>
      </w:r>
      <w:r>
        <w:rPr>
          <w:spacing w:val="17"/>
        </w:rPr>
        <w:t xml:space="preserve"> </w:t>
      </w:r>
      <w:r>
        <w:t>Print-to-Affix</w:t>
      </w:r>
    </w:p>
    <w:p w:rsidR="00F45610" w:rsidRDefault="008D4F3A">
      <w:pPr>
        <w:pStyle w:val="BodyText"/>
        <w:spacing w:before="165" w:line="252" w:lineRule="auto"/>
        <w:ind w:left="110" w:right="108"/>
        <w:jc w:val="both"/>
      </w:pPr>
      <w:r>
        <w:t xml:space="preserve">The second technique, print-to-affix, makes use of the concept of a connector that </w:t>
      </w:r>
      <w:proofErr w:type="spellStart"/>
      <w:r>
        <w:t>confomrs</w:t>
      </w:r>
      <w:proofErr w:type="spellEnd"/>
      <w:r>
        <w:t xml:space="preserve"> to the surface geometry of the existing object and is snug-fit to the new object. This connecter can</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be</w:t>
      </w:r>
      <w:proofErr w:type="gramEnd"/>
      <w:r>
        <w:t xml:space="preserve"> printed separately and then attached using external mechanisms (e.g., glue, or straps). This leverages the customizability of 3D printing to bridge objects and attachments that by default are likely to </w:t>
      </w:r>
      <w:r>
        <w:rPr>
          <w:spacing w:val="-3"/>
        </w:rPr>
        <w:t xml:space="preserve">have </w:t>
      </w:r>
      <w:proofErr w:type="spellStart"/>
      <w:r>
        <w:t>unmatching</w:t>
      </w:r>
      <w:proofErr w:type="spellEnd"/>
      <w:r>
        <w:t xml:space="preserve"> surfacing. Figure </w:t>
      </w:r>
      <w:hyperlink w:anchor="_bookmark41" w:history="1">
        <w:r>
          <w:t>3.3c</w:t>
        </w:r>
      </w:hyperlink>
      <w:r>
        <w:t xml:space="preserve"> shows connectors used for the handle at- </w:t>
      </w:r>
      <w:proofErr w:type="spellStart"/>
      <w:r>
        <w:t>tachment</w:t>
      </w:r>
      <w:proofErr w:type="spellEnd"/>
      <w:r>
        <w:t xml:space="preserve"> to hold tight with cans. Print-to-affix is a very general technique and can encompass for example the use of adhesive, straps, or </w:t>
      </w:r>
      <w:r>
        <w:rPr>
          <w:spacing w:val="-3"/>
        </w:rPr>
        <w:t xml:space="preserve">even </w:t>
      </w:r>
      <w:r>
        <w:t xml:space="preserve">a custom printed part that snaps into place in some </w:t>
      </w:r>
      <w:r>
        <w:rPr>
          <w:spacing w:val="-5"/>
        </w:rPr>
        <w:t xml:space="preserve">way. </w:t>
      </w:r>
      <w:r>
        <w:t>It also has the advantage of not preferring the existing object to be flat, as there is no concern about the print head colliding with the existing object.</w:t>
      </w:r>
    </w:p>
    <w:p w:rsidR="00F45610" w:rsidRDefault="008D4F3A">
      <w:pPr>
        <w:pStyle w:val="BodyText"/>
        <w:spacing w:before="2" w:line="252" w:lineRule="auto"/>
        <w:ind w:left="109" w:right="107" w:firstLine="351"/>
        <w:jc w:val="both"/>
      </w:pPr>
      <w:r>
        <w:t>Figure</w:t>
      </w:r>
      <w:r>
        <w:rPr>
          <w:spacing w:val="-8"/>
        </w:rPr>
        <w:t xml:space="preserve"> </w:t>
      </w:r>
      <w:r>
        <w:t>1c</w:t>
      </w:r>
      <w:r>
        <w:rPr>
          <w:spacing w:val="-8"/>
        </w:rPr>
        <w:t xml:space="preserve"> </w:t>
      </w:r>
      <w:r>
        <w:t>shows</w:t>
      </w:r>
      <w:r>
        <w:rPr>
          <w:spacing w:val="-8"/>
        </w:rPr>
        <w:t xml:space="preserve"> </w:t>
      </w:r>
      <w:r>
        <w:t>a</w:t>
      </w:r>
      <w:r>
        <w:rPr>
          <w:spacing w:val="-8"/>
        </w:rPr>
        <w:t xml:space="preserve"> </w:t>
      </w:r>
      <w:r>
        <w:t>structure</w:t>
      </w:r>
      <w:r>
        <w:rPr>
          <w:spacing w:val="-8"/>
        </w:rPr>
        <w:t xml:space="preserve"> </w:t>
      </w:r>
      <w:r>
        <w:t>added</w:t>
      </w:r>
      <w:r>
        <w:rPr>
          <w:spacing w:val="-8"/>
        </w:rPr>
        <w:t xml:space="preserve"> </w:t>
      </w:r>
      <w:r>
        <w:t>to</w:t>
      </w:r>
      <w:r>
        <w:rPr>
          <w:spacing w:val="-8"/>
        </w:rPr>
        <w:t xml:space="preserve"> </w:t>
      </w:r>
      <w:r>
        <w:t>a</w:t>
      </w:r>
      <w:r>
        <w:rPr>
          <w:spacing w:val="-8"/>
        </w:rPr>
        <w:t xml:space="preserve"> </w:t>
      </w:r>
      <w:r>
        <w:t>glue</w:t>
      </w:r>
      <w:r>
        <w:rPr>
          <w:spacing w:val="-8"/>
        </w:rPr>
        <w:t xml:space="preserve"> </w:t>
      </w:r>
      <w:r>
        <w:t>gun</w:t>
      </w:r>
      <w:r>
        <w:rPr>
          <w:spacing w:val="-8"/>
        </w:rPr>
        <w:t xml:space="preserve"> </w:t>
      </w:r>
      <w:r>
        <w:t>to</w:t>
      </w:r>
      <w:r>
        <w:rPr>
          <w:spacing w:val="-8"/>
        </w:rPr>
        <w:t xml:space="preserve"> </w:t>
      </w:r>
      <w:r>
        <w:t>make</w:t>
      </w:r>
      <w:r>
        <w:rPr>
          <w:spacing w:val="-8"/>
        </w:rPr>
        <w:t xml:space="preserve"> </w:t>
      </w:r>
      <w:r>
        <w:t>it</w:t>
      </w:r>
      <w:r>
        <w:rPr>
          <w:spacing w:val="-8"/>
        </w:rPr>
        <w:t xml:space="preserve"> </w:t>
      </w:r>
      <w:r>
        <w:t>stand.</w:t>
      </w:r>
      <w:r>
        <w:rPr>
          <w:spacing w:val="9"/>
        </w:rPr>
        <w:t xml:space="preserve"> </w:t>
      </w:r>
      <w:r>
        <w:t>This</w:t>
      </w:r>
      <w:r>
        <w:rPr>
          <w:spacing w:val="-8"/>
        </w:rPr>
        <w:t xml:space="preserve"> </w:t>
      </w:r>
      <w:r>
        <w:t>geometry</w:t>
      </w:r>
      <w:r>
        <w:rPr>
          <w:spacing w:val="-8"/>
        </w:rPr>
        <w:t xml:space="preserve"> </w:t>
      </w:r>
      <w:r>
        <w:t>was</w:t>
      </w:r>
      <w:r>
        <w:rPr>
          <w:spacing w:val="-8"/>
        </w:rPr>
        <w:t xml:space="preserve"> </w:t>
      </w:r>
      <w:r>
        <w:t>made</w:t>
      </w:r>
      <w:r>
        <w:rPr>
          <w:spacing w:val="-8"/>
        </w:rPr>
        <w:t xml:space="preserve"> </w:t>
      </w:r>
      <w:r>
        <w:t>to precisely</w:t>
      </w:r>
      <w:r>
        <w:rPr>
          <w:spacing w:val="-8"/>
        </w:rPr>
        <w:t xml:space="preserve"> </w:t>
      </w:r>
      <w:r>
        <w:t>match</w:t>
      </w:r>
      <w:r>
        <w:rPr>
          <w:spacing w:val="-7"/>
        </w:rPr>
        <w:t xml:space="preserve"> </w:t>
      </w:r>
      <w:r>
        <w:t>the</w:t>
      </w:r>
      <w:r>
        <w:rPr>
          <w:spacing w:val="-8"/>
        </w:rPr>
        <w:t xml:space="preserve"> </w:t>
      </w:r>
      <w:r>
        <w:t>attaching</w:t>
      </w:r>
      <w:r>
        <w:rPr>
          <w:spacing w:val="-7"/>
        </w:rPr>
        <w:t xml:space="preserve"> </w:t>
      </w:r>
      <w:r>
        <w:t>part</w:t>
      </w:r>
      <w:r>
        <w:rPr>
          <w:spacing w:val="-8"/>
        </w:rPr>
        <w:t xml:space="preserve"> </w:t>
      </w:r>
      <w:r>
        <w:t>on</w:t>
      </w:r>
      <w:r>
        <w:rPr>
          <w:spacing w:val="-7"/>
        </w:rPr>
        <w:t xml:space="preserve"> </w:t>
      </w:r>
      <w:r>
        <w:t>the</w:t>
      </w:r>
      <w:r>
        <w:rPr>
          <w:spacing w:val="-8"/>
        </w:rPr>
        <w:t xml:space="preserve"> </w:t>
      </w:r>
      <w:r>
        <w:t>glue</w:t>
      </w:r>
      <w:r>
        <w:rPr>
          <w:spacing w:val="-7"/>
        </w:rPr>
        <w:t xml:space="preserve"> </w:t>
      </w:r>
      <w:r>
        <w:t>gun,</w:t>
      </w:r>
      <w:r>
        <w:rPr>
          <w:spacing w:val="-7"/>
        </w:rPr>
        <w:t xml:space="preserve"> </w:t>
      </w:r>
      <w:r>
        <w:t>then</w:t>
      </w:r>
      <w:r>
        <w:rPr>
          <w:spacing w:val="-7"/>
        </w:rPr>
        <w:t xml:space="preserve"> </w:t>
      </w:r>
      <w:r>
        <w:t>3D</w:t>
      </w:r>
      <w:r>
        <w:rPr>
          <w:spacing w:val="-8"/>
        </w:rPr>
        <w:t xml:space="preserve"> </w:t>
      </w:r>
      <w:r>
        <w:t>printed,</w:t>
      </w:r>
      <w:r>
        <w:rPr>
          <w:spacing w:val="-7"/>
        </w:rPr>
        <w:t xml:space="preserve"> </w:t>
      </w:r>
      <w:r>
        <w:t>and</w:t>
      </w:r>
      <w:r>
        <w:rPr>
          <w:spacing w:val="-8"/>
        </w:rPr>
        <w:t xml:space="preserve"> </w:t>
      </w:r>
      <w:r>
        <w:t>attached</w:t>
      </w:r>
      <w:r>
        <w:rPr>
          <w:spacing w:val="-7"/>
        </w:rPr>
        <w:t xml:space="preserve"> </w:t>
      </w:r>
      <w:r>
        <w:t>using</w:t>
      </w:r>
      <w:r>
        <w:rPr>
          <w:spacing w:val="-8"/>
        </w:rPr>
        <w:t xml:space="preserve"> </w:t>
      </w:r>
      <w:r>
        <w:t xml:space="preserve">adhesive. </w:t>
      </w:r>
      <w:r>
        <w:rPr>
          <w:spacing w:val="-4"/>
        </w:rPr>
        <w:t>However,</w:t>
      </w:r>
      <w:r>
        <w:rPr>
          <w:spacing w:val="-7"/>
        </w:rPr>
        <w:t xml:space="preserve"> </w:t>
      </w:r>
      <w:r>
        <w:t>one</w:t>
      </w:r>
      <w:r>
        <w:rPr>
          <w:spacing w:val="-7"/>
        </w:rPr>
        <w:t xml:space="preserve"> </w:t>
      </w:r>
      <w:r>
        <w:t>disadvantage</w:t>
      </w:r>
      <w:r>
        <w:rPr>
          <w:spacing w:val="-7"/>
        </w:rPr>
        <w:t xml:space="preserve"> </w:t>
      </w:r>
      <w:r>
        <w:t>of</w:t>
      </w:r>
      <w:r>
        <w:rPr>
          <w:spacing w:val="-7"/>
        </w:rPr>
        <w:t xml:space="preserve"> </w:t>
      </w:r>
      <w:r>
        <w:t>using</w:t>
      </w:r>
      <w:r>
        <w:rPr>
          <w:spacing w:val="-7"/>
        </w:rPr>
        <w:t xml:space="preserve"> </w:t>
      </w:r>
      <w:r>
        <w:t>adhesive</w:t>
      </w:r>
      <w:r>
        <w:rPr>
          <w:spacing w:val="-7"/>
        </w:rPr>
        <w:t xml:space="preserve"> </w:t>
      </w:r>
      <w:r>
        <w:t>(or</w:t>
      </w:r>
      <w:r>
        <w:rPr>
          <w:spacing w:val="-7"/>
        </w:rPr>
        <w:t xml:space="preserve"> </w:t>
      </w:r>
      <w:r>
        <w:t>the</w:t>
      </w:r>
      <w:r>
        <w:rPr>
          <w:spacing w:val="-7"/>
        </w:rPr>
        <w:t xml:space="preserve"> </w:t>
      </w:r>
      <w:r>
        <w:t>aforementioned</w:t>
      </w:r>
      <w:r>
        <w:rPr>
          <w:spacing w:val="-7"/>
        </w:rPr>
        <w:t xml:space="preserve"> </w:t>
      </w:r>
      <w:r>
        <w:t>print-over)</w:t>
      </w:r>
      <w:r>
        <w:rPr>
          <w:spacing w:val="-7"/>
        </w:rPr>
        <w:t xml:space="preserve"> </w:t>
      </w:r>
      <w:r>
        <w:t>is</w:t>
      </w:r>
      <w:r>
        <w:rPr>
          <w:spacing w:val="-7"/>
        </w:rPr>
        <w:t xml:space="preserve"> </w:t>
      </w:r>
      <w:r>
        <w:t>the</w:t>
      </w:r>
      <w:r>
        <w:rPr>
          <w:spacing w:val="-7"/>
        </w:rPr>
        <w:t xml:space="preserve"> </w:t>
      </w:r>
      <w:r>
        <w:t>difficulty in detaching the attachment for redesign or reuse. Affixing with straps solves this problem. For example, using straps for the 4 pack’ holder makes this handle reusable without either breaking it or the cans it</w:t>
      </w:r>
      <w:r>
        <w:rPr>
          <w:spacing w:val="-12"/>
        </w:rPr>
        <w:t xml:space="preserve"> </w:t>
      </w:r>
      <w:r>
        <w:t>holds.</w:t>
      </w:r>
    </w:p>
    <w:p w:rsidR="00F45610" w:rsidRDefault="008D4F3A">
      <w:pPr>
        <w:pStyle w:val="BodyText"/>
        <w:spacing w:before="2" w:line="252" w:lineRule="auto"/>
        <w:ind w:left="109" w:right="107" w:firstLine="351"/>
        <w:jc w:val="both"/>
      </w:pPr>
      <w:r>
        <w:t>Print-to-affix includes a wide variety of options. Details such as whether adhesives or</w:t>
      </w:r>
      <w:r>
        <w:rPr>
          <w:spacing w:val="-18"/>
        </w:rPr>
        <w:t xml:space="preserve"> </w:t>
      </w:r>
      <w:r>
        <w:t>straps are used significantly change the properties of the resulting attachment. For example, in one experiment,</w:t>
      </w:r>
      <w:r>
        <w:rPr>
          <w:spacing w:val="-11"/>
        </w:rPr>
        <w:t xml:space="preserve"> </w:t>
      </w:r>
      <w:r>
        <w:t>a</w:t>
      </w:r>
      <w:r>
        <w:rPr>
          <w:spacing w:val="-12"/>
        </w:rPr>
        <w:t xml:space="preserve"> </w:t>
      </w:r>
      <w:r>
        <w:t>150mm</w:t>
      </w:r>
      <w:r>
        <w:rPr>
          <w:spacing w:val="-12"/>
        </w:rPr>
        <w:t xml:space="preserve"> </w:t>
      </w:r>
      <w:r>
        <w:t>zip</w:t>
      </w:r>
      <w:r>
        <w:rPr>
          <w:spacing w:val="-12"/>
        </w:rPr>
        <w:t xml:space="preserve"> </w:t>
      </w:r>
      <w:r>
        <w:t>tie</w:t>
      </w:r>
      <w:r>
        <w:rPr>
          <w:spacing w:val="-12"/>
        </w:rPr>
        <w:t xml:space="preserve"> </w:t>
      </w:r>
      <w:r>
        <w:t>could</w:t>
      </w:r>
      <w:r>
        <w:rPr>
          <w:spacing w:val="-12"/>
        </w:rPr>
        <w:t xml:space="preserve"> </w:t>
      </w:r>
      <w:r>
        <w:t>sustain</w:t>
      </w:r>
      <w:r>
        <w:rPr>
          <w:spacing w:val="-12"/>
        </w:rPr>
        <w:t xml:space="preserve"> </w:t>
      </w:r>
      <w:r>
        <w:t>up</w:t>
      </w:r>
      <w:r>
        <w:rPr>
          <w:spacing w:val="-12"/>
        </w:rPr>
        <w:t xml:space="preserve"> </w:t>
      </w:r>
      <w:r>
        <w:t>to</w:t>
      </w:r>
      <w:r>
        <w:rPr>
          <w:spacing w:val="-12"/>
        </w:rPr>
        <w:t xml:space="preserve"> </w:t>
      </w:r>
      <w:r>
        <w:t>a</w:t>
      </w:r>
      <w:r>
        <w:rPr>
          <w:spacing w:val="-12"/>
        </w:rPr>
        <w:t xml:space="preserve"> </w:t>
      </w:r>
      <w:r>
        <w:t>4kg</w:t>
      </w:r>
      <w:r>
        <w:rPr>
          <w:spacing w:val="-12"/>
        </w:rPr>
        <w:t xml:space="preserve"> </w:t>
      </w:r>
      <w:r>
        <w:t>pulling</w:t>
      </w:r>
      <w:r>
        <w:rPr>
          <w:spacing w:val="-12"/>
        </w:rPr>
        <w:t xml:space="preserve"> </w:t>
      </w:r>
      <w:r>
        <w:t>force</w:t>
      </w:r>
      <w:r>
        <w:rPr>
          <w:spacing w:val="-12"/>
        </w:rPr>
        <w:t xml:space="preserve"> </w:t>
      </w:r>
      <w:r>
        <w:t>before</w:t>
      </w:r>
      <w:r>
        <w:rPr>
          <w:spacing w:val="-12"/>
        </w:rPr>
        <w:t xml:space="preserve"> </w:t>
      </w:r>
      <w:r>
        <w:t>the</w:t>
      </w:r>
      <w:r>
        <w:rPr>
          <w:spacing w:val="-12"/>
        </w:rPr>
        <w:t xml:space="preserve"> </w:t>
      </w:r>
      <w:r>
        <w:t>test</w:t>
      </w:r>
      <w:r>
        <w:rPr>
          <w:spacing w:val="-12"/>
        </w:rPr>
        <w:t xml:space="preserve"> </w:t>
      </w:r>
      <w:r>
        <w:t>object</w:t>
      </w:r>
      <w:r>
        <w:rPr>
          <w:spacing w:val="-12"/>
        </w:rPr>
        <w:t xml:space="preserve"> </w:t>
      </w:r>
      <w:r>
        <w:t>slipped, while the particular adhesive we applied tended to break at a less than 1kg force. On the other hand, using adhesives is less noticeable from an aesthetic</w:t>
      </w:r>
      <w:r>
        <w:rPr>
          <w:spacing w:val="-41"/>
        </w:rPr>
        <w:t xml:space="preserve"> </w:t>
      </w:r>
      <w:r>
        <w:t>standpoint.</w:t>
      </w:r>
    </w:p>
    <w:p w:rsidR="00F45610" w:rsidRDefault="00F45610">
      <w:pPr>
        <w:pStyle w:val="BodyText"/>
        <w:spacing w:before="5"/>
        <w:rPr>
          <w:sz w:val="34"/>
        </w:rPr>
      </w:pPr>
    </w:p>
    <w:p w:rsidR="00F45610" w:rsidRDefault="008D4F3A">
      <w:pPr>
        <w:pStyle w:val="Heading3"/>
        <w:numPr>
          <w:ilvl w:val="2"/>
          <w:numId w:val="8"/>
        </w:numPr>
        <w:tabs>
          <w:tab w:val="left" w:pos="971"/>
        </w:tabs>
        <w:ind w:hanging="860"/>
        <w:jc w:val="both"/>
      </w:pPr>
      <w:bookmarkStart w:id="185" w:name="3.2.3_Technique_#3:_Print-through"/>
      <w:bookmarkStart w:id="186" w:name="_bookmark43"/>
      <w:bookmarkEnd w:id="185"/>
      <w:bookmarkEnd w:id="186"/>
      <w:proofErr w:type="gramStart"/>
      <w:r>
        <w:rPr>
          <w:spacing w:val="-3"/>
        </w:rPr>
        <w:t xml:space="preserve">Technique  </w:t>
      </w:r>
      <w:r>
        <w:t>#</w:t>
      </w:r>
      <w:proofErr w:type="gramEnd"/>
      <w:r>
        <w:t>3:</w:t>
      </w:r>
      <w:r>
        <w:rPr>
          <w:spacing w:val="30"/>
        </w:rPr>
        <w:t xml:space="preserve"> </w:t>
      </w:r>
      <w:r>
        <w:t>Print-through</w:t>
      </w:r>
    </w:p>
    <w:p w:rsidR="00F45610" w:rsidRDefault="008D4F3A">
      <w:pPr>
        <w:pStyle w:val="BodyText"/>
        <w:spacing w:before="170" w:line="252" w:lineRule="auto"/>
        <w:ind w:left="109" w:right="108"/>
        <w:jc w:val="both"/>
      </w:pPr>
      <w:r>
        <w:t>The third technique, print through, leverages the structural holes in some existing objects (e.g., keys</w:t>
      </w:r>
      <w:r>
        <w:rPr>
          <w:spacing w:val="-9"/>
        </w:rPr>
        <w:t xml:space="preserve"> </w:t>
      </w:r>
      <w:r>
        <w:t>and</w:t>
      </w:r>
      <w:r>
        <w:rPr>
          <w:spacing w:val="-9"/>
        </w:rPr>
        <w:t xml:space="preserve"> </w:t>
      </w:r>
      <w:r>
        <w:t>rings)</w:t>
      </w:r>
      <w:r>
        <w:rPr>
          <w:spacing w:val="-9"/>
        </w:rPr>
        <w:t xml:space="preserve"> </w:t>
      </w:r>
      <w:r>
        <w:t>to</w:t>
      </w:r>
      <w:r>
        <w:rPr>
          <w:spacing w:val="-9"/>
        </w:rPr>
        <w:t xml:space="preserve"> </w:t>
      </w:r>
      <w:r>
        <w:t>print</w:t>
      </w:r>
      <w:r>
        <w:rPr>
          <w:spacing w:val="-9"/>
        </w:rPr>
        <w:t xml:space="preserve"> </w:t>
      </w:r>
      <w:r>
        <w:t>the</w:t>
      </w:r>
      <w:r>
        <w:rPr>
          <w:spacing w:val="-9"/>
        </w:rPr>
        <w:t xml:space="preserve"> </w:t>
      </w:r>
      <w:r>
        <w:t>attachment</w:t>
      </w:r>
      <w:r>
        <w:rPr>
          <w:spacing w:val="-9"/>
        </w:rPr>
        <w:t xml:space="preserve"> </w:t>
      </w:r>
      <w:r>
        <w:t>through</w:t>
      </w:r>
      <w:r>
        <w:rPr>
          <w:spacing w:val="-9"/>
        </w:rPr>
        <w:t xml:space="preserve"> </w:t>
      </w:r>
      <w:r>
        <w:t>and</w:t>
      </w:r>
      <w:r>
        <w:rPr>
          <w:spacing w:val="-9"/>
        </w:rPr>
        <w:t xml:space="preserve"> </w:t>
      </w:r>
      <w:r>
        <w:t>around</w:t>
      </w:r>
      <w:r>
        <w:rPr>
          <w:spacing w:val="-9"/>
        </w:rPr>
        <w:t xml:space="preserve"> </w:t>
      </w:r>
      <w:r>
        <w:t>it.</w:t>
      </w:r>
      <w:r>
        <w:rPr>
          <w:spacing w:val="8"/>
        </w:rPr>
        <w:t xml:space="preserve"> </w:t>
      </w:r>
      <w:r>
        <w:rPr>
          <w:spacing w:val="-10"/>
        </w:rPr>
        <w:t>To</w:t>
      </w:r>
      <w:r>
        <w:rPr>
          <w:spacing w:val="-9"/>
        </w:rPr>
        <w:t xml:space="preserve"> </w:t>
      </w:r>
      <w:r>
        <w:t>accomplish</w:t>
      </w:r>
      <w:r>
        <w:rPr>
          <w:spacing w:val="-9"/>
        </w:rPr>
        <w:t xml:space="preserve"> </w:t>
      </w:r>
      <w:r>
        <w:t>this,</w:t>
      </w:r>
      <w:r>
        <w:rPr>
          <w:spacing w:val="-8"/>
        </w:rPr>
        <w:t xml:space="preserve"> </w:t>
      </w:r>
      <w:r>
        <w:t>the</w:t>
      </w:r>
      <w:r>
        <w:rPr>
          <w:spacing w:val="-9"/>
        </w:rPr>
        <w:t xml:space="preserve"> </w:t>
      </w:r>
      <w:r>
        <w:t>attachment is</w:t>
      </w:r>
      <w:r>
        <w:rPr>
          <w:spacing w:val="-9"/>
        </w:rPr>
        <w:t xml:space="preserve"> </w:t>
      </w:r>
      <w:r>
        <w:t>partially</w:t>
      </w:r>
      <w:r>
        <w:rPr>
          <w:spacing w:val="-9"/>
        </w:rPr>
        <w:t xml:space="preserve"> </w:t>
      </w:r>
      <w:r>
        <w:t>printed,</w:t>
      </w:r>
      <w:r>
        <w:rPr>
          <w:spacing w:val="-8"/>
        </w:rPr>
        <w:t xml:space="preserve"> </w:t>
      </w:r>
      <w:r>
        <w:t>the</w:t>
      </w:r>
      <w:r>
        <w:rPr>
          <w:spacing w:val="-9"/>
        </w:rPr>
        <w:t xml:space="preserve"> </w:t>
      </w:r>
      <w:r>
        <w:t>existing</w:t>
      </w:r>
      <w:r>
        <w:rPr>
          <w:spacing w:val="-9"/>
        </w:rPr>
        <w:t xml:space="preserve"> </w:t>
      </w:r>
      <w:r>
        <w:t>object</w:t>
      </w:r>
      <w:r>
        <w:rPr>
          <w:spacing w:val="-9"/>
        </w:rPr>
        <w:t xml:space="preserve"> </w:t>
      </w:r>
      <w:r>
        <w:t>is</w:t>
      </w:r>
      <w:r>
        <w:rPr>
          <w:spacing w:val="-9"/>
        </w:rPr>
        <w:t xml:space="preserve"> </w:t>
      </w:r>
      <w:r>
        <w:t>placed,</w:t>
      </w:r>
      <w:r>
        <w:rPr>
          <w:spacing w:val="-8"/>
        </w:rPr>
        <w:t xml:space="preserve"> </w:t>
      </w:r>
      <w:r>
        <w:t>and</w:t>
      </w:r>
      <w:r>
        <w:rPr>
          <w:spacing w:val="-9"/>
        </w:rPr>
        <w:t xml:space="preserve"> </w:t>
      </w:r>
      <w:r>
        <w:t>then</w:t>
      </w:r>
      <w:r>
        <w:rPr>
          <w:spacing w:val="-9"/>
        </w:rPr>
        <w:t xml:space="preserve"> </w:t>
      </w:r>
      <w:r>
        <w:t>printing</w:t>
      </w:r>
      <w:r>
        <w:rPr>
          <w:spacing w:val="-9"/>
        </w:rPr>
        <w:t xml:space="preserve"> </w:t>
      </w:r>
      <w:r>
        <w:t>continues</w:t>
      </w:r>
      <w:r>
        <w:rPr>
          <w:spacing w:val="-9"/>
        </w:rPr>
        <w:t xml:space="preserve"> </w:t>
      </w:r>
      <w:r>
        <w:t>until</w:t>
      </w:r>
      <w:r>
        <w:rPr>
          <w:spacing w:val="-9"/>
        </w:rPr>
        <w:t xml:space="preserve"> </w:t>
      </w:r>
      <w:r>
        <w:t>the</w:t>
      </w:r>
      <w:r>
        <w:rPr>
          <w:spacing w:val="-9"/>
        </w:rPr>
        <w:t xml:space="preserve"> </w:t>
      </w:r>
      <w:r>
        <w:t>two</w:t>
      </w:r>
      <w:r>
        <w:rPr>
          <w:spacing w:val="-9"/>
        </w:rPr>
        <w:t xml:space="preserve"> </w:t>
      </w:r>
      <w:r>
        <w:t>objects are interlocked and the print is complete. This requires determining whether there is a viable point at which to stop the print, and whether once the existing object is placed it will interfere with the print</w:t>
      </w:r>
      <w:r>
        <w:rPr>
          <w:spacing w:val="-10"/>
        </w:rPr>
        <w:t xml:space="preserve"> </w:t>
      </w:r>
      <w:r>
        <w:t>head.</w:t>
      </w:r>
    </w:p>
    <w:p w:rsidR="00F45610" w:rsidRDefault="008D4F3A">
      <w:pPr>
        <w:pStyle w:val="BodyText"/>
        <w:spacing w:before="2" w:line="252" w:lineRule="auto"/>
        <w:ind w:left="109" w:right="107" w:firstLine="351"/>
        <w:jc w:val="both"/>
      </w:pPr>
      <w:r>
        <w:t xml:space="preserve">Figure </w:t>
      </w:r>
      <w:hyperlink w:anchor="_bookmark35" w:history="1">
        <w:r>
          <w:t>3.1d</w:t>
        </w:r>
      </w:hyperlink>
      <w:r>
        <w:t xml:space="preserve"> shows a name tag printed through the handle of a pair of scissors. As shown in Figure </w:t>
      </w:r>
      <w:hyperlink w:anchor="_bookmark44" w:history="1">
        <w:r>
          <w:t>3.4,</w:t>
        </w:r>
      </w:hyperlink>
      <w:r>
        <w:t xml:space="preserve"> this was done by programmatically </w:t>
      </w:r>
      <w:proofErr w:type="gramStart"/>
      <w:r>
        <w:t>pausing</w:t>
      </w:r>
      <w:proofErr w:type="gramEnd"/>
      <w:r>
        <w:t xml:space="preserve"> the printer at a point where the scissors can be placed down and out of the way of the print head. Print-through has aesthetic qualities that distinguish it from print-to-affix and print-over: it typically creates a loose but permanent connection between two objects.</w:t>
      </w:r>
    </w:p>
    <w:p w:rsidR="00F45610" w:rsidRDefault="000E256A">
      <w:pPr>
        <w:pStyle w:val="BodyText"/>
        <w:spacing w:before="9"/>
        <w:rPr>
          <w:sz w:val="17"/>
        </w:rPr>
      </w:pPr>
      <w:r>
        <w:rPr>
          <w:noProof/>
        </w:rPr>
        <mc:AlternateContent>
          <mc:Choice Requires="wpg">
            <w:drawing>
              <wp:anchor distT="0" distB="0" distL="0" distR="0" simplePos="0" relativeHeight="1360" behindDoc="0" locked="0" layoutInCell="1" allowOverlap="1">
                <wp:simplePos x="0" y="0"/>
                <wp:positionH relativeFrom="page">
                  <wp:posOffset>1554480</wp:posOffset>
                </wp:positionH>
                <wp:positionV relativeFrom="paragraph">
                  <wp:posOffset>154940</wp:posOffset>
                </wp:positionV>
                <wp:extent cx="4663440" cy="1315720"/>
                <wp:effectExtent l="1905" t="2540" r="1905" b="0"/>
                <wp:wrapTopAndBottom/>
                <wp:docPr id="11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3440" cy="1315720"/>
                          <a:chOff x="2448" y="244"/>
                          <a:chExt cx="7344" cy="2072"/>
                        </a:xfrm>
                      </wpg:grpSpPr>
                      <pic:pic xmlns:pic="http://schemas.openxmlformats.org/drawingml/2006/picture">
                        <pic:nvPicPr>
                          <pic:cNvPr id="112"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448" y="275"/>
                            <a:ext cx="7344" cy="2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Text Box 46"/>
                        <wps:cNvSpPr txBox="1">
                          <a:spLocks noChangeArrowheads="1"/>
                        </wps:cNvSpPr>
                        <wps:spPr bwMode="auto">
                          <a:xfrm>
                            <a:off x="2479" y="244"/>
                            <a:ext cx="19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4"/>
                                </w:rPr>
                              </w:pPr>
                              <w:proofErr w:type="gramStart"/>
                              <w:r>
                                <w:rPr>
                                  <w:rFonts w:ascii="Helvetica"/>
                                  <w:b/>
                                  <w:sz w:val="34"/>
                                </w:rPr>
                                <w:t>a</w:t>
                              </w:r>
                              <w:proofErr w:type="gramEnd"/>
                            </w:p>
                          </w:txbxContent>
                        </wps:txbx>
                        <wps:bodyPr rot="0" vert="horz" wrap="square" lIns="0" tIns="0" rIns="0" bIns="0" anchor="t" anchorCtr="0" upright="1">
                          <a:noAutofit/>
                        </wps:bodyPr>
                      </wps:wsp>
                      <wps:wsp>
                        <wps:cNvPr id="114" name="Text Box 45"/>
                        <wps:cNvSpPr txBox="1">
                          <a:spLocks noChangeArrowheads="1"/>
                        </wps:cNvSpPr>
                        <wps:spPr bwMode="auto">
                          <a:xfrm>
                            <a:off x="6216" y="313"/>
                            <a:ext cx="20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4"/>
                                </w:rPr>
                              </w:pPr>
                              <w:proofErr w:type="gramStart"/>
                              <w:r>
                                <w:rPr>
                                  <w:rFonts w:ascii="Helvetica"/>
                                  <w:b/>
                                  <w:sz w:val="34"/>
                                </w:rPr>
                                <w:t>b</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38" style="position:absolute;margin-left:122.4pt;margin-top:12.2pt;width:367.2pt;height:103.6pt;z-index:1360;mso-wrap-distance-left:0;mso-wrap-distance-right:0;mso-position-horizontal-relative:page" coordorigin="2448,244" coordsize="7344,2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">
                <v:shape id="Picture 47" o:spid="_x0000_s1039" type="#_x0000_t75" style="position:absolute;left:2448;top:275;width:7344;height:2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stcTCAAAA3AAAAA8AAABkcnMvZG93bnJldi54bWxET01PAjEQvZv4H5ox8SZdIAisFIIkJnLg&#10;AHrhNtmO24XtdNOOsP57a0LibV7e5yxWvW/VhWJqAhsYDgpQxFWwDdcGPj/enmagkiBbbAOTgR9K&#10;sFre3y2wtOHKe7ocpFY5hFOJBpxIV2qdKkce0yB0xJn7CtGjZBhrbSNec7hv9agonrXHhnODw442&#10;jqrz4dsbkHF33E5kd+T1FqeniX2N89YZ8/jQr19ACfXyL765322ePxzB3zP5Ar3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bLXEwgAAANwAAAAPAAAAAAAAAAAAAAAAAJ8C&#10;AABkcnMvZG93bnJldi54bWxQSwUGAAAAAAQABAD3AAAAjgMAAAAA&#10;">
                  <v:imagedata r:id="rId49" o:title=""/>
                </v:shape>
                <v:shape id="_x0000_s1040" type="#_x0000_t202" style="position:absolute;left:2479;top:244;width:191;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8D4F3A" w:rsidRDefault="008D4F3A">
                        <w:pPr>
                          <w:spacing w:before="1"/>
                          <w:rPr>
                            <w:rFonts w:ascii="Helvetica"/>
                            <w:b/>
                            <w:sz w:val="34"/>
                          </w:rPr>
                        </w:pPr>
                        <w:proofErr w:type="gramStart"/>
                        <w:r>
                          <w:rPr>
                            <w:rFonts w:ascii="Helvetica"/>
                            <w:b/>
                            <w:sz w:val="34"/>
                          </w:rPr>
                          <w:t>a</w:t>
                        </w:r>
                        <w:proofErr w:type="gramEnd"/>
                      </w:p>
                    </w:txbxContent>
                  </v:textbox>
                </v:shape>
                <v:shape id="_x0000_s1041" type="#_x0000_t202" style="position:absolute;left:6216;top:313;width:209;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8D4F3A" w:rsidRDefault="008D4F3A">
                        <w:pPr>
                          <w:spacing w:before="1"/>
                          <w:rPr>
                            <w:rFonts w:ascii="Helvetica"/>
                            <w:b/>
                            <w:sz w:val="34"/>
                          </w:rPr>
                        </w:pPr>
                        <w:proofErr w:type="gramStart"/>
                        <w:r>
                          <w:rPr>
                            <w:rFonts w:ascii="Helvetica"/>
                            <w:b/>
                            <w:sz w:val="34"/>
                          </w:rPr>
                          <w:t>b</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pPr>
      <w:r>
        <w:t xml:space="preserve">Figure 3.4: </w:t>
      </w:r>
      <w:bookmarkStart w:id="187" w:name="_bookmark44"/>
      <w:bookmarkEnd w:id="187"/>
      <w:r>
        <w:t>Example of a print-through process: the printer pauses at a point where the scissors can be dropped to interlock with the name tag, after which the print job resumes.</w:t>
      </w:r>
    </w:p>
    <w:p w:rsidR="00F45610" w:rsidRDefault="00F45610">
      <w:pPr>
        <w:spacing w:line="252" w:lineRule="auto"/>
        <w:sectPr w:rsidR="00F45610">
          <w:pgSz w:w="12240" w:h="15840"/>
          <w:pgMar w:top="1120" w:right="1420" w:bottom="1480" w:left="1420" w:header="595" w:footer="1286" w:gutter="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right="107" w:firstLine="351"/>
        <w:jc w:val="both"/>
      </w:pPr>
      <w:r>
        <w:t xml:space="preserve">As highlighted in the techniques just presented, a range of tradeoffs must be considered when creating 3D printed attachments to existing objects. </w:t>
      </w:r>
      <w:r>
        <w:rPr>
          <w:spacing w:val="-10"/>
        </w:rPr>
        <w:t xml:space="preserve">To </w:t>
      </w:r>
      <w:r>
        <w:t xml:space="preserve">address this, we present a </w:t>
      </w:r>
      <w:proofErr w:type="gramStart"/>
      <w:r>
        <w:t>series  of</w:t>
      </w:r>
      <w:proofErr w:type="gramEnd"/>
      <w:r>
        <w:rPr>
          <w:spacing w:val="-9"/>
        </w:rPr>
        <w:t xml:space="preserve"> </w:t>
      </w:r>
      <w:r>
        <w:t>analysis,</w:t>
      </w:r>
      <w:r>
        <w:rPr>
          <w:spacing w:val="-8"/>
        </w:rPr>
        <w:t xml:space="preserve"> </w:t>
      </w:r>
      <w:r>
        <w:t>based</w:t>
      </w:r>
      <w:r>
        <w:rPr>
          <w:spacing w:val="-9"/>
        </w:rPr>
        <w:t xml:space="preserve"> </w:t>
      </w:r>
      <w:r>
        <w:t>on</w:t>
      </w:r>
      <w:r>
        <w:rPr>
          <w:spacing w:val="-9"/>
        </w:rPr>
        <w:t xml:space="preserve"> </w:t>
      </w:r>
      <w:r>
        <w:t>the</w:t>
      </w:r>
      <w:r>
        <w:rPr>
          <w:spacing w:val="-9"/>
        </w:rPr>
        <w:t xml:space="preserve"> </w:t>
      </w:r>
      <w:r>
        <w:t>geometric</w:t>
      </w:r>
      <w:r>
        <w:rPr>
          <w:spacing w:val="-9"/>
        </w:rPr>
        <w:t xml:space="preserve"> </w:t>
      </w:r>
      <w:r>
        <w:t>properties</w:t>
      </w:r>
      <w:r>
        <w:rPr>
          <w:spacing w:val="-9"/>
        </w:rPr>
        <w:t xml:space="preserve"> </w:t>
      </w:r>
      <w:r>
        <w:t>calculated</w:t>
      </w:r>
      <w:r>
        <w:rPr>
          <w:spacing w:val="-9"/>
        </w:rPr>
        <w:t xml:space="preserve"> </w:t>
      </w:r>
      <w:r>
        <w:t>over</w:t>
      </w:r>
      <w:r>
        <w:rPr>
          <w:spacing w:val="-9"/>
        </w:rPr>
        <w:t xml:space="preserve"> </w:t>
      </w:r>
      <w:r>
        <w:t>the</w:t>
      </w:r>
      <w:r>
        <w:rPr>
          <w:spacing w:val="-9"/>
        </w:rPr>
        <w:t xml:space="preserve"> </w:t>
      </w:r>
      <w:r>
        <w:t>triangular</w:t>
      </w:r>
      <w:r>
        <w:rPr>
          <w:spacing w:val="-9"/>
        </w:rPr>
        <w:t xml:space="preserve"> </w:t>
      </w:r>
      <w:r>
        <w:t>meshes</w:t>
      </w:r>
      <w:r>
        <w:rPr>
          <w:spacing w:val="-9"/>
        </w:rPr>
        <w:t xml:space="preserve"> </w:t>
      </w:r>
      <w:r>
        <w:t>representing the</w:t>
      </w:r>
      <w:r>
        <w:rPr>
          <w:spacing w:val="-5"/>
        </w:rPr>
        <w:t xml:space="preserve"> </w:t>
      </w:r>
      <w:r>
        <w:t>existing</w:t>
      </w:r>
      <w:r>
        <w:rPr>
          <w:spacing w:val="-5"/>
        </w:rPr>
        <w:t xml:space="preserve"> </w:t>
      </w:r>
      <w:r>
        <w:t>object</w:t>
      </w:r>
      <w:r>
        <w:rPr>
          <w:spacing w:val="-5"/>
        </w:rPr>
        <w:t xml:space="preserve"> </w:t>
      </w:r>
      <w:r>
        <w:t>and</w:t>
      </w:r>
      <w:r>
        <w:rPr>
          <w:spacing w:val="-5"/>
        </w:rPr>
        <w:t xml:space="preserve"> </w:t>
      </w:r>
      <w:r>
        <w:t>the</w:t>
      </w:r>
      <w:r>
        <w:rPr>
          <w:spacing w:val="-5"/>
        </w:rPr>
        <w:t xml:space="preserve"> </w:t>
      </w:r>
      <w:r>
        <w:t>attachment.</w:t>
      </w:r>
      <w:r>
        <w:rPr>
          <w:spacing w:val="9"/>
        </w:rPr>
        <w:t xml:space="preserve"> </w:t>
      </w:r>
      <w:r>
        <w:t>These</w:t>
      </w:r>
      <w:r>
        <w:rPr>
          <w:spacing w:val="-5"/>
        </w:rPr>
        <w:t xml:space="preserve"> </w:t>
      </w:r>
      <w:r>
        <w:t>analyses</w:t>
      </w:r>
      <w:r>
        <w:rPr>
          <w:spacing w:val="-5"/>
        </w:rPr>
        <w:t xml:space="preserve"> </w:t>
      </w:r>
      <w:r>
        <w:t>represent</w:t>
      </w:r>
      <w:r>
        <w:rPr>
          <w:spacing w:val="-5"/>
        </w:rPr>
        <w:t xml:space="preserve"> </w:t>
      </w:r>
      <w:r>
        <w:t>a</w:t>
      </w:r>
      <w:r>
        <w:rPr>
          <w:spacing w:val="-5"/>
        </w:rPr>
        <w:t xml:space="preserve"> </w:t>
      </w:r>
      <w:r>
        <w:t>sample</w:t>
      </w:r>
      <w:r>
        <w:rPr>
          <w:spacing w:val="-5"/>
        </w:rPr>
        <w:t xml:space="preserve"> </w:t>
      </w:r>
      <w:r>
        <w:t>of</w:t>
      </w:r>
      <w:r>
        <w:rPr>
          <w:spacing w:val="-5"/>
        </w:rPr>
        <w:t xml:space="preserve"> </w:t>
      </w:r>
      <w:r>
        <w:t>metrics</w:t>
      </w:r>
      <w:r>
        <w:rPr>
          <w:spacing w:val="-5"/>
        </w:rPr>
        <w:t xml:space="preserve"> </w:t>
      </w:r>
      <w:r>
        <w:t>that</w:t>
      </w:r>
      <w:r>
        <w:rPr>
          <w:spacing w:val="-5"/>
        </w:rPr>
        <w:t xml:space="preserve"> </w:t>
      </w:r>
      <w:r>
        <w:t>pertain to</w:t>
      </w:r>
      <w:r>
        <w:rPr>
          <w:spacing w:val="-8"/>
        </w:rPr>
        <w:t xml:space="preserve"> </w:t>
      </w:r>
      <w:r>
        <w:t>viability,</w:t>
      </w:r>
      <w:r>
        <w:rPr>
          <w:spacing w:val="-8"/>
        </w:rPr>
        <w:t xml:space="preserve"> </w:t>
      </w:r>
      <w:r>
        <w:t>durability,</w:t>
      </w:r>
      <w:r>
        <w:rPr>
          <w:spacing w:val="-8"/>
        </w:rPr>
        <w:t xml:space="preserve"> </w:t>
      </w:r>
      <w:r>
        <w:t>and</w:t>
      </w:r>
      <w:r>
        <w:rPr>
          <w:spacing w:val="-8"/>
        </w:rPr>
        <w:t xml:space="preserve"> </w:t>
      </w:r>
      <w:r>
        <w:t>usability.</w:t>
      </w:r>
      <w:r>
        <w:rPr>
          <w:spacing w:val="6"/>
        </w:rPr>
        <w:t xml:space="preserve"> </w:t>
      </w:r>
      <w:r>
        <w:rPr>
          <w:spacing w:val="-4"/>
        </w:rPr>
        <w:t>However,</w:t>
      </w:r>
      <w:r>
        <w:rPr>
          <w:spacing w:val="-8"/>
        </w:rPr>
        <w:t xml:space="preserve"> </w:t>
      </w:r>
      <w:r>
        <w:t>it</w:t>
      </w:r>
      <w:r>
        <w:rPr>
          <w:spacing w:val="-8"/>
        </w:rPr>
        <w:t xml:space="preserve"> </w:t>
      </w:r>
      <w:r>
        <w:t>is</w:t>
      </w:r>
      <w:r>
        <w:rPr>
          <w:spacing w:val="-8"/>
        </w:rPr>
        <w:t xml:space="preserve"> </w:t>
      </w:r>
      <w:r>
        <w:t>our</w:t>
      </w:r>
      <w:r>
        <w:rPr>
          <w:spacing w:val="-8"/>
        </w:rPr>
        <w:t xml:space="preserve"> </w:t>
      </w:r>
      <w:r>
        <w:t>intent</w:t>
      </w:r>
      <w:r>
        <w:rPr>
          <w:spacing w:val="-8"/>
        </w:rPr>
        <w:t xml:space="preserve"> </w:t>
      </w:r>
      <w:r>
        <w:t>and</w:t>
      </w:r>
      <w:r>
        <w:rPr>
          <w:spacing w:val="-8"/>
        </w:rPr>
        <w:t xml:space="preserve"> </w:t>
      </w:r>
      <w:r>
        <w:t>expectation</w:t>
      </w:r>
      <w:r>
        <w:rPr>
          <w:spacing w:val="-8"/>
        </w:rPr>
        <w:t xml:space="preserve"> </w:t>
      </w:r>
      <w:r>
        <w:t>that</w:t>
      </w:r>
      <w:r>
        <w:rPr>
          <w:spacing w:val="-8"/>
        </w:rPr>
        <w:t xml:space="preserve"> </w:t>
      </w:r>
      <w:r>
        <w:t>this</w:t>
      </w:r>
      <w:r>
        <w:rPr>
          <w:spacing w:val="-8"/>
        </w:rPr>
        <w:t xml:space="preserve"> </w:t>
      </w:r>
      <w:r>
        <w:t>set</w:t>
      </w:r>
      <w:r>
        <w:rPr>
          <w:spacing w:val="-8"/>
        </w:rPr>
        <w:t xml:space="preserve"> </w:t>
      </w:r>
      <w:r>
        <w:t>would be</w:t>
      </w:r>
      <w:r>
        <w:rPr>
          <w:spacing w:val="-6"/>
        </w:rPr>
        <w:t xml:space="preserve"> </w:t>
      </w:r>
      <w:r>
        <w:t>expanded</w:t>
      </w:r>
      <w:r>
        <w:rPr>
          <w:spacing w:val="-6"/>
        </w:rPr>
        <w:t xml:space="preserve"> </w:t>
      </w:r>
      <w:r>
        <w:t>over</w:t>
      </w:r>
      <w:r>
        <w:rPr>
          <w:spacing w:val="-6"/>
        </w:rPr>
        <w:t xml:space="preserve"> </w:t>
      </w:r>
      <w:r>
        <w:t>time</w:t>
      </w:r>
      <w:r>
        <w:rPr>
          <w:spacing w:val="-6"/>
        </w:rPr>
        <w:t xml:space="preserve"> </w:t>
      </w:r>
      <w:r>
        <w:t>and</w:t>
      </w:r>
      <w:r>
        <w:rPr>
          <w:spacing w:val="-6"/>
        </w:rPr>
        <w:t xml:space="preserve"> </w:t>
      </w:r>
      <w:r>
        <w:t>as</w:t>
      </w:r>
      <w:r>
        <w:rPr>
          <w:spacing w:val="-6"/>
        </w:rPr>
        <w:t xml:space="preserve"> </w:t>
      </w:r>
      <w:r>
        <w:t>new</w:t>
      </w:r>
      <w:r>
        <w:rPr>
          <w:spacing w:val="-6"/>
        </w:rPr>
        <w:t xml:space="preserve"> </w:t>
      </w:r>
      <w:r>
        <w:t>attachment</w:t>
      </w:r>
      <w:r>
        <w:rPr>
          <w:spacing w:val="-6"/>
        </w:rPr>
        <w:t xml:space="preserve"> </w:t>
      </w:r>
      <w:r>
        <w:t>techniques</w:t>
      </w:r>
      <w:r>
        <w:rPr>
          <w:spacing w:val="-6"/>
        </w:rPr>
        <w:t xml:space="preserve"> </w:t>
      </w:r>
      <w:r>
        <w:t>are</w:t>
      </w:r>
      <w:r>
        <w:rPr>
          <w:spacing w:val="-6"/>
        </w:rPr>
        <w:t xml:space="preserve"> </w:t>
      </w:r>
      <w:r>
        <w:t>explored.</w:t>
      </w:r>
    </w:p>
    <w:p w:rsidR="00F45610" w:rsidRDefault="008D4F3A">
      <w:pPr>
        <w:pStyle w:val="ListParagraph"/>
        <w:numPr>
          <w:ilvl w:val="3"/>
          <w:numId w:val="8"/>
        </w:numPr>
        <w:tabs>
          <w:tab w:val="left" w:pos="696"/>
        </w:tabs>
        <w:spacing w:before="90" w:line="252" w:lineRule="auto"/>
        <w:ind w:right="108" w:hanging="226"/>
        <w:jc w:val="both"/>
        <w:rPr>
          <w:sz w:val="24"/>
        </w:rPr>
      </w:pPr>
      <w:r>
        <w:rPr>
          <w:i/>
          <w:sz w:val="24"/>
        </w:rPr>
        <w:t xml:space="preserve">Viability </w:t>
      </w:r>
      <w:r>
        <w:rPr>
          <w:sz w:val="24"/>
        </w:rPr>
        <w:t>indicates whether it is possible for a new part to be fabricated and attached at     a given location on an existing object. For example, collision with the extruder during a direct print over process would violate</w:t>
      </w:r>
      <w:r>
        <w:rPr>
          <w:spacing w:val="-33"/>
          <w:sz w:val="24"/>
        </w:rPr>
        <w:t xml:space="preserve"> </w:t>
      </w:r>
      <w:r>
        <w:rPr>
          <w:sz w:val="24"/>
        </w:rPr>
        <w:t>viability;</w:t>
      </w:r>
    </w:p>
    <w:p w:rsidR="00F45610" w:rsidRDefault="008D4F3A">
      <w:pPr>
        <w:pStyle w:val="ListParagraph"/>
        <w:numPr>
          <w:ilvl w:val="3"/>
          <w:numId w:val="8"/>
        </w:numPr>
        <w:tabs>
          <w:tab w:val="left" w:pos="696"/>
        </w:tabs>
        <w:spacing w:before="67" w:line="252" w:lineRule="auto"/>
        <w:ind w:right="108" w:hanging="226"/>
        <w:jc w:val="both"/>
        <w:rPr>
          <w:sz w:val="24"/>
        </w:rPr>
      </w:pPr>
      <w:r>
        <w:rPr>
          <w:i/>
          <w:sz w:val="24"/>
        </w:rPr>
        <w:t xml:space="preserve">Durability </w:t>
      </w:r>
      <w:r>
        <w:rPr>
          <w:sz w:val="24"/>
        </w:rPr>
        <w:t xml:space="preserve">examines how the geometric properties of the contact area between the attach- </w:t>
      </w:r>
      <w:proofErr w:type="spellStart"/>
      <w:r>
        <w:rPr>
          <w:sz w:val="24"/>
        </w:rPr>
        <w:t>ment</w:t>
      </w:r>
      <w:proofErr w:type="spellEnd"/>
      <w:r>
        <w:rPr>
          <w:sz w:val="24"/>
        </w:rPr>
        <w:t xml:space="preserve"> and the object could potentially strengthen or weaken the bond between</w:t>
      </w:r>
      <w:r>
        <w:rPr>
          <w:spacing w:val="-42"/>
          <w:sz w:val="24"/>
        </w:rPr>
        <w:t xml:space="preserve"> </w:t>
      </w:r>
      <w:r>
        <w:rPr>
          <w:sz w:val="24"/>
        </w:rPr>
        <w:t>them;</w:t>
      </w:r>
    </w:p>
    <w:p w:rsidR="00F45610" w:rsidRDefault="008D4F3A">
      <w:pPr>
        <w:pStyle w:val="ListParagraph"/>
        <w:numPr>
          <w:ilvl w:val="3"/>
          <w:numId w:val="8"/>
        </w:numPr>
        <w:tabs>
          <w:tab w:val="left" w:pos="696"/>
        </w:tabs>
        <w:spacing w:before="67" w:line="252" w:lineRule="auto"/>
        <w:ind w:right="107" w:hanging="226"/>
        <w:jc w:val="both"/>
        <w:rPr>
          <w:sz w:val="24"/>
        </w:rPr>
      </w:pPr>
      <w:r>
        <w:rPr>
          <w:i/>
          <w:sz w:val="24"/>
        </w:rPr>
        <w:t>Usability</w:t>
      </w:r>
      <w:r>
        <w:rPr>
          <w:i/>
          <w:spacing w:val="-10"/>
          <w:sz w:val="24"/>
        </w:rPr>
        <w:t xml:space="preserve"> </w:t>
      </w:r>
      <w:r>
        <w:rPr>
          <w:i/>
          <w:sz w:val="24"/>
        </w:rPr>
        <w:t>and</w:t>
      </w:r>
      <w:r>
        <w:rPr>
          <w:i/>
          <w:spacing w:val="-10"/>
          <w:sz w:val="24"/>
        </w:rPr>
        <w:t xml:space="preserve"> </w:t>
      </w:r>
      <w:r>
        <w:rPr>
          <w:i/>
          <w:sz w:val="24"/>
        </w:rPr>
        <w:t>other</w:t>
      </w:r>
      <w:r>
        <w:rPr>
          <w:i/>
          <w:spacing w:val="-10"/>
          <w:sz w:val="24"/>
        </w:rPr>
        <w:t xml:space="preserve"> </w:t>
      </w:r>
      <w:r>
        <w:rPr>
          <w:i/>
          <w:sz w:val="24"/>
        </w:rPr>
        <w:t>semantics</w:t>
      </w:r>
      <w:r>
        <w:rPr>
          <w:i/>
          <w:spacing w:val="-10"/>
          <w:sz w:val="24"/>
        </w:rPr>
        <w:t xml:space="preserve"> </w:t>
      </w:r>
      <w:r>
        <w:rPr>
          <w:sz w:val="24"/>
        </w:rPr>
        <w:t>considers</w:t>
      </w:r>
      <w:r>
        <w:rPr>
          <w:spacing w:val="-10"/>
          <w:sz w:val="24"/>
        </w:rPr>
        <w:t xml:space="preserve"> </w:t>
      </w:r>
      <w:r>
        <w:rPr>
          <w:sz w:val="24"/>
        </w:rPr>
        <w:t>various</w:t>
      </w:r>
      <w:r>
        <w:rPr>
          <w:spacing w:val="-10"/>
          <w:sz w:val="24"/>
        </w:rPr>
        <w:t xml:space="preserve"> </w:t>
      </w:r>
      <w:r>
        <w:rPr>
          <w:sz w:val="24"/>
        </w:rPr>
        <w:t>issues</w:t>
      </w:r>
      <w:r>
        <w:rPr>
          <w:spacing w:val="-10"/>
          <w:sz w:val="24"/>
        </w:rPr>
        <w:t xml:space="preserve"> </w:t>
      </w:r>
      <w:r>
        <w:rPr>
          <w:sz w:val="24"/>
        </w:rPr>
        <w:t>related</w:t>
      </w:r>
      <w:r>
        <w:rPr>
          <w:spacing w:val="-10"/>
          <w:sz w:val="24"/>
        </w:rPr>
        <w:t xml:space="preserve"> </w:t>
      </w:r>
      <w:r>
        <w:rPr>
          <w:sz w:val="24"/>
        </w:rPr>
        <w:t>to</w:t>
      </w:r>
      <w:r>
        <w:rPr>
          <w:spacing w:val="-10"/>
          <w:sz w:val="24"/>
        </w:rPr>
        <w:t xml:space="preserve"> </w:t>
      </w:r>
      <w:r>
        <w:rPr>
          <w:sz w:val="24"/>
        </w:rPr>
        <w:t>the</w:t>
      </w:r>
      <w:r>
        <w:rPr>
          <w:spacing w:val="-10"/>
          <w:sz w:val="24"/>
        </w:rPr>
        <w:t xml:space="preserve"> </w:t>
      </w:r>
      <w:r>
        <w:rPr>
          <w:sz w:val="24"/>
        </w:rPr>
        <w:t>actual</w:t>
      </w:r>
      <w:r>
        <w:rPr>
          <w:spacing w:val="-10"/>
          <w:sz w:val="24"/>
        </w:rPr>
        <w:t xml:space="preserve"> </w:t>
      </w:r>
      <w:r>
        <w:rPr>
          <w:sz w:val="24"/>
        </w:rPr>
        <w:t>usage</w:t>
      </w:r>
      <w:r>
        <w:rPr>
          <w:spacing w:val="-10"/>
          <w:sz w:val="24"/>
        </w:rPr>
        <w:t xml:space="preserve"> </w:t>
      </w:r>
      <w:r>
        <w:rPr>
          <w:sz w:val="24"/>
        </w:rPr>
        <w:t>of</w:t>
      </w:r>
      <w:r>
        <w:rPr>
          <w:spacing w:val="-10"/>
          <w:sz w:val="24"/>
        </w:rPr>
        <w:t xml:space="preserve"> </w:t>
      </w:r>
      <w:r>
        <w:rPr>
          <w:sz w:val="24"/>
        </w:rPr>
        <w:t>the</w:t>
      </w:r>
      <w:r>
        <w:rPr>
          <w:spacing w:val="-10"/>
          <w:sz w:val="24"/>
        </w:rPr>
        <w:t xml:space="preserve"> </w:t>
      </w:r>
      <w:r>
        <w:rPr>
          <w:sz w:val="24"/>
        </w:rPr>
        <w:t xml:space="preserve">at- </w:t>
      </w:r>
      <w:proofErr w:type="spellStart"/>
      <w:r>
        <w:rPr>
          <w:sz w:val="24"/>
        </w:rPr>
        <w:t>tachment</w:t>
      </w:r>
      <w:proofErr w:type="spellEnd"/>
      <w:r>
        <w:rPr>
          <w:sz w:val="24"/>
        </w:rPr>
        <w:t>,</w:t>
      </w:r>
      <w:r>
        <w:rPr>
          <w:spacing w:val="-7"/>
          <w:sz w:val="24"/>
        </w:rPr>
        <w:t xml:space="preserve"> </w:t>
      </w:r>
      <w:r>
        <w:rPr>
          <w:sz w:val="24"/>
        </w:rPr>
        <w:t>such</w:t>
      </w:r>
      <w:r>
        <w:rPr>
          <w:spacing w:val="-8"/>
          <w:sz w:val="24"/>
        </w:rPr>
        <w:t xml:space="preserve"> </w:t>
      </w:r>
      <w:r>
        <w:rPr>
          <w:sz w:val="24"/>
        </w:rPr>
        <w:t>as</w:t>
      </w:r>
      <w:r>
        <w:rPr>
          <w:spacing w:val="-8"/>
          <w:sz w:val="24"/>
        </w:rPr>
        <w:t xml:space="preserve"> </w:t>
      </w:r>
      <w:r>
        <w:rPr>
          <w:sz w:val="24"/>
        </w:rPr>
        <w:t>the</w:t>
      </w:r>
      <w:r>
        <w:rPr>
          <w:spacing w:val="-8"/>
          <w:sz w:val="24"/>
        </w:rPr>
        <w:t xml:space="preserve"> </w:t>
      </w:r>
      <w:r>
        <w:rPr>
          <w:sz w:val="24"/>
        </w:rPr>
        <w:t>forces</w:t>
      </w:r>
      <w:r>
        <w:rPr>
          <w:spacing w:val="-8"/>
          <w:sz w:val="24"/>
        </w:rPr>
        <w:t xml:space="preserve"> </w:t>
      </w:r>
      <w:r>
        <w:rPr>
          <w:sz w:val="24"/>
        </w:rPr>
        <w:t>we</w:t>
      </w:r>
      <w:r>
        <w:rPr>
          <w:spacing w:val="-8"/>
          <w:sz w:val="24"/>
        </w:rPr>
        <w:t xml:space="preserve"> </w:t>
      </w:r>
      <w:r>
        <w:rPr>
          <w:sz w:val="24"/>
        </w:rPr>
        <w:t>expect</w:t>
      </w:r>
      <w:r>
        <w:rPr>
          <w:spacing w:val="-8"/>
          <w:sz w:val="24"/>
        </w:rPr>
        <w:t xml:space="preserve"> </w:t>
      </w:r>
      <w:r>
        <w:rPr>
          <w:sz w:val="24"/>
        </w:rPr>
        <w:t>to</w:t>
      </w:r>
      <w:r>
        <w:rPr>
          <w:spacing w:val="-8"/>
          <w:sz w:val="24"/>
        </w:rPr>
        <w:t xml:space="preserve"> </w:t>
      </w:r>
      <w:r>
        <w:rPr>
          <w:sz w:val="24"/>
        </w:rPr>
        <w:t>be</w:t>
      </w:r>
      <w:r>
        <w:rPr>
          <w:spacing w:val="-8"/>
          <w:sz w:val="24"/>
        </w:rPr>
        <w:t xml:space="preserve"> </w:t>
      </w:r>
      <w:r>
        <w:rPr>
          <w:sz w:val="24"/>
        </w:rPr>
        <w:t>applied</w:t>
      </w:r>
      <w:r>
        <w:rPr>
          <w:spacing w:val="-8"/>
          <w:sz w:val="24"/>
        </w:rPr>
        <w:t xml:space="preserve"> </w:t>
      </w:r>
      <w:r>
        <w:rPr>
          <w:sz w:val="24"/>
        </w:rPr>
        <w:t>to</w:t>
      </w:r>
      <w:r>
        <w:rPr>
          <w:spacing w:val="-8"/>
          <w:sz w:val="24"/>
        </w:rPr>
        <w:t xml:space="preserve"> </w:t>
      </w:r>
      <w:r>
        <w:rPr>
          <w:sz w:val="24"/>
        </w:rPr>
        <w:t>it,</w:t>
      </w:r>
      <w:r>
        <w:rPr>
          <w:spacing w:val="-7"/>
          <w:sz w:val="24"/>
        </w:rPr>
        <w:t xml:space="preserve"> </w:t>
      </w:r>
      <w:r>
        <w:rPr>
          <w:sz w:val="24"/>
        </w:rPr>
        <w:t>its</w:t>
      </w:r>
      <w:r>
        <w:rPr>
          <w:spacing w:val="-8"/>
          <w:sz w:val="24"/>
        </w:rPr>
        <w:t xml:space="preserve"> </w:t>
      </w:r>
      <w:r>
        <w:rPr>
          <w:sz w:val="24"/>
        </w:rPr>
        <w:t>balance,</w:t>
      </w:r>
      <w:r>
        <w:rPr>
          <w:spacing w:val="-7"/>
          <w:sz w:val="24"/>
        </w:rPr>
        <w:t xml:space="preserve"> </w:t>
      </w:r>
      <w:r>
        <w:rPr>
          <w:sz w:val="24"/>
        </w:rPr>
        <w:t>and</w:t>
      </w:r>
      <w:r>
        <w:rPr>
          <w:spacing w:val="-8"/>
          <w:sz w:val="24"/>
        </w:rPr>
        <w:t xml:space="preserve"> </w:t>
      </w:r>
      <w:r>
        <w:rPr>
          <w:sz w:val="24"/>
        </w:rPr>
        <w:t>some</w:t>
      </w:r>
      <w:r>
        <w:rPr>
          <w:spacing w:val="-8"/>
          <w:sz w:val="24"/>
        </w:rPr>
        <w:t xml:space="preserve"> </w:t>
      </w:r>
      <w:r>
        <w:rPr>
          <w:sz w:val="24"/>
        </w:rPr>
        <w:t>technique- specific</w:t>
      </w:r>
      <w:r>
        <w:rPr>
          <w:spacing w:val="-5"/>
          <w:sz w:val="24"/>
        </w:rPr>
        <w:t xml:space="preserve"> </w:t>
      </w:r>
      <w:r>
        <w:rPr>
          <w:sz w:val="24"/>
        </w:rPr>
        <w:t>issues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length</w:t>
      </w:r>
      <w:r>
        <w:rPr>
          <w:spacing w:val="-5"/>
          <w:sz w:val="24"/>
        </w:rPr>
        <w:t xml:space="preserve"> </w:t>
      </w:r>
      <w:r>
        <w:rPr>
          <w:sz w:val="24"/>
        </w:rPr>
        <w:t>of</w:t>
      </w:r>
      <w:r>
        <w:rPr>
          <w:spacing w:val="-5"/>
          <w:sz w:val="24"/>
        </w:rPr>
        <w:t xml:space="preserve"> </w:t>
      </w:r>
      <w:r>
        <w:rPr>
          <w:sz w:val="24"/>
        </w:rPr>
        <w:t>strap</w:t>
      </w:r>
      <w:r>
        <w:rPr>
          <w:spacing w:val="-5"/>
          <w:sz w:val="24"/>
        </w:rPr>
        <w:t xml:space="preserve"> </w:t>
      </w:r>
      <w:r>
        <w:rPr>
          <w:sz w:val="24"/>
        </w:rPr>
        <w:t>required</w:t>
      </w:r>
      <w:r>
        <w:rPr>
          <w:spacing w:val="-5"/>
          <w:sz w:val="24"/>
        </w:rPr>
        <w:t xml:space="preserve"> </w:t>
      </w:r>
      <w:r>
        <w:rPr>
          <w:sz w:val="24"/>
        </w:rPr>
        <w:t>for</w:t>
      </w:r>
      <w:r>
        <w:rPr>
          <w:spacing w:val="-5"/>
          <w:sz w:val="24"/>
        </w:rPr>
        <w:t xml:space="preserve"> </w:t>
      </w:r>
      <w:r>
        <w:rPr>
          <w:sz w:val="24"/>
        </w:rPr>
        <w:t>fastening</w:t>
      </w:r>
      <w:r>
        <w:rPr>
          <w:spacing w:val="-5"/>
          <w:sz w:val="24"/>
        </w:rPr>
        <w:t xml:space="preserve"> </w:t>
      </w:r>
      <w:r>
        <w:rPr>
          <w:sz w:val="24"/>
        </w:rPr>
        <w:t>an</w:t>
      </w:r>
      <w:r>
        <w:rPr>
          <w:spacing w:val="-5"/>
          <w:sz w:val="24"/>
        </w:rPr>
        <w:t xml:space="preserve"> </w:t>
      </w:r>
      <w:r>
        <w:rPr>
          <w:sz w:val="24"/>
        </w:rPr>
        <w:t>attachment).</w:t>
      </w:r>
    </w:p>
    <w:p w:rsidR="00F45610" w:rsidRDefault="00F45610">
      <w:pPr>
        <w:pStyle w:val="BodyText"/>
      </w:pPr>
    </w:p>
    <w:p w:rsidR="00F45610" w:rsidRDefault="008D4F3A">
      <w:pPr>
        <w:pStyle w:val="Heading2"/>
        <w:numPr>
          <w:ilvl w:val="1"/>
          <w:numId w:val="8"/>
        </w:numPr>
        <w:tabs>
          <w:tab w:val="left" w:pos="885"/>
        </w:tabs>
        <w:spacing w:before="205"/>
        <w:ind w:hanging="774"/>
        <w:jc w:val="both"/>
      </w:pPr>
      <w:bookmarkStart w:id="188" w:name="3.3_Geometric_Analysis:_Viability"/>
      <w:bookmarkStart w:id="189" w:name="_bookmark45"/>
      <w:bookmarkEnd w:id="188"/>
      <w:bookmarkEnd w:id="189"/>
      <w:r>
        <w:t>Geometric Analysis:</w:t>
      </w:r>
      <w:r>
        <w:rPr>
          <w:spacing w:val="61"/>
        </w:rPr>
        <w:t xml:space="preserve"> </w:t>
      </w:r>
      <w:r>
        <w:t>Viability</w:t>
      </w:r>
    </w:p>
    <w:p w:rsidR="00F45610" w:rsidRDefault="008D4F3A">
      <w:pPr>
        <w:pStyle w:val="BodyText"/>
        <w:spacing w:before="254" w:line="252" w:lineRule="auto"/>
        <w:ind w:left="109" w:right="107"/>
        <w:jc w:val="both"/>
      </w:pPr>
      <w:r>
        <w:t>Viability</w:t>
      </w:r>
      <w:r>
        <w:rPr>
          <w:spacing w:val="-15"/>
        </w:rPr>
        <w:t xml:space="preserve"> </w:t>
      </w:r>
      <w:r>
        <w:t>can</w:t>
      </w:r>
      <w:r>
        <w:rPr>
          <w:spacing w:val="-15"/>
        </w:rPr>
        <w:t xml:space="preserve"> </w:t>
      </w:r>
      <w:r>
        <w:t>encompass</w:t>
      </w:r>
      <w:r>
        <w:rPr>
          <w:spacing w:val="-15"/>
        </w:rPr>
        <w:t xml:space="preserve"> </w:t>
      </w:r>
      <w:r>
        <w:t>issues</w:t>
      </w:r>
      <w:r>
        <w:rPr>
          <w:spacing w:val="-15"/>
        </w:rPr>
        <w:t xml:space="preserve"> </w:t>
      </w:r>
      <w:r>
        <w:t>such</w:t>
      </w:r>
      <w:r>
        <w:rPr>
          <w:spacing w:val="-15"/>
        </w:rPr>
        <w:t xml:space="preserve"> </w:t>
      </w:r>
      <w:r>
        <w:t>as</w:t>
      </w:r>
      <w:r>
        <w:rPr>
          <w:spacing w:val="-15"/>
        </w:rPr>
        <w:t xml:space="preserve"> </w:t>
      </w:r>
      <w:r>
        <w:t>appropriateness</w:t>
      </w:r>
      <w:r>
        <w:rPr>
          <w:spacing w:val="-15"/>
        </w:rPr>
        <w:t xml:space="preserve"> </w:t>
      </w:r>
      <w:r>
        <w:t>for</w:t>
      </w:r>
      <w:r>
        <w:rPr>
          <w:spacing w:val="-15"/>
        </w:rPr>
        <w:t xml:space="preserve"> </w:t>
      </w:r>
      <w:r>
        <w:t>a</w:t>
      </w:r>
      <w:r>
        <w:rPr>
          <w:spacing w:val="-15"/>
        </w:rPr>
        <w:t xml:space="preserve"> </w:t>
      </w:r>
      <w:r>
        <w:t>specific</w:t>
      </w:r>
      <w:r>
        <w:rPr>
          <w:spacing w:val="-15"/>
        </w:rPr>
        <w:t xml:space="preserve"> </w:t>
      </w:r>
      <w:r>
        <w:t>printer</w:t>
      </w:r>
      <w:r>
        <w:rPr>
          <w:spacing w:val="-15"/>
        </w:rPr>
        <w:t xml:space="preserve"> </w:t>
      </w:r>
      <w:r>
        <w:t>with</w:t>
      </w:r>
      <w:r>
        <w:rPr>
          <w:spacing w:val="-15"/>
        </w:rPr>
        <w:t xml:space="preserve"> </w:t>
      </w:r>
      <w:r>
        <w:t>regard</w:t>
      </w:r>
      <w:r>
        <w:rPr>
          <w:spacing w:val="-15"/>
        </w:rPr>
        <w:t xml:space="preserve"> </w:t>
      </w:r>
      <w:r>
        <w:t>to</w:t>
      </w:r>
      <w:r>
        <w:rPr>
          <w:spacing w:val="-15"/>
        </w:rPr>
        <w:t xml:space="preserve"> </w:t>
      </w:r>
      <w:r>
        <w:t>issues such</w:t>
      </w:r>
      <w:r>
        <w:rPr>
          <w:spacing w:val="-11"/>
        </w:rPr>
        <w:t xml:space="preserve"> </w:t>
      </w:r>
      <w:r>
        <w:t>as</w:t>
      </w:r>
      <w:r>
        <w:rPr>
          <w:spacing w:val="-11"/>
        </w:rPr>
        <w:t xml:space="preserve"> </w:t>
      </w:r>
      <w:r>
        <w:t>support</w:t>
      </w:r>
      <w:r>
        <w:rPr>
          <w:spacing w:val="-11"/>
        </w:rPr>
        <w:t xml:space="preserve"> </w:t>
      </w:r>
      <w:r>
        <w:t>or</w:t>
      </w:r>
      <w:r>
        <w:rPr>
          <w:spacing w:val="-11"/>
        </w:rPr>
        <w:t xml:space="preserve"> </w:t>
      </w:r>
      <w:r>
        <w:t>size,</w:t>
      </w:r>
      <w:r>
        <w:rPr>
          <w:spacing w:val="-10"/>
        </w:rPr>
        <w:t xml:space="preserve"> </w:t>
      </w:r>
      <w:r>
        <w:t>as</w:t>
      </w:r>
      <w:r>
        <w:rPr>
          <w:spacing w:val="-11"/>
        </w:rPr>
        <w:t xml:space="preserve"> </w:t>
      </w:r>
      <w:r>
        <w:t>well</w:t>
      </w:r>
      <w:r>
        <w:rPr>
          <w:spacing w:val="-11"/>
        </w:rPr>
        <w:t xml:space="preserve"> </w:t>
      </w:r>
      <w:r>
        <w:t>as</w:t>
      </w:r>
      <w:r>
        <w:rPr>
          <w:spacing w:val="-11"/>
        </w:rPr>
        <w:t xml:space="preserve"> </w:t>
      </w:r>
      <w:r>
        <w:t>feasibility</w:t>
      </w:r>
      <w:r>
        <w:rPr>
          <w:spacing w:val="-11"/>
        </w:rPr>
        <w:t xml:space="preserve"> </w:t>
      </w:r>
      <w:r>
        <w:t>of</w:t>
      </w:r>
      <w:r>
        <w:rPr>
          <w:spacing w:val="-11"/>
        </w:rPr>
        <w:t xml:space="preserve"> </w:t>
      </w:r>
      <w:r>
        <w:t>printing</w:t>
      </w:r>
      <w:r>
        <w:rPr>
          <w:spacing w:val="-11"/>
        </w:rPr>
        <w:t xml:space="preserve"> </w:t>
      </w:r>
      <w:r>
        <w:t>without</w:t>
      </w:r>
      <w:r>
        <w:rPr>
          <w:spacing w:val="-11"/>
        </w:rPr>
        <w:t xml:space="preserve"> </w:t>
      </w:r>
      <w:r>
        <w:t>collision</w:t>
      </w:r>
      <w:r>
        <w:rPr>
          <w:spacing w:val="-11"/>
        </w:rPr>
        <w:t xml:space="preserve"> </w:t>
      </w:r>
      <w:r>
        <w:t>when</w:t>
      </w:r>
      <w:r>
        <w:rPr>
          <w:spacing w:val="-11"/>
        </w:rPr>
        <w:t xml:space="preserve"> </w:t>
      </w:r>
      <w:r>
        <w:t>an</w:t>
      </w:r>
      <w:r>
        <w:rPr>
          <w:spacing w:val="-11"/>
        </w:rPr>
        <w:t xml:space="preserve"> </w:t>
      </w:r>
      <w:r>
        <w:t>existing</w:t>
      </w:r>
      <w:r>
        <w:rPr>
          <w:spacing w:val="-11"/>
        </w:rPr>
        <w:t xml:space="preserve"> </w:t>
      </w:r>
      <w:r>
        <w:t>object is</w:t>
      </w:r>
      <w:r>
        <w:rPr>
          <w:spacing w:val="-11"/>
        </w:rPr>
        <w:t xml:space="preserve"> </w:t>
      </w:r>
      <w:r>
        <w:t>present</w:t>
      </w:r>
      <w:r>
        <w:rPr>
          <w:spacing w:val="-11"/>
        </w:rPr>
        <w:t xml:space="preserve"> </w:t>
      </w:r>
      <w:r>
        <w:t>during</w:t>
      </w:r>
      <w:r>
        <w:rPr>
          <w:spacing w:val="-11"/>
        </w:rPr>
        <w:t xml:space="preserve"> </w:t>
      </w:r>
      <w:r>
        <w:t>printing.</w:t>
      </w:r>
      <w:r>
        <w:rPr>
          <w:spacing w:val="7"/>
        </w:rPr>
        <w:t xml:space="preserve"> </w:t>
      </w:r>
      <w:r>
        <w:t>Our</w:t>
      </w:r>
      <w:r>
        <w:rPr>
          <w:spacing w:val="-11"/>
        </w:rPr>
        <w:t xml:space="preserve"> </w:t>
      </w:r>
      <w:r>
        <w:t>work</w:t>
      </w:r>
      <w:r>
        <w:rPr>
          <w:spacing w:val="-11"/>
        </w:rPr>
        <w:t xml:space="preserve"> </w:t>
      </w:r>
      <w:r>
        <w:t>focuses</w:t>
      </w:r>
      <w:r>
        <w:rPr>
          <w:spacing w:val="-11"/>
        </w:rPr>
        <w:t xml:space="preserve"> </w:t>
      </w:r>
      <w:r>
        <w:t>on</w:t>
      </w:r>
      <w:r>
        <w:rPr>
          <w:spacing w:val="-11"/>
        </w:rPr>
        <w:t xml:space="preserve"> </w:t>
      </w:r>
      <w:r>
        <w:t>this</w:t>
      </w:r>
      <w:r>
        <w:rPr>
          <w:spacing w:val="-11"/>
        </w:rPr>
        <w:t xml:space="preserve"> </w:t>
      </w:r>
      <w:r>
        <w:t>last</w:t>
      </w:r>
      <w:r>
        <w:rPr>
          <w:spacing w:val="-11"/>
        </w:rPr>
        <w:t xml:space="preserve"> </w:t>
      </w:r>
      <w:r>
        <w:t>issue,</w:t>
      </w:r>
      <w:r>
        <w:rPr>
          <w:spacing w:val="-10"/>
        </w:rPr>
        <w:t xml:space="preserve"> </w:t>
      </w:r>
      <w:r>
        <w:t>which</w:t>
      </w:r>
      <w:r>
        <w:rPr>
          <w:spacing w:val="-11"/>
        </w:rPr>
        <w:t xml:space="preserve"> </w:t>
      </w:r>
      <w:r>
        <w:t>arises</w:t>
      </w:r>
      <w:r>
        <w:rPr>
          <w:spacing w:val="-11"/>
        </w:rPr>
        <w:t xml:space="preserve"> </w:t>
      </w:r>
      <w:r>
        <w:t>during</w:t>
      </w:r>
      <w:r>
        <w:rPr>
          <w:spacing w:val="-11"/>
        </w:rPr>
        <w:t xml:space="preserve"> </w:t>
      </w:r>
      <w:r>
        <w:t>print-over</w:t>
      </w:r>
      <w:r>
        <w:rPr>
          <w:spacing w:val="-11"/>
        </w:rPr>
        <w:t xml:space="preserve"> </w:t>
      </w:r>
      <w:r>
        <w:t xml:space="preserve">and print-through. More specifically, when printing </w:t>
      </w:r>
      <w:r>
        <w:rPr>
          <w:spacing w:val="-3"/>
        </w:rPr>
        <w:t xml:space="preserve">involves </w:t>
      </w:r>
      <w:r>
        <w:t xml:space="preserve">two objects, it is only viable if </w:t>
      </w:r>
      <w:r>
        <w:rPr>
          <w:i/>
        </w:rPr>
        <w:t>(</w:t>
      </w:r>
      <w:proofErr w:type="spellStart"/>
      <w:r>
        <w:rPr>
          <w:i/>
        </w:rPr>
        <w:t>i</w:t>
      </w:r>
      <w:proofErr w:type="spellEnd"/>
      <w:r>
        <w:rPr>
          <w:i/>
        </w:rPr>
        <w:t xml:space="preserve">) </w:t>
      </w:r>
      <w:r>
        <w:t xml:space="preserve">the attachment can be printed without the extruder’s tool paths colliding with the existing object (extruder-object collision); </w:t>
      </w:r>
      <w:r>
        <w:rPr>
          <w:i/>
        </w:rPr>
        <w:t xml:space="preserve">(ii) </w:t>
      </w:r>
      <w:r>
        <w:t>the attachment and the existing objects also do not intersect and collide with each other for a given spatial configuration (object-object collision). As shown in this section, both types of collisions are affected by the position and orientation of the existing object and the attachment. Thus, we must determine a position and orientation of both objects where the attachment can be printed</w:t>
      </w:r>
      <w:r>
        <w:rPr>
          <w:spacing w:val="-22"/>
        </w:rPr>
        <w:t xml:space="preserve"> </w:t>
      </w:r>
      <w:r>
        <w:t>collision-free.</w:t>
      </w:r>
    </w:p>
    <w:p w:rsidR="00F45610" w:rsidRDefault="00F45610">
      <w:pPr>
        <w:pStyle w:val="BodyText"/>
      </w:pPr>
    </w:p>
    <w:p w:rsidR="00F45610" w:rsidRDefault="008D4F3A">
      <w:pPr>
        <w:pStyle w:val="Heading3"/>
        <w:numPr>
          <w:ilvl w:val="2"/>
          <w:numId w:val="8"/>
        </w:numPr>
        <w:tabs>
          <w:tab w:val="left" w:pos="971"/>
        </w:tabs>
        <w:spacing w:before="154"/>
        <w:ind w:hanging="860"/>
        <w:jc w:val="both"/>
      </w:pPr>
      <w:bookmarkStart w:id="190" w:name="3.3.1_Understanding_Viability:_Collision"/>
      <w:bookmarkStart w:id="191" w:name="_bookmark46"/>
      <w:bookmarkEnd w:id="190"/>
      <w:bookmarkEnd w:id="191"/>
      <w:proofErr w:type="gramStart"/>
      <w:r>
        <w:t>Understanding  Viability</w:t>
      </w:r>
      <w:proofErr w:type="gramEnd"/>
      <w:r>
        <w:t>:  Collision</w:t>
      </w:r>
      <w:r>
        <w:rPr>
          <w:spacing w:val="-5"/>
        </w:rPr>
        <w:t xml:space="preserve"> </w:t>
      </w:r>
      <w:r>
        <w:t>Detection</w:t>
      </w:r>
    </w:p>
    <w:p w:rsidR="00F45610" w:rsidRDefault="008D4F3A">
      <w:pPr>
        <w:pStyle w:val="BodyText"/>
        <w:spacing w:before="181" w:line="252" w:lineRule="auto"/>
        <w:ind w:left="109" w:right="108"/>
        <w:jc w:val="both"/>
      </w:pPr>
      <w:r>
        <w:t>The first step of viability analysis is to detect collisions that will prevent the attachment from being printed.</w:t>
      </w:r>
    </w:p>
    <w:p w:rsidR="00F45610" w:rsidRDefault="00F45610">
      <w:pPr>
        <w:pStyle w:val="BodyText"/>
        <w:spacing w:before="7"/>
        <w:rPr>
          <w:sz w:val="34"/>
        </w:rPr>
      </w:pPr>
    </w:p>
    <w:p w:rsidR="00F45610" w:rsidRDefault="008D4F3A">
      <w:pPr>
        <w:pStyle w:val="Heading4"/>
        <w:ind w:left="109"/>
      </w:pPr>
      <w:bookmarkStart w:id="192" w:name="_bookmark47"/>
      <w:bookmarkEnd w:id="192"/>
      <w:r>
        <w:t>Detecting Extruder-Object Collision</w:t>
      </w:r>
    </w:p>
    <w:p w:rsidR="00F45610" w:rsidRDefault="008D4F3A">
      <w:pPr>
        <w:pStyle w:val="BodyText"/>
        <w:spacing w:before="190" w:line="252" w:lineRule="auto"/>
        <w:ind w:left="109" w:right="107"/>
        <w:jc w:val="both"/>
      </w:pPr>
      <w:r>
        <w:t>Extruder-object</w:t>
      </w:r>
      <w:r>
        <w:rPr>
          <w:spacing w:val="-5"/>
        </w:rPr>
        <w:t xml:space="preserve"> </w:t>
      </w:r>
      <w:r>
        <w:t>collision</w:t>
      </w:r>
      <w:r>
        <w:rPr>
          <w:spacing w:val="-5"/>
        </w:rPr>
        <w:t xml:space="preserve"> </w:t>
      </w:r>
      <w:r>
        <w:t>occurs</w:t>
      </w:r>
      <w:r>
        <w:rPr>
          <w:spacing w:val="-5"/>
        </w:rPr>
        <w:t xml:space="preserve"> </w:t>
      </w:r>
      <w:r>
        <w:t>when</w:t>
      </w:r>
      <w:r>
        <w:rPr>
          <w:spacing w:val="-5"/>
        </w:rPr>
        <w:t xml:space="preserve"> </w:t>
      </w:r>
      <w:r>
        <w:t>the</w:t>
      </w:r>
      <w:r>
        <w:rPr>
          <w:spacing w:val="-5"/>
        </w:rPr>
        <w:t xml:space="preserve"> </w:t>
      </w:r>
      <w:r>
        <w:t>placement</w:t>
      </w:r>
      <w:r>
        <w:rPr>
          <w:spacing w:val="-5"/>
        </w:rPr>
        <w:t xml:space="preserve"> </w:t>
      </w:r>
      <w:r>
        <w:t>of</w:t>
      </w:r>
      <w:r>
        <w:rPr>
          <w:spacing w:val="-5"/>
        </w:rPr>
        <w:t xml:space="preserve"> </w:t>
      </w:r>
      <w:r>
        <w:t>the</w:t>
      </w:r>
      <w:r>
        <w:rPr>
          <w:spacing w:val="-5"/>
        </w:rPr>
        <w:t xml:space="preserve"> </w:t>
      </w:r>
      <w:r>
        <w:t>existing</w:t>
      </w:r>
      <w:r>
        <w:rPr>
          <w:spacing w:val="-5"/>
        </w:rPr>
        <w:t xml:space="preserve"> </w:t>
      </w:r>
      <w:r>
        <w:t>object</w:t>
      </w:r>
      <w:r>
        <w:rPr>
          <w:spacing w:val="-5"/>
        </w:rPr>
        <w:t xml:space="preserve"> </w:t>
      </w:r>
      <w:r>
        <w:t>impedes</w:t>
      </w:r>
      <w:r>
        <w:rPr>
          <w:spacing w:val="-5"/>
        </w:rPr>
        <w:t xml:space="preserve"> </w:t>
      </w:r>
      <w:r>
        <w:t>the</w:t>
      </w:r>
      <w:r>
        <w:rPr>
          <w:spacing w:val="-5"/>
        </w:rPr>
        <w:t xml:space="preserve"> </w:t>
      </w:r>
      <w:r>
        <w:t>printer’s extruder</w:t>
      </w:r>
      <w:r>
        <w:rPr>
          <w:spacing w:val="-5"/>
        </w:rPr>
        <w:t xml:space="preserve"> </w:t>
      </w:r>
      <w:r>
        <w:t>movement</w:t>
      </w:r>
      <w:r>
        <w:rPr>
          <w:spacing w:val="-5"/>
        </w:rPr>
        <w:t xml:space="preserve"> </w:t>
      </w:r>
      <w:r>
        <w:t>while</w:t>
      </w:r>
      <w:r>
        <w:rPr>
          <w:spacing w:val="-5"/>
        </w:rPr>
        <w:t xml:space="preserve"> </w:t>
      </w:r>
      <w:r>
        <w:t>the</w:t>
      </w:r>
      <w:r>
        <w:rPr>
          <w:spacing w:val="-5"/>
        </w:rPr>
        <w:t xml:space="preserve"> </w:t>
      </w:r>
      <w:r>
        <w:t>attachment</w:t>
      </w:r>
      <w:r>
        <w:rPr>
          <w:spacing w:val="-5"/>
        </w:rPr>
        <w:t xml:space="preserve"> </w:t>
      </w:r>
      <w:r>
        <w:t>is</w:t>
      </w:r>
      <w:r>
        <w:rPr>
          <w:spacing w:val="-5"/>
        </w:rPr>
        <w:t xml:space="preserve"> </w:t>
      </w:r>
      <w:r>
        <w:t>being</w:t>
      </w:r>
      <w:r>
        <w:rPr>
          <w:spacing w:val="-5"/>
        </w:rPr>
        <w:t xml:space="preserve"> </w:t>
      </w:r>
      <w:r>
        <w:t>printed.</w:t>
      </w:r>
      <w:r>
        <w:rPr>
          <w:spacing w:val="9"/>
        </w:rPr>
        <w:t xml:space="preserve"> </w:t>
      </w:r>
      <w:r>
        <w:t>This</w:t>
      </w:r>
      <w:r>
        <w:rPr>
          <w:spacing w:val="-5"/>
        </w:rPr>
        <w:t xml:space="preserve"> </w:t>
      </w:r>
      <w:r>
        <w:t>type</w:t>
      </w:r>
      <w:r>
        <w:rPr>
          <w:spacing w:val="-5"/>
        </w:rPr>
        <w:t xml:space="preserve"> </w:t>
      </w:r>
      <w:r>
        <w:t>of</w:t>
      </w:r>
      <w:r>
        <w:rPr>
          <w:spacing w:val="-5"/>
        </w:rPr>
        <w:t xml:space="preserve"> </w:t>
      </w:r>
      <w:r>
        <w:t>collision</w:t>
      </w:r>
      <w:r>
        <w:rPr>
          <w:spacing w:val="-5"/>
        </w:rPr>
        <w:t xml:space="preserve"> </w:t>
      </w:r>
      <w:r>
        <w:t>problem</w:t>
      </w:r>
      <w:r>
        <w:rPr>
          <w:spacing w:val="-5"/>
        </w:rPr>
        <w:t xml:space="preserve"> </w:t>
      </w:r>
      <w:r>
        <w:t>is</w:t>
      </w:r>
      <w:r>
        <w:rPr>
          <w:spacing w:val="-5"/>
        </w:rPr>
        <w:t xml:space="preserve"> </w:t>
      </w:r>
      <w:r>
        <w:t>very common</w:t>
      </w:r>
      <w:r>
        <w:rPr>
          <w:spacing w:val="-5"/>
        </w:rPr>
        <w:t xml:space="preserve"> </w:t>
      </w:r>
      <w:r>
        <w:t>in</w:t>
      </w:r>
      <w:r>
        <w:rPr>
          <w:spacing w:val="-5"/>
        </w:rPr>
        <w:t xml:space="preserve"> </w:t>
      </w:r>
      <w:r>
        <w:t>subtractive</w:t>
      </w:r>
      <w:r>
        <w:rPr>
          <w:spacing w:val="-5"/>
        </w:rPr>
        <w:t xml:space="preserve"> </w:t>
      </w:r>
      <w:r>
        <w:t>manufacturing</w:t>
      </w:r>
      <w:r>
        <w:rPr>
          <w:spacing w:val="-5"/>
        </w:rPr>
        <w:t xml:space="preserve"> </w:t>
      </w:r>
      <w:r>
        <w:t>and</w:t>
      </w:r>
      <w:r>
        <w:rPr>
          <w:spacing w:val="-5"/>
        </w:rPr>
        <w:t xml:space="preserve"> </w:t>
      </w:r>
      <w:r>
        <w:t>is</w:t>
      </w:r>
      <w:r>
        <w:rPr>
          <w:spacing w:val="-5"/>
        </w:rPr>
        <w:t xml:space="preserve"> </w:t>
      </w:r>
      <w:r>
        <w:t>often</w:t>
      </w:r>
      <w:r>
        <w:rPr>
          <w:spacing w:val="-5"/>
        </w:rPr>
        <w:t xml:space="preserve"> </w:t>
      </w:r>
      <w:r>
        <w:t>solved</w:t>
      </w:r>
      <w:r>
        <w:rPr>
          <w:spacing w:val="-5"/>
        </w:rPr>
        <w:t xml:space="preserve"> </w:t>
      </w:r>
      <w:r>
        <w:t>by</w:t>
      </w:r>
      <w:r>
        <w:rPr>
          <w:spacing w:val="-5"/>
        </w:rPr>
        <w:t xml:space="preserve"> </w:t>
      </w:r>
      <w:r>
        <w:t>careful</w:t>
      </w:r>
      <w:r>
        <w:rPr>
          <w:spacing w:val="-5"/>
        </w:rPr>
        <w:t xml:space="preserve"> </w:t>
      </w:r>
      <w:r>
        <w:t>tool</w:t>
      </w:r>
      <w:r>
        <w:rPr>
          <w:spacing w:val="-5"/>
        </w:rPr>
        <w:t xml:space="preserve"> </w:t>
      </w:r>
      <w:r>
        <w:t>path</w:t>
      </w:r>
      <w:r>
        <w:rPr>
          <w:spacing w:val="-5"/>
        </w:rPr>
        <w:t xml:space="preserve"> </w:t>
      </w:r>
      <w:r>
        <w:t>planning</w:t>
      </w:r>
      <w:r>
        <w:rPr>
          <w:spacing w:val="-5"/>
        </w:rPr>
        <w:t xml:space="preserve"> </w:t>
      </w:r>
      <w:hyperlink w:anchor="_bookmark153" w:history="1">
        <w:r>
          <w:t>[12,</w:t>
        </w:r>
      </w:hyperlink>
      <w:r>
        <w:rPr>
          <w:spacing w:val="-5"/>
        </w:rPr>
        <w:t xml:space="preserve"> </w:t>
      </w:r>
      <w:hyperlink w:anchor="_bookmark170" w:history="1">
        <w:r>
          <w:t>29],</w:t>
        </w:r>
      </w:hyperlink>
      <w:r>
        <w:t xml:space="preserve"> such as controlling the path of the cutting bit on a CNC router to avoid running into parts that are</w:t>
      </w:r>
      <w:r>
        <w:rPr>
          <w:spacing w:val="-11"/>
        </w:rPr>
        <w:t xml:space="preserve"> </w:t>
      </w:r>
      <w:r>
        <w:t>not</w:t>
      </w:r>
      <w:r>
        <w:rPr>
          <w:spacing w:val="-11"/>
        </w:rPr>
        <w:t xml:space="preserve"> </w:t>
      </w:r>
      <w:r>
        <w:t>to</w:t>
      </w:r>
      <w:r>
        <w:rPr>
          <w:spacing w:val="-11"/>
        </w:rPr>
        <w:t xml:space="preserve"> </w:t>
      </w:r>
      <w:r>
        <w:t>be</w:t>
      </w:r>
      <w:r>
        <w:rPr>
          <w:spacing w:val="-11"/>
        </w:rPr>
        <w:t xml:space="preserve"> </w:t>
      </w:r>
      <w:r>
        <w:t>removed.</w:t>
      </w:r>
      <w:r>
        <w:rPr>
          <w:spacing w:val="5"/>
        </w:rPr>
        <w:t xml:space="preserve"> </w:t>
      </w:r>
      <w:proofErr w:type="spellStart"/>
      <w:r>
        <w:t>WirePrint</w:t>
      </w:r>
      <w:proofErr w:type="spellEnd"/>
      <w:r>
        <w:rPr>
          <w:spacing w:val="-11"/>
        </w:rPr>
        <w:t xml:space="preserve"> </w:t>
      </w:r>
      <w:r>
        <w:t>has</w:t>
      </w:r>
      <w:r>
        <w:rPr>
          <w:spacing w:val="-11"/>
        </w:rPr>
        <w:t xml:space="preserve"> </w:t>
      </w:r>
      <w:r>
        <w:t>shown</w:t>
      </w:r>
      <w:r>
        <w:rPr>
          <w:spacing w:val="-11"/>
        </w:rPr>
        <w:t xml:space="preserve"> </w:t>
      </w:r>
      <w:r>
        <w:t>that</w:t>
      </w:r>
      <w:r>
        <w:rPr>
          <w:spacing w:val="-11"/>
        </w:rPr>
        <w:t xml:space="preserve"> </w:t>
      </w:r>
      <w:r>
        <w:t>collision</w:t>
      </w:r>
      <w:r>
        <w:rPr>
          <w:spacing w:val="-11"/>
        </w:rPr>
        <w:t xml:space="preserve"> </w:t>
      </w:r>
      <w:r>
        <w:t>can</w:t>
      </w:r>
      <w:r>
        <w:rPr>
          <w:spacing w:val="-11"/>
        </w:rPr>
        <w:t xml:space="preserve"> </w:t>
      </w:r>
      <w:r>
        <w:t>be</w:t>
      </w:r>
      <w:r>
        <w:rPr>
          <w:spacing w:val="-11"/>
        </w:rPr>
        <w:t xml:space="preserve"> </w:t>
      </w:r>
      <w:r>
        <w:t>avoided</w:t>
      </w:r>
      <w:r>
        <w:rPr>
          <w:spacing w:val="-11"/>
        </w:rPr>
        <w:t xml:space="preserve"> </w:t>
      </w:r>
      <w:r>
        <w:t>in</w:t>
      </w:r>
      <w:r>
        <w:rPr>
          <w:spacing w:val="-11"/>
        </w:rPr>
        <w:t xml:space="preserve"> </w:t>
      </w:r>
      <w:r>
        <w:t>non-layered</w:t>
      </w:r>
      <w:r>
        <w:rPr>
          <w:spacing w:val="-11"/>
        </w:rPr>
        <w:t xml:space="preserve"> </w:t>
      </w:r>
      <w:r>
        <w:t xml:space="preserve">additive manufacturing by modeling and considering the geometry of the extruder and the object </w:t>
      </w:r>
      <w:hyperlink w:anchor="_bookmark176" w:history="1">
        <w:r>
          <w:t>[35].</w:t>
        </w:r>
      </w:hyperlink>
      <w:r>
        <w:t xml:space="preserve"> In print-over, given an attachment </w:t>
      </w:r>
      <w:r>
        <w:rPr>
          <w:rFonts w:ascii="Arial" w:hAnsi="Arial"/>
        </w:rPr>
        <w:t xml:space="preserve">Λ </w:t>
      </w:r>
      <w:r>
        <w:t xml:space="preserve">to an existing object </w:t>
      </w:r>
      <w:r>
        <w:rPr>
          <w:rFonts w:ascii="Arial" w:hAnsi="Arial"/>
        </w:rPr>
        <w:t>Ω</w:t>
      </w:r>
      <w:r>
        <w:t xml:space="preserve">, we scan all </w:t>
      </w:r>
      <w:r>
        <w:rPr>
          <w:rFonts w:ascii="Arial" w:hAnsi="Arial"/>
          <w:spacing w:val="-4"/>
        </w:rPr>
        <w:t>Ω</w:t>
      </w:r>
      <w:r>
        <w:rPr>
          <w:spacing w:val="-4"/>
        </w:rPr>
        <w:t xml:space="preserve">’s’ </w:t>
      </w:r>
      <w:r>
        <w:t>vertices above</w:t>
      </w:r>
      <w:r>
        <w:rPr>
          <w:spacing w:val="-31"/>
        </w:rPr>
        <w:t xml:space="preserve"> </w:t>
      </w:r>
      <w:r>
        <w:t>the</w:t>
      </w:r>
    </w:p>
    <w:p w:rsidR="00F45610" w:rsidRDefault="00F45610">
      <w:pPr>
        <w:spacing w:line="252" w:lineRule="auto"/>
        <w:jc w:val="both"/>
        <w:sectPr w:rsidR="00F45610">
          <w:headerReference w:type="default" r:id="rId50"/>
          <w:footerReference w:type="default" r:id="rId51"/>
          <w:pgSz w:w="12240" w:h="15840"/>
          <w:pgMar w:top="520" w:right="1420" w:bottom="1480" w:left="1420" w:header="0" w:footer="1286" w:gutter="0"/>
          <w:pgNumType w:start="2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49" w:lineRule="auto"/>
        <w:ind w:left="109"/>
      </w:pPr>
      <w:proofErr w:type="gramStart"/>
      <w:r>
        <w:t>attaching</w:t>
      </w:r>
      <w:proofErr w:type="gramEnd"/>
      <w:r>
        <w:t xml:space="preserve"> point to detect whether they are within the range of the extruder’s movement, which can be obtained by computing the bounding radii of both the extruder and </w:t>
      </w:r>
      <w:r>
        <w:rPr>
          <w:rFonts w:ascii="Arial" w:hAnsi="Arial"/>
        </w:rPr>
        <w:t>Λ</w:t>
      </w:r>
      <w:r>
        <w:t>.</w:t>
      </w:r>
    </w:p>
    <w:p w:rsidR="00F45610" w:rsidRDefault="00F45610">
      <w:pPr>
        <w:pStyle w:val="BodyText"/>
      </w:pPr>
    </w:p>
    <w:p w:rsidR="00F45610" w:rsidRDefault="008D4F3A">
      <w:pPr>
        <w:pStyle w:val="Heading4"/>
        <w:spacing w:before="166"/>
        <w:jc w:val="left"/>
      </w:pPr>
      <w:bookmarkStart w:id="193" w:name="_bookmark48"/>
      <w:bookmarkEnd w:id="193"/>
      <w:r>
        <w:t>Detecting Object-Object Collision</w:t>
      </w:r>
    </w:p>
    <w:p w:rsidR="00F45610" w:rsidRDefault="008D4F3A">
      <w:pPr>
        <w:pStyle w:val="BodyText"/>
        <w:spacing w:before="203" w:line="252" w:lineRule="auto"/>
        <w:ind w:left="110"/>
      </w:pPr>
      <w:r>
        <w:t>We consider and address two forms of object-object collision between an attachment and an existing object.</w:t>
      </w:r>
    </w:p>
    <w:p w:rsidR="00F45610" w:rsidRDefault="008D4F3A">
      <w:pPr>
        <w:pStyle w:val="BodyText"/>
        <w:spacing w:before="13" w:line="249" w:lineRule="auto"/>
        <w:ind w:left="110" w:right="107" w:firstLine="351"/>
        <w:jc w:val="both"/>
      </w:pPr>
      <w:r>
        <w:rPr>
          <w:b/>
        </w:rPr>
        <w:t>Direct Collision</w:t>
      </w:r>
      <w:r>
        <w:t>. The mapping of the 3D scene onto a 2D screen could cause user errors in the</w:t>
      </w:r>
      <w:r>
        <w:rPr>
          <w:spacing w:val="-13"/>
        </w:rPr>
        <w:t xml:space="preserve"> </w:t>
      </w:r>
      <w:r>
        <w:t>placement</w:t>
      </w:r>
      <w:r>
        <w:rPr>
          <w:spacing w:val="-13"/>
        </w:rPr>
        <w:t xml:space="preserve"> </w:t>
      </w:r>
      <w:r>
        <w:t>of</w:t>
      </w:r>
      <w:r>
        <w:rPr>
          <w:spacing w:val="-13"/>
        </w:rPr>
        <w:t xml:space="preserve"> </w:t>
      </w:r>
      <w:r>
        <w:rPr>
          <w:rFonts w:ascii="Arial" w:hAnsi="Arial"/>
        </w:rPr>
        <w:t>Λ</w:t>
      </w:r>
      <w:r>
        <w:rPr>
          <w:rFonts w:ascii="Arial" w:hAnsi="Arial"/>
          <w:spacing w:val="-20"/>
        </w:rPr>
        <w:t xml:space="preserve"> </w:t>
      </w:r>
      <w:r>
        <w:t>with</w:t>
      </w:r>
      <w:r>
        <w:rPr>
          <w:spacing w:val="-13"/>
        </w:rPr>
        <w:t xml:space="preserve"> </w:t>
      </w:r>
      <w:r>
        <w:t>respect</w:t>
      </w:r>
      <w:r>
        <w:rPr>
          <w:spacing w:val="-13"/>
        </w:rPr>
        <w:t xml:space="preserve"> </w:t>
      </w:r>
      <w:r>
        <w:t>to</w:t>
      </w:r>
      <w:r>
        <w:rPr>
          <w:spacing w:val="-13"/>
        </w:rPr>
        <w:t xml:space="preserve"> </w:t>
      </w:r>
      <w:r>
        <w:rPr>
          <w:rFonts w:ascii="Arial" w:hAnsi="Arial"/>
        </w:rPr>
        <w:t>Ω</w:t>
      </w:r>
      <w:r>
        <w:t>.</w:t>
      </w:r>
      <w:r>
        <w:rPr>
          <w:spacing w:val="6"/>
        </w:rPr>
        <w:t xml:space="preserve"> </w:t>
      </w:r>
      <w:r>
        <w:t>A</w:t>
      </w:r>
      <w:r>
        <w:rPr>
          <w:spacing w:val="-13"/>
        </w:rPr>
        <w:t xml:space="preserve"> </w:t>
      </w:r>
      <w:r>
        <w:t>user</w:t>
      </w:r>
      <w:r>
        <w:rPr>
          <w:spacing w:val="-13"/>
        </w:rPr>
        <w:t xml:space="preserve"> </w:t>
      </w:r>
      <w:r>
        <w:t>might</w:t>
      </w:r>
      <w:r>
        <w:rPr>
          <w:spacing w:val="-13"/>
        </w:rPr>
        <w:t xml:space="preserve"> </w:t>
      </w:r>
      <w:r>
        <w:t>perceive</w:t>
      </w:r>
      <w:r>
        <w:rPr>
          <w:spacing w:val="-13"/>
        </w:rPr>
        <w:t xml:space="preserve"> </w:t>
      </w:r>
      <w:r>
        <w:rPr>
          <w:rFonts w:ascii="Arial" w:hAnsi="Arial"/>
        </w:rPr>
        <w:t>Λ</w:t>
      </w:r>
      <w:r>
        <w:rPr>
          <w:rFonts w:ascii="Arial" w:hAnsi="Arial"/>
          <w:spacing w:val="-20"/>
        </w:rPr>
        <w:t xml:space="preserve"> </w:t>
      </w:r>
      <w:r>
        <w:t>as</w:t>
      </w:r>
      <w:r>
        <w:rPr>
          <w:spacing w:val="-13"/>
        </w:rPr>
        <w:t xml:space="preserve"> </w:t>
      </w:r>
      <w:r>
        <w:t>interlocking</w:t>
      </w:r>
      <w:r>
        <w:rPr>
          <w:spacing w:val="-13"/>
        </w:rPr>
        <w:t xml:space="preserve"> </w:t>
      </w:r>
      <w:r>
        <w:t>with</w:t>
      </w:r>
      <w:r>
        <w:rPr>
          <w:spacing w:val="-13"/>
        </w:rPr>
        <w:t xml:space="preserve"> </w:t>
      </w:r>
      <w:r>
        <w:rPr>
          <w:rFonts w:ascii="Arial" w:hAnsi="Arial"/>
        </w:rPr>
        <w:t>Ω</w:t>
      </w:r>
      <w:r>
        <w:t>,</w:t>
      </w:r>
      <w:r>
        <w:rPr>
          <w:spacing w:val="-11"/>
        </w:rPr>
        <w:t xml:space="preserve"> </w:t>
      </w:r>
      <w:r>
        <w:t>and</w:t>
      </w:r>
      <w:r>
        <w:rPr>
          <w:spacing w:val="-13"/>
        </w:rPr>
        <w:t xml:space="preserve"> </w:t>
      </w:r>
      <w:r>
        <w:t>yet</w:t>
      </w:r>
      <w:r>
        <w:rPr>
          <w:spacing w:val="-13"/>
        </w:rPr>
        <w:t xml:space="preserve"> </w:t>
      </w:r>
      <w:r>
        <w:t>the two</w:t>
      </w:r>
      <w:r>
        <w:rPr>
          <w:spacing w:val="-4"/>
        </w:rPr>
        <w:t xml:space="preserve"> </w:t>
      </w:r>
      <w:r>
        <w:t>in</w:t>
      </w:r>
      <w:r>
        <w:rPr>
          <w:spacing w:val="-4"/>
        </w:rPr>
        <w:t xml:space="preserve"> </w:t>
      </w:r>
      <w:r>
        <w:t>fact</w:t>
      </w:r>
      <w:r>
        <w:rPr>
          <w:spacing w:val="-4"/>
        </w:rPr>
        <w:t xml:space="preserve"> </w:t>
      </w:r>
      <w:r>
        <w:t>slightly</w:t>
      </w:r>
      <w:r>
        <w:rPr>
          <w:spacing w:val="-4"/>
        </w:rPr>
        <w:t xml:space="preserve"> </w:t>
      </w:r>
      <w:r>
        <w:t>intersect</w:t>
      </w:r>
      <w:r>
        <w:rPr>
          <w:spacing w:val="-4"/>
        </w:rPr>
        <w:t xml:space="preserve"> </w:t>
      </w:r>
      <w:r>
        <w:t>with</w:t>
      </w:r>
      <w:r>
        <w:rPr>
          <w:spacing w:val="-4"/>
        </w:rPr>
        <w:t xml:space="preserve"> </w:t>
      </w:r>
      <w:r>
        <w:t>each</w:t>
      </w:r>
      <w:r>
        <w:rPr>
          <w:spacing w:val="-4"/>
        </w:rPr>
        <w:t xml:space="preserve"> </w:t>
      </w:r>
      <w:r>
        <w:t>other,</w:t>
      </w:r>
      <w:r>
        <w:rPr>
          <w:spacing w:val="-4"/>
        </w:rPr>
        <w:t xml:space="preserve"> </w:t>
      </w:r>
      <w:r>
        <w:t>such</w:t>
      </w:r>
      <w:r>
        <w:rPr>
          <w:spacing w:val="-4"/>
        </w:rPr>
        <w:t xml:space="preserve"> </w:t>
      </w:r>
      <w:r>
        <w:t>that</w:t>
      </w:r>
      <w:r>
        <w:rPr>
          <w:spacing w:val="-4"/>
        </w:rPr>
        <w:t xml:space="preserve"> </w:t>
      </w:r>
      <w:r>
        <w:rPr>
          <w:rFonts w:ascii="Arial" w:hAnsi="Arial"/>
        </w:rPr>
        <w:t>Λ</w:t>
      </w:r>
      <w:r>
        <w:rPr>
          <w:rFonts w:ascii="Arial" w:hAnsi="Arial"/>
          <w:spacing w:val="-10"/>
        </w:rPr>
        <w:t xml:space="preserve"> </w:t>
      </w:r>
      <w:r>
        <w:t>is</w:t>
      </w:r>
      <w:r>
        <w:rPr>
          <w:spacing w:val="-4"/>
        </w:rPr>
        <w:t xml:space="preserve"> </w:t>
      </w:r>
      <w:r>
        <w:t>unable</w:t>
      </w:r>
      <w:r>
        <w:rPr>
          <w:spacing w:val="-4"/>
        </w:rPr>
        <w:t xml:space="preserve"> </w:t>
      </w:r>
      <w:r>
        <w:t>to</w:t>
      </w:r>
      <w:r>
        <w:rPr>
          <w:spacing w:val="-4"/>
        </w:rPr>
        <w:t xml:space="preserve"> </w:t>
      </w:r>
      <w:r>
        <w:t>be</w:t>
      </w:r>
      <w:r>
        <w:rPr>
          <w:spacing w:val="-4"/>
        </w:rPr>
        <w:t xml:space="preserve"> </w:t>
      </w:r>
      <w:r>
        <w:t>fabricated</w:t>
      </w:r>
      <w:r>
        <w:rPr>
          <w:spacing w:val="-4"/>
        </w:rPr>
        <w:t xml:space="preserve"> </w:t>
      </w:r>
      <w:r>
        <w:t>(Figure</w:t>
      </w:r>
      <w:r>
        <w:rPr>
          <w:spacing w:val="-4"/>
        </w:rPr>
        <w:t xml:space="preserve"> </w:t>
      </w:r>
      <w:hyperlink w:anchor="_bookmark57" w:history="1">
        <w:r>
          <w:t>3.7).</w:t>
        </w:r>
      </w:hyperlink>
    </w:p>
    <w:p w:rsidR="00F45610" w:rsidRDefault="008D4F3A">
      <w:pPr>
        <w:pStyle w:val="BodyText"/>
        <w:spacing w:before="16" w:line="252" w:lineRule="auto"/>
        <w:ind w:left="110" w:right="107" w:firstLine="351"/>
        <w:jc w:val="both"/>
      </w:pPr>
      <w:r>
        <w:t xml:space="preserve">Such direct object-object collision is commonly dealt with using approximate models (e.g., checking axis-aligned bounding boxes for collision </w:t>
      </w:r>
      <w:hyperlink w:anchor="_bookmark145" w:history="1">
        <w:r>
          <w:t>[4]).</w:t>
        </w:r>
      </w:hyperlink>
      <w:r>
        <w:t xml:space="preserve"> Such models could be problematic for attachments: for example, in print-through, </w:t>
      </w:r>
      <w:r>
        <w:rPr>
          <w:rFonts w:ascii="Arial" w:hAnsi="Arial"/>
        </w:rPr>
        <w:t xml:space="preserve">Λ </w:t>
      </w:r>
      <w:r>
        <w:t xml:space="preserve">and </w:t>
      </w:r>
      <w:r>
        <w:rPr>
          <w:rFonts w:ascii="Arial" w:hAnsi="Arial"/>
        </w:rPr>
        <w:t xml:space="preserve">Ω </w:t>
      </w:r>
      <w:r>
        <w:t>can be interlocking and collision free even though their bounding boxes do intersect with one another.</w:t>
      </w:r>
    </w:p>
    <w:p w:rsidR="00F45610" w:rsidRDefault="008D4F3A">
      <w:pPr>
        <w:pStyle w:val="BodyText"/>
        <w:spacing w:before="13" w:line="244" w:lineRule="auto"/>
        <w:ind w:left="110" w:right="107" w:firstLine="351"/>
        <w:jc w:val="both"/>
      </w:pPr>
      <w:r>
        <w:rPr>
          <w:spacing w:val="-10"/>
        </w:rPr>
        <w:t xml:space="preserve">To </w:t>
      </w:r>
      <w:r>
        <w:t xml:space="preserve">address this, we compute whether two objects truly intersect by analyzing their meshes. </w:t>
      </w:r>
      <w:r>
        <w:rPr>
          <w:spacing w:val="-10"/>
        </w:rPr>
        <w:t>To</w:t>
      </w:r>
      <w:r>
        <w:rPr>
          <w:spacing w:val="-5"/>
        </w:rPr>
        <w:t xml:space="preserve"> </w:t>
      </w:r>
      <w:r>
        <w:t>narrow</w:t>
      </w:r>
      <w:r>
        <w:rPr>
          <w:spacing w:val="-4"/>
        </w:rPr>
        <w:t xml:space="preserve"> </w:t>
      </w:r>
      <w:r>
        <w:t>down</w:t>
      </w:r>
      <w:r>
        <w:rPr>
          <w:spacing w:val="-5"/>
        </w:rPr>
        <w:t xml:space="preserve"> </w:t>
      </w:r>
      <w:r>
        <w:t>the</w:t>
      </w:r>
      <w:r>
        <w:rPr>
          <w:spacing w:val="-5"/>
        </w:rPr>
        <w:t xml:space="preserve"> </w:t>
      </w:r>
      <w:r>
        <w:t>detection</w:t>
      </w:r>
      <w:r>
        <w:rPr>
          <w:spacing w:val="-5"/>
        </w:rPr>
        <w:t xml:space="preserve"> </w:t>
      </w:r>
      <w:r>
        <w:t>scope,</w:t>
      </w:r>
      <w:r>
        <w:rPr>
          <w:spacing w:val="-4"/>
        </w:rPr>
        <w:t xml:space="preserve"> </w:t>
      </w:r>
      <w:r>
        <w:t>we</w:t>
      </w:r>
      <w:r>
        <w:rPr>
          <w:spacing w:val="-5"/>
        </w:rPr>
        <w:t xml:space="preserve"> </w:t>
      </w:r>
      <w:r>
        <w:t>compute</w:t>
      </w:r>
      <w:r>
        <w:rPr>
          <w:spacing w:val="-5"/>
        </w:rPr>
        <w:t xml:space="preserve"> </w:t>
      </w:r>
      <w:r>
        <w:t>both</w:t>
      </w:r>
      <w:r>
        <w:rPr>
          <w:spacing w:val="-5"/>
        </w:rPr>
        <w:t xml:space="preserve"> </w:t>
      </w:r>
      <w:r>
        <w:rPr>
          <w:rFonts w:ascii="Arial" w:hAnsi="Arial"/>
        </w:rPr>
        <w:t>Λ</w:t>
      </w:r>
      <w:r>
        <w:rPr>
          <w:rFonts w:ascii="Arial" w:hAnsi="Arial"/>
          <w:spacing w:val="-11"/>
        </w:rPr>
        <w:t xml:space="preserve"> </w:t>
      </w:r>
      <w:r>
        <w:t>and</w:t>
      </w:r>
      <w:r>
        <w:rPr>
          <w:spacing w:val="-5"/>
        </w:rPr>
        <w:t xml:space="preserve"> </w:t>
      </w:r>
      <w:r>
        <w:rPr>
          <w:rFonts w:ascii="Arial" w:hAnsi="Arial"/>
          <w:spacing w:val="-5"/>
        </w:rPr>
        <w:t>Ω</w:t>
      </w:r>
      <w:r>
        <w:rPr>
          <w:spacing w:val="-5"/>
        </w:rPr>
        <w:t xml:space="preserve">’s </w:t>
      </w:r>
      <w:r>
        <w:t>bounding</w:t>
      </w:r>
      <w:r>
        <w:rPr>
          <w:spacing w:val="-4"/>
        </w:rPr>
        <w:t xml:space="preserve"> </w:t>
      </w:r>
      <w:r>
        <w:t>spheres</w:t>
      </w:r>
      <w:r>
        <w:rPr>
          <w:spacing w:val="-5"/>
        </w:rPr>
        <w:t xml:space="preserve"> </w:t>
      </w:r>
      <w:r>
        <w:t>and</w:t>
      </w:r>
      <w:r>
        <w:rPr>
          <w:spacing w:val="-5"/>
        </w:rPr>
        <w:t xml:space="preserve"> </w:t>
      </w:r>
      <w:r>
        <w:t>locate</w:t>
      </w:r>
      <w:r>
        <w:rPr>
          <w:spacing w:val="-5"/>
        </w:rPr>
        <w:t xml:space="preserve"> </w:t>
      </w:r>
      <w:r>
        <w:t>a set</w:t>
      </w:r>
      <w:r>
        <w:rPr>
          <w:spacing w:val="-11"/>
        </w:rPr>
        <w:t xml:space="preserve"> </w:t>
      </w:r>
      <w:r>
        <w:t>of</w:t>
      </w:r>
      <w:r>
        <w:rPr>
          <w:spacing w:val="-10"/>
        </w:rPr>
        <w:t xml:space="preserve"> </w:t>
      </w:r>
      <w:r>
        <w:t>mutually</w:t>
      </w:r>
      <w:r>
        <w:rPr>
          <w:spacing w:val="-11"/>
        </w:rPr>
        <w:t xml:space="preserve"> </w:t>
      </w:r>
      <w:r>
        <w:t>bounded’</w:t>
      </w:r>
      <w:r>
        <w:rPr>
          <w:spacing w:val="-10"/>
        </w:rPr>
        <w:t xml:space="preserve"> </w:t>
      </w:r>
      <w:r>
        <w:t>faces</w:t>
      </w:r>
      <w:r>
        <w:rPr>
          <w:spacing w:val="-11"/>
        </w:rPr>
        <w:t xml:space="preserve"> </w:t>
      </w:r>
      <w:r>
        <w:t>from</w:t>
      </w:r>
      <w:r>
        <w:rPr>
          <w:spacing w:val="-11"/>
        </w:rPr>
        <w:t xml:space="preserve"> </w:t>
      </w:r>
      <w:r>
        <w:rPr>
          <w:rFonts w:ascii="Arial" w:hAnsi="Arial"/>
        </w:rPr>
        <w:t>Ω</w:t>
      </w:r>
      <w:r>
        <w:t>,</w:t>
      </w:r>
      <w:r>
        <w:rPr>
          <w:spacing w:val="-10"/>
        </w:rPr>
        <w:t xml:space="preserve"> </w:t>
      </w:r>
      <w:r>
        <w:t>denoted</w:t>
      </w:r>
      <w:r>
        <w:rPr>
          <w:spacing w:val="-11"/>
        </w:rPr>
        <w:t xml:space="preserve"> </w:t>
      </w:r>
      <w:r>
        <w:t>as</w:t>
      </w:r>
      <w:r>
        <w:rPr>
          <w:spacing w:val="-11"/>
        </w:rPr>
        <w:t xml:space="preserve"> </w:t>
      </w:r>
      <w:r>
        <w:rPr>
          <w:rFonts w:ascii="Arial" w:hAnsi="Arial"/>
          <w:i/>
        </w:rPr>
        <w:t>F</w:t>
      </w:r>
      <w:r>
        <w:rPr>
          <w:rFonts w:ascii="Arial" w:hAnsi="Arial"/>
          <w:i/>
          <w:spacing w:val="-37"/>
        </w:rPr>
        <w:t xml:space="preserve"> </w:t>
      </w:r>
      <w:r>
        <w:rPr>
          <w:rFonts w:ascii="Arial" w:hAnsi="Arial"/>
          <w:spacing w:val="5"/>
          <w:position w:val="9"/>
          <w:sz w:val="16"/>
        </w:rPr>
        <w:t>Ω</w:t>
      </w:r>
      <w:r>
        <w:rPr>
          <w:spacing w:val="5"/>
        </w:rPr>
        <w:t>.</w:t>
      </w:r>
      <w:r>
        <w:rPr>
          <w:spacing w:val="6"/>
        </w:rPr>
        <w:t xml:space="preserve"> </w:t>
      </w:r>
      <w:r>
        <w:t>Essentially,</w:t>
      </w:r>
      <w:r>
        <w:rPr>
          <w:spacing w:val="-10"/>
        </w:rPr>
        <w:t xml:space="preserve"> </w:t>
      </w:r>
      <w:r>
        <w:rPr>
          <w:rFonts w:ascii="Arial" w:hAnsi="Arial"/>
        </w:rPr>
        <w:t>Λ</w:t>
      </w:r>
      <w:r>
        <w:rPr>
          <w:rFonts w:ascii="Arial" w:hAnsi="Arial"/>
          <w:spacing w:val="-17"/>
        </w:rPr>
        <w:t xml:space="preserve"> </w:t>
      </w:r>
      <w:r>
        <w:t>and</w:t>
      </w:r>
      <w:r>
        <w:rPr>
          <w:spacing w:val="-11"/>
        </w:rPr>
        <w:t xml:space="preserve"> </w:t>
      </w:r>
      <w:r>
        <w:rPr>
          <w:rFonts w:ascii="Arial" w:hAnsi="Arial"/>
        </w:rPr>
        <w:t>Ω</w:t>
      </w:r>
      <w:r>
        <w:rPr>
          <w:rFonts w:ascii="Arial" w:hAnsi="Arial"/>
          <w:spacing w:val="-17"/>
        </w:rPr>
        <w:t xml:space="preserve"> </w:t>
      </w:r>
      <w:r>
        <w:t>are</w:t>
      </w:r>
      <w:r>
        <w:rPr>
          <w:spacing w:val="-11"/>
        </w:rPr>
        <w:t xml:space="preserve"> </w:t>
      </w:r>
      <w:r>
        <w:t>intersection</w:t>
      </w:r>
      <w:r>
        <w:rPr>
          <w:spacing w:val="-10"/>
        </w:rPr>
        <w:t xml:space="preserve"> </w:t>
      </w:r>
      <w:r>
        <w:t xml:space="preserve">free if and only if none of </w:t>
      </w:r>
      <w:r>
        <w:rPr>
          <w:rFonts w:ascii="Arial" w:hAnsi="Arial"/>
          <w:i/>
        </w:rPr>
        <w:t xml:space="preserve">F </w:t>
      </w:r>
      <w:r>
        <w:rPr>
          <w:rFonts w:ascii="Arial" w:hAnsi="Arial"/>
          <w:position w:val="9"/>
          <w:sz w:val="16"/>
        </w:rPr>
        <w:t>Ω</w:t>
      </w:r>
      <w:r>
        <w:t xml:space="preserve">’s faces intersect with </w:t>
      </w:r>
      <w:r>
        <w:rPr>
          <w:rFonts w:ascii="Arial" w:hAnsi="Arial"/>
          <w:spacing w:val="-4"/>
        </w:rPr>
        <w:t>Λ</w:t>
      </w:r>
      <w:r>
        <w:rPr>
          <w:spacing w:val="-4"/>
        </w:rPr>
        <w:t xml:space="preserve">’s. </w:t>
      </w:r>
      <w:r>
        <w:t>By walking through a pre-computed octree of</w:t>
      </w:r>
      <w:r>
        <w:rPr>
          <w:spacing w:val="-7"/>
        </w:rPr>
        <w:t xml:space="preserve"> </w:t>
      </w:r>
      <w:r>
        <w:rPr>
          <w:rFonts w:ascii="Arial" w:hAnsi="Arial"/>
        </w:rPr>
        <w:t>Λ</w:t>
      </w:r>
      <w:r>
        <w:rPr>
          <w:rFonts w:ascii="Arial" w:hAnsi="Arial"/>
          <w:spacing w:val="-13"/>
        </w:rPr>
        <w:t xml:space="preserve"> </w:t>
      </w:r>
      <w:hyperlink w:anchor="_bookmark174" w:history="1">
        <w:r>
          <w:t>[33],</w:t>
        </w:r>
      </w:hyperlink>
      <w:r>
        <w:rPr>
          <w:spacing w:val="-6"/>
        </w:rPr>
        <w:t xml:space="preserve"> </w:t>
      </w:r>
      <w:r>
        <w:t>we</w:t>
      </w:r>
      <w:r>
        <w:rPr>
          <w:spacing w:val="-7"/>
        </w:rPr>
        <w:t xml:space="preserve"> </w:t>
      </w:r>
      <w:r>
        <w:t>can</w:t>
      </w:r>
      <w:r>
        <w:rPr>
          <w:spacing w:val="-7"/>
        </w:rPr>
        <w:t xml:space="preserve"> </w:t>
      </w:r>
      <w:r>
        <w:t>determine</w:t>
      </w:r>
      <w:r>
        <w:rPr>
          <w:spacing w:val="-7"/>
        </w:rPr>
        <w:t xml:space="preserve"> </w:t>
      </w:r>
      <w:r>
        <w:t>if</w:t>
      </w:r>
      <w:r>
        <w:rPr>
          <w:spacing w:val="-7"/>
        </w:rPr>
        <w:t xml:space="preserve"> </w:t>
      </w:r>
      <w:r>
        <w:t>a</w:t>
      </w:r>
      <w:r>
        <w:rPr>
          <w:spacing w:val="-7"/>
        </w:rPr>
        <w:t xml:space="preserve"> </w:t>
      </w:r>
      <w:r>
        <w:t>given</w:t>
      </w:r>
      <w:r>
        <w:rPr>
          <w:spacing w:val="-7"/>
        </w:rPr>
        <w:t xml:space="preserve"> </w:t>
      </w:r>
      <w:r>
        <w:t>face</w:t>
      </w:r>
      <w:r>
        <w:rPr>
          <w:spacing w:val="-7"/>
        </w:rPr>
        <w:t xml:space="preserve"> </w:t>
      </w:r>
      <w:r>
        <w:t>of</w:t>
      </w:r>
      <w:r>
        <w:rPr>
          <w:spacing w:val="-7"/>
        </w:rPr>
        <w:t xml:space="preserve"> </w:t>
      </w:r>
      <w:r>
        <w:rPr>
          <w:rFonts w:ascii="Arial" w:hAnsi="Arial"/>
          <w:i/>
        </w:rPr>
        <w:t>F</w:t>
      </w:r>
      <w:r>
        <w:rPr>
          <w:rFonts w:ascii="Arial" w:hAnsi="Arial"/>
          <w:i/>
          <w:spacing w:val="-36"/>
        </w:rPr>
        <w:t xml:space="preserve"> </w:t>
      </w:r>
      <w:r>
        <w:rPr>
          <w:rFonts w:ascii="Arial" w:hAnsi="Arial"/>
          <w:position w:val="9"/>
          <w:sz w:val="16"/>
        </w:rPr>
        <w:t>Ω</w:t>
      </w:r>
      <w:r>
        <w:rPr>
          <w:rFonts w:ascii="Arial" w:hAnsi="Arial"/>
          <w:spacing w:val="18"/>
          <w:position w:val="9"/>
          <w:sz w:val="16"/>
        </w:rPr>
        <w:t xml:space="preserve"> </w:t>
      </w:r>
      <w:r>
        <w:t>intersects</w:t>
      </w:r>
      <w:r>
        <w:rPr>
          <w:spacing w:val="-7"/>
        </w:rPr>
        <w:t xml:space="preserve"> </w:t>
      </w:r>
      <w:r>
        <w:t>with</w:t>
      </w:r>
      <w:r>
        <w:rPr>
          <w:spacing w:val="-7"/>
        </w:rPr>
        <w:t xml:space="preserve"> </w:t>
      </w:r>
      <w:r>
        <w:rPr>
          <w:rFonts w:ascii="Arial" w:hAnsi="Arial"/>
        </w:rPr>
        <w:t>Λ</w:t>
      </w:r>
      <w:r>
        <w:t>.</w:t>
      </w:r>
      <w:r>
        <w:rPr>
          <w:spacing w:val="9"/>
        </w:rPr>
        <w:t xml:space="preserve"> </w:t>
      </w:r>
      <w:r>
        <w:t>Further,</w:t>
      </w:r>
      <w:r>
        <w:rPr>
          <w:spacing w:val="-6"/>
        </w:rPr>
        <w:t xml:space="preserve"> </w:t>
      </w:r>
      <w:r>
        <w:t>as</w:t>
      </w:r>
      <w:r>
        <w:rPr>
          <w:spacing w:val="-7"/>
        </w:rPr>
        <w:t xml:space="preserve"> </w:t>
      </w:r>
      <w:r>
        <w:t>detailed</w:t>
      </w:r>
      <w:r>
        <w:rPr>
          <w:spacing w:val="-7"/>
        </w:rPr>
        <w:t xml:space="preserve"> </w:t>
      </w:r>
      <w:r>
        <w:t>later,</w:t>
      </w:r>
      <w:r>
        <w:rPr>
          <w:spacing w:val="-6"/>
        </w:rPr>
        <w:t xml:space="preserve"> </w:t>
      </w:r>
      <w:r>
        <w:t>we can also visualize the intersecting areas to inform the users how to reposition the attachment to an occlusion-free location (Figure</w:t>
      </w:r>
      <w:r>
        <w:rPr>
          <w:spacing w:val="-17"/>
        </w:rPr>
        <w:t xml:space="preserve"> </w:t>
      </w:r>
      <w:hyperlink w:anchor="_bookmark57" w:history="1">
        <w:r>
          <w:t>3.7).</w:t>
        </w:r>
      </w:hyperlink>
    </w:p>
    <w:p w:rsidR="00F45610" w:rsidRDefault="008D4F3A">
      <w:pPr>
        <w:pStyle w:val="BodyText"/>
        <w:spacing w:before="21" w:line="252" w:lineRule="auto"/>
        <w:ind w:left="110" w:right="107" w:firstLine="351"/>
        <w:jc w:val="both"/>
      </w:pPr>
      <w:proofErr w:type="gramStart"/>
      <w:r>
        <w:rPr>
          <w:b/>
        </w:rPr>
        <w:t>Indirect Collision</w:t>
      </w:r>
      <w:r>
        <w:t>.</w:t>
      </w:r>
      <w:proofErr w:type="gramEnd"/>
      <w:r>
        <w:t xml:space="preserve"> When objects need to be placed around or through another object (e.g., a partial print), indirect collisions can </w:t>
      </w:r>
      <w:r>
        <w:rPr>
          <w:spacing w:val="-3"/>
        </w:rPr>
        <w:t xml:space="preserve">occur. </w:t>
      </w:r>
      <w:r>
        <w:t>For example, viability is violated in print-through if</w:t>
      </w:r>
      <w:r>
        <w:rPr>
          <w:spacing w:val="-5"/>
        </w:rPr>
        <w:t xml:space="preserve"> </w:t>
      </w:r>
      <w:r>
        <w:t>one</w:t>
      </w:r>
      <w:r>
        <w:rPr>
          <w:spacing w:val="-5"/>
        </w:rPr>
        <w:t xml:space="preserve"> </w:t>
      </w:r>
      <w:r>
        <w:t>object</w:t>
      </w:r>
      <w:r>
        <w:rPr>
          <w:spacing w:val="-5"/>
        </w:rPr>
        <w:t xml:space="preserve"> </w:t>
      </w:r>
      <w:r>
        <w:t>cannot</w:t>
      </w:r>
      <w:r>
        <w:rPr>
          <w:spacing w:val="-5"/>
        </w:rPr>
        <w:t xml:space="preserve"> </w:t>
      </w:r>
      <w:r>
        <w:t>be</w:t>
      </w:r>
      <w:r>
        <w:rPr>
          <w:spacing w:val="-5"/>
        </w:rPr>
        <w:t xml:space="preserve"> </w:t>
      </w:r>
      <w:r>
        <w:t>moved</w:t>
      </w:r>
      <w:r>
        <w:rPr>
          <w:spacing w:val="-5"/>
        </w:rPr>
        <w:t xml:space="preserve"> </w:t>
      </w:r>
      <w:r>
        <w:t>to</w:t>
      </w:r>
      <w:r>
        <w:rPr>
          <w:spacing w:val="-5"/>
        </w:rPr>
        <w:t xml:space="preserve"> </w:t>
      </w:r>
      <w:r>
        <w:t>its</w:t>
      </w:r>
      <w:r>
        <w:rPr>
          <w:spacing w:val="-5"/>
        </w:rPr>
        <w:t xml:space="preserve"> </w:t>
      </w:r>
      <w:r>
        <w:t>intended</w:t>
      </w:r>
      <w:r>
        <w:rPr>
          <w:spacing w:val="-5"/>
        </w:rPr>
        <w:t xml:space="preserve"> </w:t>
      </w:r>
      <w:r>
        <w:t>interlocked</w:t>
      </w:r>
      <w:r>
        <w:rPr>
          <w:spacing w:val="-5"/>
        </w:rPr>
        <w:t xml:space="preserve"> </w:t>
      </w:r>
      <w:r>
        <w:t>position</w:t>
      </w:r>
      <w:r>
        <w:rPr>
          <w:spacing w:val="-5"/>
        </w:rPr>
        <w:t xml:space="preserve"> </w:t>
      </w:r>
      <w:r>
        <w:t>without</w:t>
      </w:r>
      <w:r>
        <w:rPr>
          <w:spacing w:val="-5"/>
        </w:rPr>
        <w:t xml:space="preserve"> </w:t>
      </w:r>
      <w:r>
        <w:t>passing</w:t>
      </w:r>
      <w:r>
        <w:rPr>
          <w:spacing w:val="-5"/>
        </w:rPr>
        <w:t xml:space="preserve"> </w:t>
      </w:r>
      <w:r>
        <w:t>through’</w:t>
      </w:r>
      <w:r>
        <w:rPr>
          <w:spacing w:val="-5"/>
        </w:rPr>
        <w:t xml:space="preserve"> </w:t>
      </w:r>
      <w:r>
        <w:t>(i.e., intersecting) the body of the other</w:t>
      </w:r>
      <w:r>
        <w:rPr>
          <w:spacing w:val="-19"/>
        </w:rPr>
        <w:t xml:space="preserve"> </w:t>
      </w:r>
      <w:r>
        <w:t>object.</w:t>
      </w:r>
    </w:p>
    <w:p w:rsidR="00F45610" w:rsidRDefault="008D4F3A">
      <w:pPr>
        <w:pStyle w:val="BodyText"/>
        <w:spacing w:before="13" w:line="252" w:lineRule="auto"/>
        <w:ind w:left="110" w:right="107" w:firstLine="351"/>
        <w:jc w:val="both"/>
      </w:pPr>
      <w:r>
        <w:t xml:space="preserve">Figure </w:t>
      </w:r>
      <w:hyperlink w:anchor="_bookmark49" w:history="1">
        <w:r>
          <w:t>3.5</w:t>
        </w:r>
      </w:hyperlink>
      <w:r>
        <w:t xml:space="preserve"> shows an artificial print-through example to explain this problem. In Figure</w:t>
      </w:r>
      <w:r>
        <w:rPr>
          <w:spacing w:val="-11"/>
        </w:rPr>
        <w:t xml:space="preserve"> </w:t>
      </w:r>
      <w:hyperlink w:anchor="_bookmark49" w:history="1">
        <w:r>
          <w:t>3.5a,</w:t>
        </w:r>
      </w:hyperlink>
      <w:r>
        <w:t xml:space="preserve"> the</w:t>
      </w:r>
      <w:r>
        <w:rPr>
          <w:spacing w:val="-5"/>
        </w:rPr>
        <w:t xml:space="preserve"> </w:t>
      </w:r>
      <w:r>
        <w:t>existing</w:t>
      </w:r>
      <w:r>
        <w:rPr>
          <w:spacing w:val="-5"/>
        </w:rPr>
        <w:t xml:space="preserve"> </w:t>
      </w:r>
      <w:r>
        <w:t>object</w:t>
      </w:r>
      <w:r>
        <w:rPr>
          <w:spacing w:val="-5"/>
        </w:rPr>
        <w:t xml:space="preserve"> </w:t>
      </w:r>
      <w:r>
        <w:t>(the</w:t>
      </w:r>
      <w:r>
        <w:rPr>
          <w:spacing w:val="-5"/>
        </w:rPr>
        <w:t xml:space="preserve"> </w:t>
      </w:r>
      <w:r>
        <w:t>torus)</w:t>
      </w:r>
      <w:r>
        <w:rPr>
          <w:spacing w:val="-5"/>
        </w:rPr>
        <w:t xml:space="preserve"> </w:t>
      </w:r>
      <w:r>
        <w:t>cannot</w:t>
      </w:r>
      <w:r>
        <w:rPr>
          <w:spacing w:val="-5"/>
        </w:rPr>
        <w:t xml:space="preserve"> </w:t>
      </w:r>
      <w:r>
        <w:t>be</w:t>
      </w:r>
      <w:r>
        <w:rPr>
          <w:spacing w:val="-5"/>
        </w:rPr>
        <w:t xml:space="preserve"> </w:t>
      </w:r>
      <w:r>
        <w:t>inserted</w:t>
      </w:r>
      <w:r>
        <w:rPr>
          <w:spacing w:val="-5"/>
        </w:rPr>
        <w:t xml:space="preserve"> </w:t>
      </w:r>
      <w:r>
        <w:t>into</w:t>
      </w:r>
      <w:r>
        <w:rPr>
          <w:spacing w:val="-5"/>
        </w:rPr>
        <w:t xml:space="preserve"> </w:t>
      </w:r>
      <w:r>
        <w:t>the</w:t>
      </w:r>
      <w:r>
        <w:rPr>
          <w:spacing w:val="-5"/>
        </w:rPr>
        <w:t xml:space="preserve"> </w:t>
      </w:r>
      <w:r>
        <w:t>larger</w:t>
      </w:r>
      <w:r>
        <w:rPr>
          <w:spacing w:val="-5"/>
        </w:rPr>
        <w:t xml:space="preserve"> </w:t>
      </w:r>
      <w:r>
        <w:t>structure</w:t>
      </w:r>
      <w:r>
        <w:rPr>
          <w:spacing w:val="-5"/>
        </w:rPr>
        <w:t xml:space="preserve"> </w:t>
      </w:r>
      <w:r>
        <w:t>(building</w:t>
      </w:r>
      <w:r>
        <w:rPr>
          <w:spacing w:val="-5"/>
        </w:rPr>
        <w:t xml:space="preserve"> </w:t>
      </w:r>
      <w:r>
        <w:t>layer</w:t>
      </w:r>
      <w:r>
        <w:rPr>
          <w:spacing w:val="-5"/>
        </w:rPr>
        <w:t xml:space="preserve"> </w:t>
      </w:r>
      <w:r>
        <w:t>by</w:t>
      </w:r>
      <w:r>
        <w:rPr>
          <w:spacing w:val="-5"/>
        </w:rPr>
        <w:t xml:space="preserve"> </w:t>
      </w:r>
      <w:r>
        <w:t xml:space="preserve">layer in the direction of the arrow) no matter when the printer is paused.   Note that as illustrated     in Figure </w:t>
      </w:r>
      <w:hyperlink w:anchor="_bookmark49" w:history="1">
        <w:r>
          <w:t>3.5b,</w:t>
        </w:r>
      </w:hyperlink>
      <w:r>
        <w:t xml:space="preserve"> indirect collision is orientation dependent there might </w:t>
      </w:r>
      <w:proofErr w:type="gramStart"/>
      <w:r>
        <w:t>exist</w:t>
      </w:r>
      <w:proofErr w:type="gramEnd"/>
      <w:r>
        <w:t xml:space="preserve"> an orientation that does provide a viable print for some pause point, different than the one specified by the user</w:t>
      </w:r>
      <w:r>
        <w:rPr>
          <w:spacing w:val="-17"/>
        </w:rPr>
        <w:t xml:space="preserve"> </w:t>
      </w:r>
      <w:r>
        <w:t>for analysis.</w:t>
      </w:r>
    </w:p>
    <w:p w:rsidR="00F45610" w:rsidRDefault="000E256A">
      <w:pPr>
        <w:pStyle w:val="BodyText"/>
        <w:spacing w:before="5"/>
        <w:rPr>
          <w:sz w:val="21"/>
        </w:rPr>
      </w:pPr>
      <w:r>
        <w:rPr>
          <w:noProof/>
        </w:rPr>
        <mc:AlternateContent>
          <mc:Choice Requires="wpg">
            <w:drawing>
              <wp:anchor distT="0" distB="0" distL="0" distR="0" simplePos="0" relativeHeight="1480" behindDoc="0" locked="0" layoutInCell="1" allowOverlap="1">
                <wp:simplePos x="0" y="0"/>
                <wp:positionH relativeFrom="page">
                  <wp:posOffset>1700530</wp:posOffset>
                </wp:positionH>
                <wp:positionV relativeFrom="paragraph">
                  <wp:posOffset>181610</wp:posOffset>
                </wp:positionV>
                <wp:extent cx="4372610" cy="1229995"/>
                <wp:effectExtent l="0" t="635" r="3810" b="0"/>
                <wp:wrapTopAndBottom/>
                <wp:docPr id="10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2610" cy="1229995"/>
                          <a:chOff x="2678" y="286"/>
                          <a:chExt cx="6886" cy="1937"/>
                        </a:xfrm>
                      </wpg:grpSpPr>
                      <pic:pic xmlns:pic="http://schemas.openxmlformats.org/drawingml/2006/picture">
                        <pic:nvPicPr>
                          <pic:cNvPr id="106"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78" y="322"/>
                            <a:ext cx="6885"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42"/>
                        <wps:cNvSpPr txBox="1">
                          <a:spLocks noChangeArrowheads="1"/>
                        </wps:cNvSpPr>
                        <wps:spPr bwMode="auto">
                          <a:xfrm>
                            <a:off x="2723" y="286"/>
                            <a:ext cx="213"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8"/>
                                </w:rPr>
                              </w:pPr>
                              <w:proofErr w:type="gramStart"/>
                              <w:r>
                                <w:rPr>
                                  <w:rFonts w:ascii="Helvetica"/>
                                  <w:b/>
                                  <w:sz w:val="38"/>
                                </w:rPr>
                                <w:t>a</w:t>
                              </w:r>
                              <w:proofErr w:type="gramEnd"/>
                            </w:p>
                          </w:txbxContent>
                        </wps:txbx>
                        <wps:bodyPr rot="0" vert="horz" wrap="square" lIns="0" tIns="0" rIns="0" bIns="0" anchor="t" anchorCtr="0" upright="1">
                          <a:noAutofit/>
                        </wps:bodyPr>
                      </wps:wsp>
                      <wps:wsp>
                        <wps:cNvPr id="108" name="Text Box 41"/>
                        <wps:cNvSpPr txBox="1">
                          <a:spLocks noChangeArrowheads="1"/>
                        </wps:cNvSpPr>
                        <wps:spPr bwMode="auto">
                          <a:xfrm>
                            <a:off x="5611" y="661"/>
                            <a:ext cx="156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line="239" w:lineRule="exact"/>
                                <w:ind w:right="-18"/>
                                <w:rPr>
                                  <w:rFonts w:ascii="Helvetica"/>
                                  <w:b/>
                                  <w:sz w:val="24"/>
                                </w:rPr>
                              </w:pPr>
                              <w:proofErr w:type="gramStart"/>
                              <w:r>
                                <w:rPr>
                                  <w:rFonts w:ascii="Helvetica"/>
                                  <w:b/>
                                  <w:sz w:val="24"/>
                                </w:rPr>
                                <w:t>to</w:t>
                              </w:r>
                              <w:proofErr w:type="gramEnd"/>
                              <w:r>
                                <w:rPr>
                                  <w:rFonts w:ascii="Helvetica"/>
                                  <w:b/>
                                  <w:sz w:val="24"/>
                                </w:rPr>
                                <w:t xml:space="preserve"> be</w:t>
                              </w:r>
                              <w:r>
                                <w:rPr>
                                  <w:rFonts w:ascii="Helvetica"/>
                                  <w:b/>
                                  <w:spacing w:val="-8"/>
                                  <w:sz w:val="24"/>
                                </w:rPr>
                                <w:t xml:space="preserve"> </w:t>
                              </w:r>
                              <w:r>
                                <w:rPr>
                                  <w:rFonts w:ascii="Helvetica"/>
                                  <w:b/>
                                  <w:sz w:val="24"/>
                                </w:rPr>
                                <w:t>inserted</w:t>
                              </w:r>
                            </w:p>
                          </w:txbxContent>
                        </wps:txbx>
                        <wps:bodyPr rot="0" vert="horz" wrap="square" lIns="0" tIns="0" rIns="0" bIns="0" anchor="t" anchorCtr="0" upright="1">
                          <a:noAutofit/>
                        </wps:bodyPr>
                      </wps:wsp>
                      <wps:wsp>
                        <wps:cNvPr id="109" name="Text Box 40"/>
                        <wps:cNvSpPr txBox="1">
                          <a:spLocks noChangeArrowheads="1"/>
                        </wps:cNvSpPr>
                        <wps:spPr bwMode="auto">
                          <a:xfrm>
                            <a:off x="9257" y="355"/>
                            <a:ext cx="23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1"/>
                                <w:rPr>
                                  <w:rFonts w:ascii="Helvetica"/>
                                  <w:b/>
                                  <w:sz w:val="38"/>
                                </w:rPr>
                              </w:pPr>
                              <w:proofErr w:type="gramStart"/>
                              <w:r>
                                <w:rPr>
                                  <w:rFonts w:ascii="Helvetica"/>
                                  <w:b/>
                                  <w:sz w:val="38"/>
                                </w:rPr>
                                <w:t>b</w:t>
                              </w:r>
                              <w:proofErr w:type="gramEnd"/>
                            </w:p>
                          </w:txbxContent>
                        </wps:txbx>
                        <wps:bodyPr rot="0" vert="horz" wrap="square" lIns="0" tIns="0" rIns="0" bIns="0" anchor="t" anchorCtr="0" upright="1">
                          <a:noAutofit/>
                        </wps:bodyPr>
                      </wps:wsp>
                      <wps:wsp>
                        <wps:cNvPr id="110" name="Text Box 39"/>
                        <wps:cNvSpPr txBox="1">
                          <a:spLocks noChangeArrowheads="1"/>
                        </wps:cNvSpPr>
                        <wps:spPr bwMode="auto">
                          <a:xfrm>
                            <a:off x="5808" y="1886"/>
                            <a:ext cx="144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line="239" w:lineRule="exact"/>
                                <w:ind w:right="-18"/>
                                <w:rPr>
                                  <w:rFonts w:ascii="Helvetica"/>
                                  <w:b/>
                                  <w:sz w:val="24"/>
                                </w:rPr>
                              </w:pPr>
                              <w:proofErr w:type="gramStart"/>
                              <w:r>
                                <w:rPr>
                                  <w:rFonts w:ascii="Helvetica"/>
                                  <w:b/>
                                  <w:sz w:val="24"/>
                                </w:rPr>
                                <w:t>to</w:t>
                              </w:r>
                              <w:proofErr w:type="gramEnd"/>
                              <w:r>
                                <w:rPr>
                                  <w:rFonts w:ascii="Helvetica"/>
                                  <w:b/>
                                  <w:sz w:val="24"/>
                                </w:rPr>
                                <w:t xml:space="preserve"> be</w:t>
                              </w:r>
                              <w:r>
                                <w:rPr>
                                  <w:rFonts w:ascii="Helvetica"/>
                                  <w:b/>
                                  <w:spacing w:val="-8"/>
                                  <w:sz w:val="24"/>
                                </w:rPr>
                                <w:t xml:space="preserve"> </w:t>
                              </w:r>
                              <w:r>
                                <w:rPr>
                                  <w:rFonts w:ascii="Helvetica"/>
                                  <w:b/>
                                  <w:sz w:val="24"/>
                                </w:rPr>
                                <w:t>printed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042" style="position:absolute;margin-left:133.9pt;margin-top:14.3pt;width:344.3pt;height:96.85pt;z-index:1480;mso-wrap-distance-left:0;mso-wrap-distance-right:0;mso-position-horizontal-relative:page" coordorigin="2678,286" coordsize="688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">
                <v:shape id="Picture 43" o:spid="_x0000_s1043" type="#_x0000_t75" style="position:absolute;left:2678;top:322;width:6885;height: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UWnbBAAAA3AAAAA8AAABkcnMvZG93bnJldi54bWxET82KwjAQvgu+QxhhL6LJ7kFK1ygqLngR&#10;/NkHGJqxqTaT2kStb28WFrzNx/c703nnanGnNlSeNXyOFQjiwpuKSw2/x59RBiJEZIO1Z9LwpADz&#10;Wb83xdz4B+/pfoilSCEcctRgY2xyKUNhyWEY+4Y4cSffOowJtqU0LT5SuKvll1IT6bDi1GCxoZWl&#10;4nK4OQ3ZYum3Nlup9W7Y3crLGU3YXLX+GHSLbxCRuvgW/7s3Js1XE/h7Jl0gZ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UWnbBAAAA3AAAAA8AAAAAAAAAAAAAAAAAnwIA&#10;AGRycy9kb3ducmV2LnhtbFBLBQYAAAAABAAEAPcAAACNAwAAAAA=&#10;">
                  <v:imagedata r:id="rId53" o:title=""/>
                </v:shape>
                <v:shape id="_x0000_s1044" type="#_x0000_t202" style="position:absolute;left:2723;top:286;width:213;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8D4F3A" w:rsidRDefault="008D4F3A">
                        <w:pPr>
                          <w:spacing w:before="1"/>
                          <w:rPr>
                            <w:rFonts w:ascii="Helvetica"/>
                            <w:b/>
                            <w:sz w:val="38"/>
                          </w:rPr>
                        </w:pPr>
                        <w:proofErr w:type="gramStart"/>
                        <w:r>
                          <w:rPr>
                            <w:rFonts w:ascii="Helvetica"/>
                            <w:b/>
                            <w:sz w:val="38"/>
                          </w:rPr>
                          <w:t>a</w:t>
                        </w:r>
                        <w:proofErr w:type="gramEnd"/>
                      </w:p>
                    </w:txbxContent>
                  </v:textbox>
                </v:shape>
                <v:shape id="_x0000_s1045" type="#_x0000_t202" style="position:absolute;left:5611;top:661;width:1568;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8D4F3A" w:rsidRDefault="008D4F3A">
                        <w:pPr>
                          <w:spacing w:line="239" w:lineRule="exact"/>
                          <w:ind w:right="-18"/>
                          <w:rPr>
                            <w:rFonts w:ascii="Helvetica"/>
                            <w:b/>
                            <w:sz w:val="24"/>
                          </w:rPr>
                        </w:pPr>
                        <w:proofErr w:type="gramStart"/>
                        <w:r>
                          <w:rPr>
                            <w:rFonts w:ascii="Helvetica"/>
                            <w:b/>
                            <w:sz w:val="24"/>
                          </w:rPr>
                          <w:t>to</w:t>
                        </w:r>
                        <w:proofErr w:type="gramEnd"/>
                        <w:r>
                          <w:rPr>
                            <w:rFonts w:ascii="Helvetica"/>
                            <w:b/>
                            <w:sz w:val="24"/>
                          </w:rPr>
                          <w:t xml:space="preserve"> be</w:t>
                        </w:r>
                        <w:r>
                          <w:rPr>
                            <w:rFonts w:ascii="Helvetica"/>
                            <w:b/>
                            <w:spacing w:val="-8"/>
                            <w:sz w:val="24"/>
                          </w:rPr>
                          <w:t xml:space="preserve"> </w:t>
                        </w:r>
                        <w:r>
                          <w:rPr>
                            <w:rFonts w:ascii="Helvetica"/>
                            <w:b/>
                            <w:sz w:val="24"/>
                          </w:rPr>
                          <w:t>inserted</w:t>
                        </w:r>
                      </w:p>
                    </w:txbxContent>
                  </v:textbox>
                </v:shape>
                <v:shape id="_x0000_s1046" type="#_x0000_t202" style="position:absolute;left:9257;top:355;width:23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8D4F3A" w:rsidRDefault="008D4F3A">
                        <w:pPr>
                          <w:spacing w:before="1"/>
                          <w:rPr>
                            <w:rFonts w:ascii="Helvetica"/>
                            <w:b/>
                            <w:sz w:val="38"/>
                          </w:rPr>
                        </w:pPr>
                        <w:proofErr w:type="gramStart"/>
                        <w:r>
                          <w:rPr>
                            <w:rFonts w:ascii="Helvetica"/>
                            <w:b/>
                            <w:sz w:val="38"/>
                          </w:rPr>
                          <w:t>b</w:t>
                        </w:r>
                        <w:proofErr w:type="gramEnd"/>
                      </w:p>
                    </w:txbxContent>
                  </v:textbox>
                </v:shape>
                <v:shape id="_x0000_s1047" type="#_x0000_t202" style="position:absolute;left:5808;top:1886;width:1448;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8D4F3A" w:rsidRDefault="008D4F3A">
                        <w:pPr>
                          <w:spacing w:line="239" w:lineRule="exact"/>
                          <w:ind w:right="-18"/>
                          <w:rPr>
                            <w:rFonts w:ascii="Helvetica"/>
                            <w:b/>
                            <w:sz w:val="24"/>
                          </w:rPr>
                        </w:pPr>
                        <w:proofErr w:type="gramStart"/>
                        <w:r>
                          <w:rPr>
                            <w:rFonts w:ascii="Helvetica"/>
                            <w:b/>
                            <w:sz w:val="24"/>
                          </w:rPr>
                          <w:t>to</w:t>
                        </w:r>
                        <w:proofErr w:type="gramEnd"/>
                        <w:r>
                          <w:rPr>
                            <w:rFonts w:ascii="Helvetica"/>
                            <w:b/>
                            <w:sz w:val="24"/>
                          </w:rPr>
                          <w:t xml:space="preserve"> be</w:t>
                        </w:r>
                        <w:r>
                          <w:rPr>
                            <w:rFonts w:ascii="Helvetica"/>
                            <w:b/>
                            <w:spacing w:val="-8"/>
                            <w:sz w:val="24"/>
                          </w:rPr>
                          <w:t xml:space="preserve"> </w:t>
                        </w:r>
                        <w:r>
                          <w:rPr>
                            <w:rFonts w:ascii="Helvetica"/>
                            <w:b/>
                            <w:sz w:val="24"/>
                          </w:rPr>
                          <w:t>printed</w:t>
                        </w:r>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right="108"/>
        <w:jc w:val="both"/>
      </w:pPr>
      <w:r>
        <w:t>Figure</w:t>
      </w:r>
      <w:r>
        <w:rPr>
          <w:spacing w:val="-11"/>
        </w:rPr>
        <w:t xml:space="preserve"> </w:t>
      </w:r>
      <w:r>
        <w:t>3.5:</w:t>
      </w:r>
      <w:r>
        <w:rPr>
          <w:spacing w:val="6"/>
        </w:rPr>
        <w:t xml:space="preserve"> </w:t>
      </w:r>
      <w:bookmarkStart w:id="194" w:name="_bookmark49"/>
      <w:bookmarkEnd w:id="194"/>
      <w:r>
        <w:t>Interlocking</w:t>
      </w:r>
      <w:r>
        <w:rPr>
          <w:spacing w:val="-11"/>
        </w:rPr>
        <w:t xml:space="preserve"> </w:t>
      </w:r>
      <w:r>
        <w:t>objects</w:t>
      </w:r>
      <w:r>
        <w:rPr>
          <w:spacing w:val="-11"/>
        </w:rPr>
        <w:t xml:space="preserve"> </w:t>
      </w:r>
      <w:r>
        <w:t>are</w:t>
      </w:r>
      <w:r>
        <w:rPr>
          <w:spacing w:val="-11"/>
        </w:rPr>
        <w:t xml:space="preserve"> </w:t>
      </w:r>
      <w:r>
        <w:t>not</w:t>
      </w:r>
      <w:r>
        <w:rPr>
          <w:spacing w:val="-11"/>
        </w:rPr>
        <w:t xml:space="preserve"> </w:t>
      </w:r>
      <w:r>
        <w:t>always</w:t>
      </w:r>
      <w:r>
        <w:rPr>
          <w:spacing w:val="-11"/>
        </w:rPr>
        <w:t xml:space="preserve"> </w:t>
      </w:r>
      <w:r>
        <w:t>viable</w:t>
      </w:r>
      <w:r>
        <w:rPr>
          <w:spacing w:val="-11"/>
        </w:rPr>
        <w:t xml:space="preserve"> </w:t>
      </w:r>
      <w:r>
        <w:t>for</w:t>
      </w:r>
      <w:r>
        <w:rPr>
          <w:spacing w:val="-11"/>
        </w:rPr>
        <w:t xml:space="preserve"> </w:t>
      </w:r>
      <w:r>
        <w:t>printing:</w:t>
      </w:r>
      <w:r>
        <w:rPr>
          <w:spacing w:val="6"/>
        </w:rPr>
        <w:t xml:space="preserve"> </w:t>
      </w:r>
      <w:r>
        <w:t>a)</w:t>
      </w:r>
      <w:r>
        <w:rPr>
          <w:spacing w:val="-11"/>
        </w:rPr>
        <w:t xml:space="preserve"> </w:t>
      </w:r>
      <w:r>
        <w:t>the</w:t>
      </w:r>
      <w:r>
        <w:rPr>
          <w:spacing w:val="-11"/>
        </w:rPr>
        <w:t xml:space="preserve"> </w:t>
      </w:r>
      <w:r>
        <w:t>torus</w:t>
      </w:r>
      <w:r>
        <w:rPr>
          <w:spacing w:val="-11"/>
        </w:rPr>
        <w:t xml:space="preserve"> </w:t>
      </w:r>
      <w:r>
        <w:t>cannot</w:t>
      </w:r>
      <w:r>
        <w:rPr>
          <w:spacing w:val="-11"/>
        </w:rPr>
        <w:t xml:space="preserve"> </w:t>
      </w:r>
      <w:r>
        <w:t>be</w:t>
      </w:r>
      <w:r>
        <w:rPr>
          <w:spacing w:val="-11"/>
        </w:rPr>
        <w:t xml:space="preserve"> </w:t>
      </w:r>
      <w:r>
        <w:t>inserted while the structure is being printed due to collision; b) a different orientation makes the print viable. (</w:t>
      </w:r>
      <w:proofErr w:type="gramStart"/>
      <w:r>
        <w:t>arrows</w:t>
      </w:r>
      <w:proofErr w:type="gramEnd"/>
      <w:r>
        <w:t xml:space="preserve"> indicate printing</w:t>
      </w:r>
      <w:r>
        <w:rPr>
          <w:spacing w:val="-10"/>
        </w:rPr>
        <w:t xml:space="preserve"> </w:t>
      </w:r>
      <w:r>
        <w:t>directions).</w:t>
      </w:r>
    </w:p>
    <w:p w:rsidR="00F45610" w:rsidRDefault="00F45610">
      <w:pPr>
        <w:spacing w:line="252" w:lineRule="auto"/>
        <w:jc w:val="both"/>
        <w:sectPr w:rsidR="00F45610">
          <w:headerReference w:type="default" r:id="rId54"/>
          <w:footerReference w:type="default" r:id="rId55"/>
          <w:pgSz w:w="12240" w:h="15840"/>
          <w:pgMar w:top="520" w:right="1420" w:bottom="1480" w:left="1420" w:header="0" w:footer="1286" w:gutter="0"/>
          <w:pgNumType w:start="21"/>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right="107" w:firstLine="351"/>
        <w:jc w:val="both"/>
      </w:pPr>
      <w:r>
        <w:t xml:space="preserve">Inspired by Zhou et </w:t>
      </w:r>
      <w:r>
        <w:rPr>
          <w:spacing w:val="-7"/>
        </w:rPr>
        <w:t xml:space="preserve">al.’s </w:t>
      </w:r>
      <w:r>
        <w:t>use of physics to unfold an object so as to test whether it can be folded</w:t>
      </w:r>
      <w:r>
        <w:rPr>
          <w:spacing w:val="-9"/>
        </w:rPr>
        <w:t xml:space="preserve"> </w:t>
      </w:r>
      <w:hyperlink w:anchor="_bookmark223" w:history="1">
        <w:r>
          <w:t>[82],</w:t>
        </w:r>
      </w:hyperlink>
      <w:r>
        <w:rPr>
          <w:spacing w:val="-8"/>
        </w:rPr>
        <w:t xml:space="preserve"> </w:t>
      </w:r>
      <w:r>
        <w:t>we</w:t>
      </w:r>
      <w:r>
        <w:rPr>
          <w:spacing w:val="-9"/>
        </w:rPr>
        <w:t xml:space="preserve"> </w:t>
      </w:r>
      <w:r>
        <w:t>make</w:t>
      </w:r>
      <w:r>
        <w:rPr>
          <w:spacing w:val="-9"/>
        </w:rPr>
        <w:t xml:space="preserve"> </w:t>
      </w:r>
      <w:r>
        <w:t>use</w:t>
      </w:r>
      <w:r>
        <w:rPr>
          <w:spacing w:val="-9"/>
        </w:rPr>
        <w:t xml:space="preserve"> </w:t>
      </w:r>
      <w:r>
        <w:t>of</w:t>
      </w:r>
      <w:r>
        <w:rPr>
          <w:spacing w:val="-9"/>
        </w:rPr>
        <w:t xml:space="preserve"> </w:t>
      </w:r>
      <w:r>
        <w:t>a</w:t>
      </w:r>
      <w:r>
        <w:rPr>
          <w:spacing w:val="-9"/>
        </w:rPr>
        <w:t xml:space="preserve"> </w:t>
      </w:r>
      <w:r>
        <w:t>reverse</w:t>
      </w:r>
      <w:r>
        <w:rPr>
          <w:spacing w:val="-9"/>
        </w:rPr>
        <w:t xml:space="preserve"> </w:t>
      </w:r>
      <w:r>
        <w:t>physics</w:t>
      </w:r>
      <w:r>
        <w:rPr>
          <w:spacing w:val="-9"/>
        </w:rPr>
        <w:t xml:space="preserve"> </w:t>
      </w:r>
      <w:r>
        <w:t>simulation.</w:t>
      </w:r>
      <w:r>
        <w:rPr>
          <w:spacing w:val="7"/>
        </w:rPr>
        <w:t xml:space="preserve"> </w:t>
      </w:r>
      <w:r>
        <w:t>Specifically,</w:t>
      </w:r>
      <w:r>
        <w:rPr>
          <w:spacing w:val="-8"/>
        </w:rPr>
        <w:t xml:space="preserve"> </w:t>
      </w:r>
      <w:r>
        <w:t>we</w:t>
      </w:r>
      <w:r>
        <w:rPr>
          <w:spacing w:val="-9"/>
        </w:rPr>
        <w:t xml:space="preserve"> </w:t>
      </w:r>
      <w:r>
        <w:t>test</w:t>
      </w:r>
      <w:r>
        <w:rPr>
          <w:spacing w:val="-9"/>
        </w:rPr>
        <w:t xml:space="preserve"> </w:t>
      </w:r>
      <w:r>
        <w:t>whether</w:t>
      </w:r>
      <w:r>
        <w:rPr>
          <w:spacing w:val="-9"/>
        </w:rPr>
        <w:t xml:space="preserve"> </w:t>
      </w:r>
      <w:r>
        <w:t>there</w:t>
      </w:r>
      <w:r>
        <w:rPr>
          <w:spacing w:val="-9"/>
        </w:rPr>
        <w:t xml:space="preserve"> </w:t>
      </w:r>
      <w:r>
        <w:t>is</w:t>
      </w:r>
      <w:r>
        <w:rPr>
          <w:spacing w:val="-9"/>
        </w:rPr>
        <w:t xml:space="preserve"> </w:t>
      </w:r>
      <w:r>
        <w:t>a viable path for moving the existing object to its desired location (e.g., the scissors in Figure</w:t>
      </w:r>
      <w:r>
        <w:rPr>
          <w:spacing w:val="-39"/>
        </w:rPr>
        <w:t xml:space="preserve"> </w:t>
      </w:r>
      <w:hyperlink w:anchor="_bookmark44" w:history="1">
        <w:r>
          <w:t>3.4)</w:t>
        </w:r>
      </w:hyperlink>
      <w:r>
        <w:t xml:space="preserve"> partway through the print of the new object. </w:t>
      </w:r>
      <w:r>
        <w:rPr>
          <w:spacing w:val="-10"/>
        </w:rPr>
        <w:t xml:space="preserve">We </w:t>
      </w:r>
      <w:r>
        <w:t>test such viability by reversing the insertion process. It starts with an object already inserted into the partial print, which is obtained by slicing the whole print so that its top layer is just above the inserted object. Then gravity is reversed.</w:t>
      </w:r>
      <w:r>
        <w:rPr>
          <w:spacing w:val="6"/>
        </w:rPr>
        <w:t xml:space="preserve"> </w:t>
      </w:r>
      <w:r>
        <w:t>If</w:t>
      </w:r>
      <w:r>
        <w:rPr>
          <w:spacing w:val="-10"/>
        </w:rPr>
        <w:t xml:space="preserve"> </w:t>
      </w:r>
      <w:r>
        <w:t>the</w:t>
      </w:r>
      <w:r>
        <w:rPr>
          <w:spacing w:val="-10"/>
        </w:rPr>
        <w:t xml:space="preserve"> </w:t>
      </w:r>
      <w:r>
        <w:t>object</w:t>
      </w:r>
      <w:r>
        <w:rPr>
          <w:spacing w:val="-10"/>
        </w:rPr>
        <w:t xml:space="preserve"> </w:t>
      </w:r>
      <w:r>
        <w:t>‘escapes’</w:t>
      </w:r>
      <w:r>
        <w:rPr>
          <w:spacing w:val="-10"/>
        </w:rPr>
        <w:t xml:space="preserve"> </w:t>
      </w:r>
      <w:r>
        <w:t>under</w:t>
      </w:r>
      <w:r>
        <w:rPr>
          <w:spacing w:val="-10"/>
        </w:rPr>
        <w:t xml:space="preserve"> </w:t>
      </w:r>
      <w:r>
        <w:t>the</w:t>
      </w:r>
      <w:r>
        <w:rPr>
          <w:spacing w:val="-10"/>
        </w:rPr>
        <w:t xml:space="preserve"> </w:t>
      </w:r>
      <w:r>
        <w:t>reversed</w:t>
      </w:r>
      <w:r>
        <w:rPr>
          <w:spacing w:val="-10"/>
        </w:rPr>
        <w:t xml:space="preserve"> </w:t>
      </w:r>
      <w:r>
        <w:rPr>
          <w:spacing w:val="-3"/>
        </w:rPr>
        <w:t>gravity,</w:t>
      </w:r>
      <w:r>
        <w:rPr>
          <w:spacing w:val="-10"/>
        </w:rPr>
        <w:t xml:space="preserve"> </w:t>
      </w:r>
      <w:r>
        <w:t>there</w:t>
      </w:r>
      <w:r>
        <w:rPr>
          <w:spacing w:val="-10"/>
        </w:rPr>
        <w:t xml:space="preserve"> </w:t>
      </w:r>
      <w:r>
        <w:t>exists</w:t>
      </w:r>
      <w:r>
        <w:rPr>
          <w:spacing w:val="-10"/>
        </w:rPr>
        <w:t xml:space="preserve"> </w:t>
      </w:r>
      <w:r>
        <w:t>a</w:t>
      </w:r>
      <w:r>
        <w:rPr>
          <w:spacing w:val="-10"/>
        </w:rPr>
        <w:t xml:space="preserve"> </w:t>
      </w:r>
      <w:r>
        <w:t>path</w:t>
      </w:r>
      <w:r>
        <w:rPr>
          <w:spacing w:val="-10"/>
        </w:rPr>
        <w:t xml:space="preserve"> </w:t>
      </w:r>
      <w:r>
        <w:t>for</w:t>
      </w:r>
      <w:r>
        <w:rPr>
          <w:spacing w:val="-10"/>
        </w:rPr>
        <w:t xml:space="preserve"> </w:t>
      </w:r>
      <w:r>
        <w:t>it</w:t>
      </w:r>
      <w:r>
        <w:rPr>
          <w:spacing w:val="-10"/>
        </w:rPr>
        <w:t xml:space="preserve"> </w:t>
      </w:r>
      <w:r>
        <w:t>to</w:t>
      </w:r>
      <w:r>
        <w:rPr>
          <w:spacing w:val="-10"/>
        </w:rPr>
        <w:t xml:space="preserve"> </w:t>
      </w:r>
      <w:r>
        <w:t>be</w:t>
      </w:r>
      <w:r>
        <w:rPr>
          <w:spacing w:val="-10"/>
        </w:rPr>
        <w:t xml:space="preserve"> </w:t>
      </w:r>
      <w:r>
        <w:t>inserted back</w:t>
      </w:r>
      <w:r>
        <w:rPr>
          <w:spacing w:val="-4"/>
        </w:rPr>
        <w:t xml:space="preserve"> </w:t>
      </w:r>
      <w:r>
        <w:t>from</w:t>
      </w:r>
      <w:r>
        <w:rPr>
          <w:spacing w:val="-4"/>
        </w:rPr>
        <w:t xml:space="preserve"> </w:t>
      </w:r>
      <w:r>
        <w:t>above</w:t>
      </w:r>
      <w:r>
        <w:rPr>
          <w:spacing w:val="-4"/>
        </w:rPr>
        <w:t xml:space="preserve"> </w:t>
      </w:r>
      <w:r>
        <w:t>and</w:t>
      </w:r>
      <w:r>
        <w:rPr>
          <w:spacing w:val="-4"/>
        </w:rPr>
        <w:t xml:space="preserve"> </w:t>
      </w:r>
      <w:r>
        <w:t>end</w:t>
      </w:r>
      <w:r>
        <w:rPr>
          <w:spacing w:val="-4"/>
        </w:rPr>
        <w:t xml:space="preserve"> </w:t>
      </w:r>
      <w:r>
        <w:t>up</w:t>
      </w:r>
      <w:r>
        <w:rPr>
          <w:spacing w:val="-4"/>
        </w:rPr>
        <w:t xml:space="preserve"> </w:t>
      </w:r>
      <w:r>
        <w:t>at</w:t>
      </w:r>
      <w:r>
        <w:rPr>
          <w:spacing w:val="-4"/>
        </w:rPr>
        <w:t xml:space="preserve"> </w:t>
      </w:r>
      <w:r>
        <w:t>the</w:t>
      </w:r>
      <w:r>
        <w:rPr>
          <w:spacing w:val="-4"/>
        </w:rPr>
        <w:t xml:space="preserve"> </w:t>
      </w:r>
      <w:r>
        <w:t>same</w:t>
      </w:r>
      <w:r>
        <w:rPr>
          <w:spacing w:val="-4"/>
        </w:rPr>
        <w:t xml:space="preserve"> </w:t>
      </w:r>
      <w:r>
        <w:t>placement</w:t>
      </w:r>
      <w:r>
        <w:rPr>
          <w:spacing w:val="-4"/>
        </w:rPr>
        <w:t xml:space="preserve"> </w:t>
      </w:r>
      <w:r>
        <w:t>where</w:t>
      </w:r>
      <w:r>
        <w:rPr>
          <w:spacing w:val="-4"/>
        </w:rPr>
        <w:t xml:space="preserve"> </w:t>
      </w:r>
      <w:r>
        <w:t>the</w:t>
      </w:r>
      <w:r>
        <w:rPr>
          <w:spacing w:val="-4"/>
        </w:rPr>
        <w:t xml:space="preserve"> </w:t>
      </w:r>
      <w:r>
        <w:t>test</w:t>
      </w:r>
      <w:r>
        <w:rPr>
          <w:spacing w:val="-4"/>
        </w:rPr>
        <w:t xml:space="preserve"> </w:t>
      </w:r>
      <w:r>
        <w:t>started.</w:t>
      </w:r>
    </w:p>
    <w:p w:rsidR="00F45610" w:rsidRDefault="008D4F3A">
      <w:pPr>
        <w:pStyle w:val="BodyText"/>
        <w:spacing w:before="15" w:line="252" w:lineRule="auto"/>
        <w:ind w:left="109" w:right="107" w:firstLine="351"/>
        <w:jc w:val="both"/>
      </w:pPr>
      <w:r>
        <w:t>In cases where this test fails (i.e., the object is trapped in the partial print), we can also perform a binary search to find a viable printing orientation, which we discuss next.</w:t>
      </w:r>
    </w:p>
    <w:p w:rsidR="00F45610" w:rsidRDefault="00F45610">
      <w:pPr>
        <w:pStyle w:val="BodyText"/>
      </w:pPr>
    </w:p>
    <w:p w:rsidR="00F45610" w:rsidRDefault="008D4F3A">
      <w:pPr>
        <w:pStyle w:val="Heading3"/>
        <w:numPr>
          <w:ilvl w:val="2"/>
          <w:numId w:val="8"/>
        </w:numPr>
        <w:tabs>
          <w:tab w:val="left" w:pos="971"/>
        </w:tabs>
        <w:spacing w:before="206"/>
        <w:ind w:hanging="860"/>
        <w:jc w:val="both"/>
      </w:pPr>
      <w:bookmarkStart w:id="195" w:name="3.3.2_Attaining_Viability:_Resolving_Col"/>
      <w:bookmarkStart w:id="196" w:name="_bookmark50"/>
      <w:bookmarkEnd w:id="195"/>
      <w:bookmarkEnd w:id="196"/>
      <w:r>
        <w:t>Attaining Viability:  Resolving</w:t>
      </w:r>
      <w:r>
        <w:rPr>
          <w:spacing w:val="50"/>
        </w:rPr>
        <w:t xml:space="preserve"> </w:t>
      </w:r>
      <w:r>
        <w:t>Collision</w:t>
      </w:r>
    </w:p>
    <w:p w:rsidR="00F45610" w:rsidRDefault="008D4F3A">
      <w:pPr>
        <w:pStyle w:val="BodyText"/>
        <w:spacing w:before="198" w:line="252" w:lineRule="auto"/>
        <w:ind w:left="109" w:right="108"/>
        <w:jc w:val="both"/>
      </w:pPr>
      <w:r>
        <w:t xml:space="preserve">Once collision is detected, our analysis also searches for a solution by exploring alternate </w:t>
      </w:r>
      <w:proofErr w:type="spellStart"/>
      <w:r>
        <w:t>posi</w:t>
      </w:r>
      <w:proofErr w:type="spellEnd"/>
      <w:r>
        <w:t xml:space="preserve">- </w:t>
      </w:r>
      <w:proofErr w:type="spellStart"/>
      <w:r>
        <w:t>tions</w:t>
      </w:r>
      <w:proofErr w:type="spellEnd"/>
      <w:r>
        <w:t xml:space="preserve"> and orientations.</w:t>
      </w:r>
    </w:p>
    <w:p w:rsidR="00F45610" w:rsidRDefault="00F45610">
      <w:pPr>
        <w:pStyle w:val="BodyText"/>
      </w:pPr>
    </w:p>
    <w:p w:rsidR="00F45610" w:rsidRDefault="008D4F3A">
      <w:pPr>
        <w:pStyle w:val="Heading4"/>
        <w:spacing w:before="173"/>
        <w:ind w:left="109"/>
      </w:pPr>
      <w:r>
        <w:t>Resolving Extruder-Object Collision</w:t>
      </w:r>
    </w:p>
    <w:p w:rsidR="00F45610" w:rsidRDefault="008D4F3A">
      <w:pPr>
        <w:pStyle w:val="BodyText"/>
        <w:spacing w:before="205" w:line="247" w:lineRule="auto"/>
        <w:ind w:left="109" w:right="107"/>
        <w:jc w:val="both"/>
      </w:pPr>
      <w:r>
        <w:t xml:space="preserve">Extruder-object collision is only an issue when printing an attachment </w:t>
      </w:r>
      <w:r>
        <w:rPr>
          <w:rFonts w:ascii="Arial" w:hAnsi="Arial"/>
        </w:rPr>
        <w:t xml:space="preserve">Λ </w:t>
      </w:r>
      <w:r>
        <w:t>after an existing</w:t>
      </w:r>
      <w:r>
        <w:rPr>
          <w:spacing w:val="-29"/>
        </w:rPr>
        <w:t xml:space="preserve"> </w:t>
      </w:r>
      <w:r>
        <w:t xml:space="preserve">object </w:t>
      </w:r>
      <w:r>
        <w:rPr>
          <w:rFonts w:ascii="Arial" w:hAnsi="Arial"/>
        </w:rPr>
        <w:t xml:space="preserve">Ω </w:t>
      </w:r>
      <w:r>
        <w:t xml:space="preserve">has been placed.  Given a candidate surface area </w:t>
      </w:r>
      <w:r>
        <w:rPr>
          <w:rFonts w:ascii="Arial" w:hAnsi="Arial"/>
          <w:i/>
        </w:rPr>
        <w:t xml:space="preserve">S </w:t>
      </w:r>
      <w:r>
        <w:t xml:space="preserve">of </w:t>
      </w:r>
      <w:r>
        <w:rPr>
          <w:rFonts w:ascii="Arial" w:hAnsi="Arial"/>
        </w:rPr>
        <w:t xml:space="preserve">Ω </w:t>
      </w:r>
      <w:r>
        <w:t xml:space="preserve">on which </w:t>
      </w:r>
      <w:r>
        <w:rPr>
          <w:rFonts w:ascii="Arial" w:hAnsi="Arial"/>
        </w:rPr>
        <w:t xml:space="preserve">Λ </w:t>
      </w:r>
      <w:r>
        <w:t xml:space="preserve">is to be printed,  the  first step is to rotate </w:t>
      </w:r>
      <w:r>
        <w:rPr>
          <w:rFonts w:ascii="Arial" w:hAnsi="Arial"/>
        </w:rPr>
        <w:t xml:space="preserve">Ω </w:t>
      </w:r>
      <w:r>
        <w:t xml:space="preserve">so that </w:t>
      </w:r>
      <w:r>
        <w:rPr>
          <w:rFonts w:ascii="Arial" w:hAnsi="Arial"/>
          <w:i/>
        </w:rPr>
        <w:t xml:space="preserve">S </w:t>
      </w:r>
      <w:r>
        <w:t xml:space="preserve">is relatively level and facing upward for extruder to print </w:t>
      </w:r>
      <w:r>
        <w:rPr>
          <w:rFonts w:ascii="Arial" w:hAnsi="Arial"/>
        </w:rPr>
        <w:t xml:space="preserve">Λ   </w:t>
      </w:r>
      <w:r>
        <w:t xml:space="preserve">on (e.g., the </w:t>
      </w:r>
      <w:r>
        <w:rPr>
          <w:spacing w:val="-4"/>
        </w:rPr>
        <w:t xml:space="preserve">Teddy </w:t>
      </w:r>
      <w:r>
        <w:t xml:space="preserve">bear in Figure </w:t>
      </w:r>
      <w:hyperlink w:anchor="_bookmark41" w:history="1">
        <w:r>
          <w:t>3.3a).</w:t>
        </w:r>
      </w:hyperlink>
      <w:r>
        <w:t xml:space="preserve">  Generally </w:t>
      </w:r>
      <w:r>
        <w:rPr>
          <w:rFonts w:ascii="Arial" w:hAnsi="Arial"/>
          <w:i/>
        </w:rPr>
        <w:t xml:space="preserve">S </w:t>
      </w:r>
      <w:r>
        <w:t xml:space="preserve">is not a perfect flat surface to print on,   so our next step raises </w:t>
      </w:r>
      <w:r>
        <w:rPr>
          <w:rFonts w:ascii="Arial" w:hAnsi="Arial"/>
          <w:spacing w:val="-5"/>
        </w:rPr>
        <w:t>Λ</w:t>
      </w:r>
      <w:r>
        <w:rPr>
          <w:spacing w:val="-5"/>
        </w:rPr>
        <w:t xml:space="preserve">’s </w:t>
      </w:r>
      <w:r>
        <w:t xml:space="preserve">printing layer </w:t>
      </w:r>
      <w:r>
        <w:rPr>
          <w:rFonts w:ascii="Arial" w:hAnsi="Arial"/>
          <w:i/>
        </w:rPr>
        <w:t>P</w:t>
      </w:r>
      <w:r>
        <w:rPr>
          <w:rFonts w:ascii="Arial" w:hAnsi="Arial"/>
          <w:position w:val="-3"/>
          <w:sz w:val="16"/>
        </w:rPr>
        <w:t xml:space="preserve">0 </w:t>
      </w:r>
      <w:r>
        <w:t xml:space="preserve">to be above the entire </w:t>
      </w:r>
      <w:r>
        <w:rPr>
          <w:rFonts w:ascii="Arial" w:hAnsi="Arial"/>
          <w:i/>
          <w:spacing w:val="6"/>
        </w:rPr>
        <w:t>S</w:t>
      </w:r>
      <w:r>
        <w:rPr>
          <w:spacing w:val="6"/>
        </w:rPr>
        <w:t xml:space="preserve">. </w:t>
      </w:r>
      <w:r>
        <w:rPr>
          <w:spacing w:val="-4"/>
        </w:rPr>
        <w:t xml:space="preserve">However, </w:t>
      </w:r>
      <w:r>
        <w:t xml:space="preserve">after these two operations, printing </w:t>
      </w:r>
      <w:r>
        <w:rPr>
          <w:rFonts w:ascii="Arial" w:hAnsi="Arial"/>
        </w:rPr>
        <w:t xml:space="preserve">Λ </w:t>
      </w:r>
      <w:r>
        <w:t xml:space="preserve">might still run into object-extruder collision if parts of </w:t>
      </w:r>
      <w:r>
        <w:rPr>
          <w:rFonts w:ascii="Arial" w:hAnsi="Arial"/>
        </w:rPr>
        <w:t xml:space="preserve">Ω </w:t>
      </w:r>
      <w:r>
        <w:t xml:space="preserve">are also above </w:t>
      </w:r>
      <w:r>
        <w:rPr>
          <w:rFonts w:ascii="Arial" w:hAnsi="Arial"/>
          <w:i/>
          <w:spacing w:val="3"/>
        </w:rPr>
        <w:t>P</w:t>
      </w:r>
      <w:r>
        <w:rPr>
          <w:rFonts w:ascii="Arial" w:hAnsi="Arial"/>
          <w:spacing w:val="3"/>
          <w:position w:val="-3"/>
          <w:sz w:val="16"/>
        </w:rPr>
        <w:t>0</w:t>
      </w:r>
      <w:r>
        <w:rPr>
          <w:spacing w:val="3"/>
        </w:rPr>
        <w:t xml:space="preserve">. </w:t>
      </w:r>
      <w:r>
        <w:rPr>
          <w:spacing w:val="-10"/>
        </w:rPr>
        <w:t xml:space="preserve">To </w:t>
      </w:r>
      <w:r>
        <w:t xml:space="preserve">address this issue, we first print a connector on </w:t>
      </w:r>
      <w:r>
        <w:rPr>
          <w:rFonts w:ascii="Arial" w:hAnsi="Arial"/>
          <w:i/>
          <w:spacing w:val="2"/>
        </w:rPr>
        <w:t>P</w:t>
      </w:r>
      <w:r>
        <w:rPr>
          <w:rFonts w:ascii="Arial" w:hAnsi="Arial"/>
          <w:spacing w:val="2"/>
          <w:position w:val="-3"/>
          <w:sz w:val="16"/>
        </w:rPr>
        <w:t>0</w:t>
      </w:r>
      <w:r>
        <w:rPr>
          <w:spacing w:val="2"/>
        </w:rPr>
        <w:t xml:space="preserve">–a </w:t>
      </w:r>
      <w:r>
        <w:t xml:space="preserve">cylindrical structure that is small enough to be printed without collision. These connectors serve to continue raising the starting layer until </w:t>
      </w:r>
      <w:r>
        <w:rPr>
          <w:rFonts w:ascii="Arial" w:hAnsi="Arial"/>
        </w:rPr>
        <w:t xml:space="preserve">Λ </w:t>
      </w:r>
      <w:r>
        <w:t>can be printed collision-free. One potential issue of this approach is the strength</w:t>
      </w:r>
      <w:r>
        <w:rPr>
          <w:spacing w:val="-19"/>
        </w:rPr>
        <w:t xml:space="preserve"> </w:t>
      </w:r>
      <w:r>
        <w:t xml:space="preserve">of these connectors in supporting </w:t>
      </w:r>
      <w:r>
        <w:rPr>
          <w:rFonts w:ascii="Arial" w:hAnsi="Arial"/>
        </w:rPr>
        <w:t>Λ</w:t>
      </w:r>
      <w:r>
        <w:t>, which we also discuss later in the durability analysis section. Even</w:t>
      </w:r>
      <w:r>
        <w:rPr>
          <w:spacing w:val="-7"/>
        </w:rPr>
        <w:t xml:space="preserve"> </w:t>
      </w:r>
      <w:r>
        <w:t>with</w:t>
      </w:r>
      <w:r>
        <w:rPr>
          <w:spacing w:val="-7"/>
        </w:rPr>
        <w:t xml:space="preserve"> </w:t>
      </w:r>
      <w:r>
        <w:t>these</w:t>
      </w:r>
      <w:r>
        <w:rPr>
          <w:spacing w:val="-7"/>
        </w:rPr>
        <w:t xml:space="preserve"> </w:t>
      </w:r>
      <w:r>
        <w:t>solutions,</w:t>
      </w:r>
      <w:r>
        <w:rPr>
          <w:spacing w:val="-6"/>
        </w:rPr>
        <w:t xml:space="preserve"> </w:t>
      </w:r>
      <w:r>
        <w:t>some</w:t>
      </w:r>
      <w:r>
        <w:rPr>
          <w:spacing w:val="-7"/>
        </w:rPr>
        <w:t xml:space="preserve"> </w:t>
      </w:r>
      <w:r>
        <w:t>surface</w:t>
      </w:r>
      <w:r>
        <w:rPr>
          <w:spacing w:val="-7"/>
        </w:rPr>
        <w:t xml:space="preserve"> </w:t>
      </w:r>
      <w:r>
        <w:t>areas,</w:t>
      </w:r>
      <w:r>
        <w:rPr>
          <w:spacing w:val="-6"/>
        </w:rPr>
        <w:t xml:space="preserve"> </w:t>
      </w:r>
      <w:r>
        <w:t>such</w:t>
      </w:r>
      <w:r>
        <w:rPr>
          <w:spacing w:val="-7"/>
        </w:rPr>
        <w:t xml:space="preserve"> </w:t>
      </w:r>
      <w:r>
        <w:t>as</w:t>
      </w:r>
      <w:r>
        <w:rPr>
          <w:spacing w:val="-7"/>
        </w:rPr>
        <w:t xml:space="preserve"> </w:t>
      </w:r>
      <w:r>
        <w:t>those</w:t>
      </w:r>
      <w:r>
        <w:rPr>
          <w:spacing w:val="-7"/>
        </w:rPr>
        <w:t xml:space="preserve"> </w:t>
      </w:r>
      <w:r>
        <w:t>with</w:t>
      </w:r>
      <w:r>
        <w:rPr>
          <w:spacing w:val="-7"/>
        </w:rPr>
        <w:t xml:space="preserve"> </w:t>
      </w:r>
      <w:r>
        <w:t>a</w:t>
      </w:r>
      <w:r>
        <w:rPr>
          <w:spacing w:val="-7"/>
        </w:rPr>
        <w:t xml:space="preserve"> </w:t>
      </w:r>
      <w:r>
        <w:t>high</w:t>
      </w:r>
      <w:r>
        <w:rPr>
          <w:spacing w:val="-7"/>
        </w:rPr>
        <w:t xml:space="preserve"> </w:t>
      </w:r>
      <w:r>
        <w:rPr>
          <w:spacing w:val="-4"/>
        </w:rPr>
        <w:t>convexity,</w:t>
      </w:r>
      <w:r>
        <w:rPr>
          <w:spacing w:val="-6"/>
        </w:rPr>
        <w:t xml:space="preserve"> </w:t>
      </w:r>
      <w:r>
        <w:t>might</w:t>
      </w:r>
      <w:r>
        <w:rPr>
          <w:spacing w:val="-7"/>
        </w:rPr>
        <w:t xml:space="preserve"> </w:t>
      </w:r>
      <w:r>
        <w:t>still</w:t>
      </w:r>
      <w:r>
        <w:rPr>
          <w:spacing w:val="-7"/>
        </w:rPr>
        <w:t xml:space="preserve"> </w:t>
      </w:r>
      <w:r>
        <w:t xml:space="preserve">be unprintable. As detailed later, our exploration phase (Figure </w:t>
      </w:r>
      <w:hyperlink w:anchor="_bookmark36" w:history="1">
        <w:r>
          <w:t>3.2)</w:t>
        </w:r>
      </w:hyperlink>
      <w:r>
        <w:t xml:space="preserve"> visualizes this information to guide the user in selecting alternate viable attachment</w:t>
      </w:r>
      <w:r>
        <w:rPr>
          <w:spacing w:val="-27"/>
        </w:rPr>
        <w:t xml:space="preserve"> </w:t>
      </w:r>
      <w:r>
        <w:t>areas.</w:t>
      </w:r>
    </w:p>
    <w:p w:rsidR="00F45610" w:rsidRDefault="00F45610">
      <w:pPr>
        <w:pStyle w:val="BodyText"/>
      </w:pPr>
    </w:p>
    <w:p w:rsidR="00F45610" w:rsidRDefault="008D4F3A">
      <w:pPr>
        <w:pStyle w:val="Heading4"/>
        <w:spacing w:before="178"/>
      </w:pPr>
      <w:r>
        <w:t>Resolving Object-Object Collision</w:t>
      </w:r>
    </w:p>
    <w:p w:rsidR="00F45610" w:rsidRDefault="008D4F3A">
      <w:pPr>
        <w:pStyle w:val="BodyText"/>
        <w:spacing w:before="205" w:line="249" w:lineRule="auto"/>
        <w:ind w:left="110" w:right="107"/>
        <w:jc w:val="both"/>
      </w:pPr>
      <w:r>
        <w:t xml:space="preserve">For object-object collision, a search for the position and orientation of </w:t>
      </w:r>
      <w:r>
        <w:rPr>
          <w:rFonts w:ascii="Arial" w:hAnsi="Arial"/>
        </w:rPr>
        <w:t xml:space="preserve">Λ </w:t>
      </w:r>
      <w:r>
        <w:t>can determine</w:t>
      </w:r>
      <w:r>
        <w:rPr>
          <w:spacing w:val="-24"/>
        </w:rPr>
        <w:t xml:space="preserve"> </w:t>
      </w:r>
      <w:r>
        <w:t>whether there</w:t>
      </w:r>
      <w:r>
        <w:rPr>
          <w:spacing w:val="-4"/>
        </w:rPr>
        <w:t xml:space="preserve"> </w:t>
      </w:r>
      <w:r>
        <w:t>is</w:t>
      </w:r>
      <w:r>
        <w:rPr>
          <w:spacing w:val="-4"/>
        </w:rPr>
        <w:t xml:space="preserve"> </w:t>
      </w:r>
      <w:r>
        <w:t>a</w:t>
      </w:r>
      <w:r>
        <w:rPr>
          <w:spacing w:val="-4"/>
        </w:rPr>
        <w:t xml:space="preserve"> </w:t>
      </w:r>
      <w:r>
        <w:t>viable</w:t>
      </w:r>
      <w:r>
        <w:rPr>
          <w:spacing w:val="-4"/>
        </w:rPr>
        <w:t xml:space="preserve"> </w:t>
      </w:r>
      <w:r>
        <w:t>solution</w:t>
      </w:r>
      <w:r>
        <w:rPr>
          <w:spacing w:val="-4"/>
        </w:rPr>
        <w:t xml:space="preserve"> </w:t>
      </w:r>
      <w:r>
        <w:t>(in</w:t>
      </w:r>
      <w:r>
        <w:rPr>
          <w:spacing w:val="-4"/>
        </w:rPr>
        <w:t xml:space="preserve"> </w:t>
      </w:r>
      <w:r>
        <w:t>which</w:t>
      </w:r>
      <w:r>
        <w:rPr>
          <w:spacing w:val="-4"/>
        </w:rPr>
        <w:t xml:space="preserve"> </w:t>
      </w:r>
      <w:r>
        <w:t>the</w:t>
      </w:r>
      <w:r>
        <w:rPr>
          <w:spacing w:val="-4"/>
        </w:rPr>
        <w:t xml:space="preserve"> </w:t>
      </w:r>
      <w:r>
        <w:t>reversed</w:t>
      </w:r>
      <w:r>
        <w:rPr>
          <w:spacing w:val="-4"/>
        </w:rPr>
        <w:t xml:space="preserve"> </w:t>
      </w:r>
      <w:r>
        <w:t>gravity’</w:t>
      </w:r>
      <w:r>
        <w:rPr>
          <w:spacing w:val="-4"/>
        </w:rPr>
        <w:t xml:space="preserve"> </w:t>
      </w:r>
      <w:r>
        <w:t>test</w:t>
      </w:r>
      <w:r>
        <w:rPr>
          <w:spacing w:val="-4"/>
        </w:rPr>
        <w:t xml:space="preserve"> </w:t>
      </w:r>
      <w:r>
        <w:t>succeeds).</w:t>
      </w:r>
      <w:r>
        <w:rPr>
          <w:spacing w:val="11"/>
        </w:rPr>
        <w:t xml:space="preserve"> </w:t>
      </w:r>
      <w:r>
        <w:t>A</w:t>
      </w:r>
      <w:r>
        <w:rPr>
          <w:spacing w:val="-4"/>
        </w:rPr>
        <w:t xml:space="preserve"> </w:t>
      </w:r>
      <w:r>
        <w:t>simplified</w:t>
      </w:r>
      <w:r>
        <w:rPr>
          <w:spacing w:val="-4"/>
        </w:rPr>
        <w:t xml:space="preserve"> </w:t>
      </w:r>
      <w:r>
        <w:t>example</w:t>
      </w:r>
      <w:r>
        <w:rPr>
          <w:spacing w:val="-4"/>
        </w:rPr>
        <w:t xml:space="preserve"> </w:t>
      </w:r>
      <w:r>
        <w:t>of this</w:t>
      </w:r>
      <w:r>
        <w:rPr>
          <w:spacing w:val="-4"/>
        </w:rPr>
        <w:t xml:space="preserve"> </w:t>
      </w:r>
      <w:r>
        <w:t>situation</w:t>
      </w:r>
      <w:r>
        <w:rPr>
          <w:spacing w:val="-4"/>
        </w:rPr>
        <w:t xml:space="preserve"> </w:t>
      </w:r>
      <w:r>
        <w:t>is</w:t>
      </w:r>
      <w:r>
        <w:rPr>
          <w:spacing w:val="-4"/>
        </w:rPr>
        <w:t xml:space="preserve"> </w:t>
      </w:r>
      <w:r>
        <w:t>shown</w:t>
      </w:r>
      <w:r>
        <w:rPr>
          <w:spacing w:val="-4"/>
        </w:rPr>
        <w:t xml:space="preserve"> </w:t>
      </w:r>
      <w:r>
        <w:t>in</w:t>
      </w:r>
      <w:r>
        <w:rPr>
          <w:spacing w:val="-4"/>
        </w:rPr>
        <w:t xml:space="preserve"> </w:t>
      </w:r>
      <w:r>
        <w:t>Figure</w:t>
      </w:r>
      <w:r>
        <w:rPr>
          <w:spacing w:val="-4"/>
        </w:rPr>
        <w:t xml:space="preserve"> </w:t>
      </w:r>
      <w:hyperlink w:anchor="_bookmark49" w:history="1">
        <w:r>
          <w:t>3.5,</w:t>
        </w:r>
      </w:hyperlink>
      <w:r>
        <w:rPr>
          <w:spacing w:val="-4"/>
        </w:rPr>
        <w:t xml:space="preserve"> </w:t>
      </w:r>
      <w:r>
        <w:t>where</w:t>
      </w:r>
      <w:r>
        <w:rPr>
          <w:spacing w:val="-4"/>
        </w:rPr>
        <w:t xml:space="preserve"> </w:t>
      </w:r>
      <w:r>
        <w:t>rotating</w:t>
      </w:r>
      <w:r>
        <w:rPr>
          <w:spacing w:val="-4"/>
        </w:rPr>
        <w:t xml:space="preserve"> </w:t>
      </w:r>
      <w:r>
        <w:rPr>
          <w:rFonts w:ascii="Arial" w:hAnsi="Arial"/>
        </w:rPr>
        <w:t>Λ</w:t>
      </w:r>
      <w:r>
        <w:rPr>
          <w:rFonts w:ascii="Arial" w:hAnsi="Arial"/>
          <w:spacing w:val="-10"/>
        </w:rPr>
        <w:t xml:space="preserve"> </w:t>
      </w:r>
      <w:r>
        <w:t>by</w:t>
      </w:r>
      <w:r>
        <w:rPr>
          <w:spacing w:val="-4"/>
        </w:rPr>
        <w:t xml:space="preserve"> </w:t>
      </w:r>
      <w:r>
        <w:t>90</w:t>
      </w:r>
      <w:r>
        <w:rPr>
          <w:spacing w:val="-4"/>
        </w:rPr>
        <w:t xml:space="preserve"> </w:t>
      </w:r>
      <w:r>
        <w:t>degrees</w:t>
      </w:r>
      <w:r>
        <w:rPr>
          <w:spacing w:val="-4"/>
        </w:rPr>
        <w:t xml:space="preserve"> </w:t>
      </w:r>
      <w:r>
        <w:t>resolves</w:t>
      </w:r>
      <w:r>
        <w:rPr>
          <w:spacing w:val="-4"/>
        </w:rPr>
        <w:t xml:space="preserve"> </w:t>
      </w:r>
      <w:r>
        <w:t>the</w:t>
      </w:r>
      <w:r>
        <w:rPr>
          <w:spacing w:val="-4"/>
        </w:rPr>
        <w:t xml:space="preserve"> </w:t>
      </w:r>
      <w:r>
        <w:t>issue.</w:t>
      </w:r>
    </w:p>
    <w:p w:rsidR="00F45610" w:rsidRDefault="008D4F3A">
      <w:pPr>
        <w:pStyle w:val="BodyText"/>
        <w:spacing w:before="16"/>
        <w:ind w:left="110" w:right="107" w:firstLine="351"/>
        <w:jc w:val="both"/>
      </w:pPr>
      <w:r>
        <w:t xml:space="preserve">Formally stated, the goal is to find a pair of rotations </w:t>
      </w:r>
      <w:r>
        <w:rPr>
          <w:rFonts w:ascii="Arial" w:hAnsi="Arial"/>
        </w:rPr>
        <w:t>(</w:t>
      </w:r>
      <w:r>
        <w:rPr>
          <w:rFonts w:ascii="Arial" w:hAnsi="Arial"/>
          <w:i/>
        </w:rPr>
        <w:t>α, γ</w:t>
      </w:r>
      <w:r>
        <w:rPr>
          <w:rFonts w:ascii="Arial" w:hAnsi="Arial"/>
        </w:rPr>
        <w:t xml:space="preserve">) </w:t>
      </w:r>
      <w:r>
        <w:t xml:space="preserve">such that there exists a viable pause point for </w:t>
      </w:r>
      <w:proofErr w:type="gramStart"/>
      <w:r>
        <w:rPr>
          <w:rFonts w:ascii="Arial" w:hAnsi="Arial"/>
          <w:i/>
        </w:rPr>
        <w:t>R</w:t>
      </w:r>
      <w:r>
        <w:rPr>
          <w:rFonts w:ascii="Arial" w:hAnsi="Arial"/>
          <w:i/>
          <w:position w:val="-3"/>
          <w:sz w:val="16"/>
        </w:rPr>
        <w:t>x</w:t>
      </w:r>
      <w:r>
        <w:rPr>
          <w:rFonts w:ascii="Arial" w:hAnsi="Arial"/>
        </w:rPr>
        <w:t>(</w:t>
      </w:r>
      <w:proofErr w:type="gramEnd"/>
      <w:r>
        <w:rPr>
          <w:rFonts w:ascii="Arial" w:hAnsi="Arial"/>
          <w:i/>
        </w:rPr>
        <w:t>α</w:t>
      </w:r>
      <w:r>
        <w:rPr>
          <w:rFonts w:ascii="Arial" w:hAnsi="Arial"/>
        </w:rPr>
        <w:t>)</w:t>
      </w:r>
      <w:r>
        <w:rPr>
          <w:rFonts w:ascii="Arial" w:hAnsi="Arial"/>
          <w:i/>
        </w:rPr>
        <w:t>R</w:t>
      </w:r>
      <w:r>
        <w:rPr>
          <w:rFonts w:ascii="Arial" w:hAnsi="Arial"/>
          <w:i/>
          <w:position w:val="-3"/>
          <w:sz w:val="16"/>
        </w:rPr>
        <w:t xml:space="preserve">y </w:t>
      </w:r>
      <w:r>
        <w:rPr>
          <w:rFonts w:ascii="Arial" w:hAnsi="Arial"/>
        </w:rPr>
        <w:t>(</w:t>
      </w:r>
      <w:r>
        <w:rPr>
          <w:rFonts w:ascii="Arial" w:hAnsi="Arial"/>
          <w:i/>
        </w:rPr>
        <w:t>γ</w:t>
      </w:r>
      <w:r>
        <w:rPr>
          <w:rFonts w:ascii="Arial" w:hAnsi="Arial"/>
        </w:rPr>
        <w:t>)Ω</w:t>
      </w:r>
      <w:r>
        <w:t>. (</w:t>
      </w:r>
      <w:r>
        <w:rPr>
          <w:rFonts w:ascii="Arial" w:hAnsi="Arial"/>
          <w:i/>
        </w:rPr>
        <w:t>R</w:t>
      </w:r>
      <w:r>
        <w:rPr>
          <w:rFonts w:ascii="Arial" w:hAnsi="Arial"/>
          <w:i/>
          <w:position w:val="-3"/>
          <w:sz w:val="16"/>
        </w:rPr>
        <w:t xml:space="preserve">x </w:t>
      </w:r>
      <w:r>
        <w:t xml:space="preserve">and </w:t>
      </w:r>
      <w:r>
        <w:rPr>
          <w:rFonts w:ascii="Arial" w:hAnsi="Arial"/>
          <w:i/>
        </w:rPr>
        <w:t>R</w:t>
      </w:r>
      <w:r>
        <w:rPr>
          <w:rFonts w:ascii="Arial" w:hAnsi="Arial"/>
          <w:i/>
          <w:position w:val="-3"/>
          <w:sz w:val="16"/>
        </w:rPr>
        <w:t xml:space="preserve">y </w:t>
      </w:r>
      <w:r>
        <w:t xml:space="preserve">are rotation matrices around </w:t>
      </w:r>
      <w:r>
        <w:rPr>
          <w:rFonts w:ascii="Arial" w:hAnsi="Arial"/>
          <w:i/>
        </w:rPr>
        <w:t xml:space="preserve">x </w:t>
      </w:r>
      <w:r>
        <w:t xml:space="preserve">and </w:t>
      </w:r>
      <w:r>
        <w:rPr>
          <w:rFonts w:ascii="Arial" w:hAnsi="Arial"/>
          <w:i/>
        </w:rPr>
        <w:t xml:space="preserve">y </w:t>
      </w:r>
      <w:r>
        <w:t xml:space="preserve">axis, </w:t>
      </w:r>
      <w:proofErr w:type="spellStart"/>
      <w:r>
        <w:t>respec</w:t>
      </w:r>
      <w:proofErr w:type="spellEnd"/>
      <w:r>
        <w:t xml:space="preserve">- </w:t>
      </w:r>
      <w:proofErr w:type="spellStart"/>
      <w:r>
        <w:t>tively</w:t>
      </w:r>
      <w:proofErr w:type="spellEnd"/>
      <w:r>
        <w:t xml:space="preserve">; rotating around </w:t>
      </w:r>
      <w:r>
        <w:rPr>
          <w:rFonts w:ascii="Arial" w:hAnsi="Arial"/>
          <w:i/>
        </w:rPr>
        <w:t xml:space="preserve">z </w:t>
      </w:r>
      <w:r>
        <w:t>axis would not change the viability).     The solution space is naturally</w:t>
      </w:r>
    </w:p>
    <w:p w:rsidR="00F45610" w:rsidRDefault="008D4F3A">
      <w:pPr>
        <w:pStyle w:val="BodyText"/>
        <w:spacing w:before="12"/>
        <w:ind w:left="110"/>
      </w:pPr>
      <w:proofErr w:type="gramStart"/>
      <w:r>
        <w:rPr>
          <w:w w:val="99"/>
        </w:rPr>
        <w:t>continuous</w:t>
      </w:r>
      <w:proofErr w:type="gramEnd"/>
      <w:r>
        <w:rPr>
          <w:w w:val="99"/>
        </w:rPr>
        <w:t>:</w:t>
      </w:r>
      <w:r>
        <w:t xml:space="preserve"> </w:t>
      </w:r>
      <w:r>
        <w:rPr>
          <w:spacing w:val="5"/>
        </w:rPr>
        <w:t xml:space="preserve"> </w:t>
      </w:r>
      <w:r>
        <w:rPr>
          <w:w w:val="99"/>
        </w:rPr>
        <w:t>g</w:t>
      </w:r>
      <w:r>
        <w:rPr>
          <w:spacing w:val="-6"/>
          <w:w w:val="99"/>
        </w:rPr>
        <w:t>i</w:t>
      </w:r>
      <w:r>
        <w:rPr>
          <w:spacing w:val="-4"/>
          <w:w w:val="99"/>
        </w:rPr>
        <w:t>v</w:t>
      </w:r>
      <w:r>
        <w:rPr>
          <w:w w:val="99"/>
        </w:rPr>
        <w:t>en</w:t>
      </w:r>
      <w:r>
        <w:rPr>
          <w:spacing w:val="25"/>
        </w:rPr>
        <w:t xml:space="preserve"> </w:t>
      </w:r>
      <w:r>
        <w:rPr>
          <w:w w:val="99"/>
        </w:rPr>
        <w:t>an</w:t>
      </w:r>
      <w:r>
        <w:rPr>
          <w:spacing w:val="25"/>
        </w:rPr>
        <w:t xml:space="preserve"> </w:t>
      </w:r>
      <w:r>
        <w:rPr>
          <w:w w:val="99"/>
        </w:rPr>
        <w:t>pair</w:t>
      </w:r>
      <w:r>
        <w:rPr>
          <w:spacing w:val="25"/>
        </w:rPr>
        <w:t xml:space="preserve"> </w:t>
      </w:r>
      <w:r>
        <w:rPr>
          <w:w w:val="99"/>
        </w:rPr>
        <w:t>of</w:t>
      </w:r>
      <w:r>
        <w:rPr>
          <w:spacing w:val="25"/>
        </w:rPr>
        <w:t xml:space="preserve"> </w:t>
      </w:r>
      <w:r>
        <w:rPr>
          <w:w w:val="99"/>
        </w:rPr>
        <w:t>viable</w:t>
      </w:r>
      <w:r>
        <w:rPr>
          <w:spacing w:val="25"/>
        </w:rPr>
        <w:t xml:space="preserve"> </w:t>
      </w:r>
      <w:r>
        <w:rPr>
          <w:rFonts w:ascii="Arial" w:hAnsi="Arial"/>
          <w:w w:val="113"/>
        </w:rPr>
        <w:t>(</w:t>
      </w:r>
      <w:r>
        <w:rPr>
          <w:rFonts w:ascii="Arial" w:hAnsi="Arial"/>
          <w:i/>
          <w:spacing w:val="-126"/>
          <w:w w:val="108"/>
        </w:rPr>
        <w:t>α</w:t>
      </w:r>
      <w:r>
        <w:rPr>
          <w:rFonts w:ascii="Arial" w:hAnsi="Arial"/>
          <w:spacing w:val="10"/>
          <w:w w:val="146"/>
        </w:rPr>
        <w:t>ˆ</w:t>
      </w:r>
      <w:r>
        <w:rPr>
          <w:rFonts w:ascii="Arial" w:hAnsi="Arial"/>
          <w:i/>
          <w:w w:val="97"/>
        </w:rPr>
        <w:t>,</w:t>
      </w:r>
      <w:r>
        <w:rPr>
          <w:rFonts w:ascii="Arial" w:hAnsi="Arial"/>
          <w:i/>
          <w:spacing w:val="-27"/>
        </w:rPr>
        <w:t xml:space="preserve"> </w:t>
      </w:r>
      <w:r>
        <w:rPr>
          <w:rFonts w:ascii="Arial" w:hAnsi="Arial"/>
          <w:i/>
          <w:spacing w:val="-113"/>
          <w:w w:val="101"/>
        </w:rPr>
        <w:t>γ</w:t>
      </w:r>
      <w:r>
        <w:rPr>
          <w:rFonts w:ascii="Arial" w:hAnsi="Arial"/>
          <w:spacing w:val="8"/>
          <w:w w:val="146"/>
        </w:rPr>
        <w:t>ˆ</w:t>
      </w:r>
      <w:r>
        <w:rPr>
          <w:rFonts w:ascii="Arial" w:hAnsi="Arial"/>
          <w:w w:val="113"/>
        </w:rPr>
        <w:t>)</w:t>
      </w:r>
      <w:r>
        <w:rPr>
          <w:w w:val="99"/>
        </w:rPr>
        <w:t>,</w:t>
      </w:r>
      <w:r>
        <w:t xml:space="preserve"> </w:t>
      </w:r>
      <w:r>
        <w:rPr>
          <w:spacing w:val="-29"/>
        </w:rPr>
        <w:t xml:space="preserve"> </w:t>
      </w:r>
      <w:r>
        <w:rPr>
          <w:w w:val="99"/>
        </w:rPr>
        <w:t>there</w:t>
      </w:r>
      <w:r>
        <w:rPr>
          <w:spacing w:val="25"/>
        </w:rPr>
        <w:t xml:space="preserve"> </w:t>
      </w:r>
      <w:r>
        <w:rPr>
          <w:w w:val="99"/>
        </w:rPr>
        <w:t>must</w:t>
      </w:r>
      <w:r>
        <w:rPr>
          <w:spacing w:val="25"/>
        </w:rPr>
        <w:t xml:space="preserve"> </w:t>
      </w:r>
      <w:r>
        <w:rPr>
          <w:w w:val="99"/>
        </w:rPr>
        <w:t>also</w:t>
      </w:r>
      <w:r>
        <w:rPr>
          <w:spacing w:val="25"/>
        </w:rPr>
        <w:t xml:space="preserve"> </w:t>
      </w:r>
      <w:r>
        <w:rPr>
          <w:spacing w:val="-4"/>
          <w:w w:val="99"/>
        </w:rPr>
        <w:t>e</w:t>
      </w:r>
      <w:r>
        <w:rPr>
          <w:w w:val="99"/>
        </w:rPr>
        <w:t>xist</w:t>
      </w:r>
      <w:r>
        <w:rPr>
          <w:spacing w:val="25"/>
        </w:rPr>
        <w:t xml:space="preserve"> </w:t>
      </w:r>
      <w:r>
        <w:rPr>
          <w:w w:val="99"/>
        </w:rPr>
        <w:t>inter</w:t>
      </w:r>
      <w:r>
        <w:rPr>
          <w:spacing w:val="-6"/>
          <w:w w:val="99"/>
        </w:rPr>
        <w:t>v</w:t>
      </w:r>
      <w:r>
        <w:rPr>
          <w:w w:val="99"/>
        </w:rPr>
        <w:t>als</w:t>
      </w:r>
      <w:r>
        <w:rPr>
          <w:spacing w:val="25"/>
        </w:rPr>
        <w:t xml:space="preserve"> </w:t>
      </w:r>
      <w:r>
        <w:rPr>
          <w:rFonts w:ascii="Arial" w:hAnsi="Arial"/>
          <w:i/>
          <w:w w:val="108"/>
        </w:rPr>
        <w:t>α</w:t>
      </w:r>
      <w:r>
        <w:rPr>
          <w:rFonts w:ascii="Arial" w:hAnsi="Arial"/>
          <w:i/>
          <w:w w:val="142"/>
          <w:position w:val="-3"/>
          <w:sz w:val="16"/>
        </w:rPr>
        <w:t>l</w:t>
      </w:r>
      <w:r>
        <w:rPr>
          <w:rFonts w:ascii="Arial" w:hAnsi="Arial"/>
          <w:i/>
          <w:position w:val="-3"/>
          <w:sz w:val="16"/>
        </w:rPr>
        <w:t xml:space="preserve">  </w:t>
      </w:r>
      <w:r>
        <w:rPr>
          <w:rFonts w:ascii="Arial" w:hAnsi="Arial"/>
          <w:i/>
          <w:spacing w:val="-8"/>
          <w:position w:val="-3"/>
          <w:sz w:val="16"/>
        </w:rPr>
        <w:t xml:space="preserve"> </w:t>
      </w:r>
      <w:r>
        <w:rPr>
          <w:rFonts w:ascii="Arial" w:hAnsi="Arial"/>
          <w:i/>
          <w:w w:val="129"/>
        </w:rPr>
        <w:t>&lt;</w:t>
      </w:r>
      <w:r>
        <w:rPr>
          <w:rFonts w:ascii="Arial" w:hAnsi="Arial"/>
          <w:i/>
        </w:rPr>
        <w:t xml:space="preserve"> </w:t>
      </w:r>
      <w:r>
        <w:rPr>
          <w:rFonts w:ascii="Arial" w:hAnsi="Arial"/>
          <w:i/>
          <w:spacing w:val="-20"/>
        </w:rPr>
        <w:t xml:space="preserve"> </w:t>
      </w:r>
      <w:r>
        <w:rPr>
          <w:rFonts w:ascii="Arial" w:hAnsi="Arial"/>
          <w:i/>
          <w:spacing w:val="-126"/>
          <w:w w:val="108"/>
        </w:rPr>
        <w:t>α</w:t>
      </w:r>
      <w:r>
        <w:rPr>
          <w:rFonts w:ascii="Arial" w:hAnsi="Arial"/>
          <w:w w:val="146"/>
        </w:rPr>
        <w:t>ˆ</w:t>
      </w:r>
      <w:r>
        <w:rPr>
          <w:rFonts w:ascii="Arial" w:hAnsi="Arial"/>
        </w:rPr>
        <w:t xml:space="preserve"> </w:t>
      </w:r>
      <w:r>
        <w:rPr>
          <w:rFonts w:ascii="Arial" w:hAnsi="Arial"/>
          <w:spacing w:val="-10"/>
        </w:rPr>
        <w:t xml:space="preserve"> </w:t>
      </w:r>
      <w:r>
        <w:rPr>
          <w:rFonts w:ascii="Arial" w:hAnsi="Arial"/>
          <w:i/>
          <w:w w:val="129"/>
        </w:rPr>
        <w:t>&lt;</w:t>
      </w:r>
      <w:r>
        <w:rPr>
          <w:rFonts w:ascii="Arial" w:hAnsi="Arial"/>
          <w:i/>
        </w:rPr>
        <w:t xml:space="preserve"> </w:t>
      </w:r>
      <w:r>
        <w:rPr>
          <w:rFonts w:ascii="Arial" w:hAnsi="Arial"/>
          <w:i/>
          <w:spacing w:val="-20"/>
        </w:rPr>
        <w:t xml:space="preserve"> </w:t>
      </w:r>
      <w:r>
        <w:rPr>
          <w:rFonts w:ascii="Arial" w:hAnsi="Arial"/>
          <w:i/>
          <w:w w:val="108"/>
        </w:rPr>
        <w:t>α</w:t>
      </w:r>
      <w:r>
        <w:rPr>
          <w:rFonts w:ascii="Arial" w:hAnsi="Arial"/>
          <w:i/>
          <w:w w:val="110"/>
          <w:position w:val="-3"/>
          <w:sz w:val="16"/>
        </w:rPr>
        <w:t>u</w:t>
      </w:r>
      <w:r>
        <w:rPr>
          <w:rFonts w:ascii="Arial" w:hAnsi="Arial"/>
          <w:i/>
          <w:position w:val="-3"/>
          <w:sz w:val="16"/>
        </w:rPr>
        <w:t xml:space="preserve"> </w:t>
      </w:r>
      <w:r>
        <w:rPr>
          <w:rFonts w:ascii="Arial" w:hAnsi="Arial"/>
          <w:i/>
          <w:spacing w:val="6"/>
          <w:position w:val="-3"/>
          <w:sz w:val="16"/>
        </w:rPr>
        <w:t xml:space="preserve"> </w:t>
      </w:r>
      <w:r>
        <w:rPr>
          <w:w w:val="99"/>
        </w:rPr>
        <w:t>and</w:t>
      </w:r>
    </w:p>
    <w:p w:rsidR="00F45610" w:rsidRDefault="00F45610">
      <w:pPr>
        <w:sectPr w:rsidR="00F45610">
          <w:headerReference w:type="default" r:id="rId56"/>
          <w:footerReference w:type="default" r:id="rId57"/>
          <w:pgSz w:w="12240" w:h="15840"/>
          <w:pgMar w:top="520" w:right="1420" w:bottom="1480" w:left="1420" w:header="0" w:footer="1286" w:gutter="0"/>
          <w:pgNumType w:start="22"/>
          <w:cols w:space="720"/>
        </w:sectPr>
      </w:pPr>
    </w:p>
    <w:p w:rsidR="00F45610" w:rsidRDefault="008D4F3A">
      <w:pPr>
        <w:spacing w:line="289" w:lineRule="exact"/>
        <w:ind w:left="110" w:right="-18"/>
        <w:rPr>
          <w:rFonts w:ascii="Arial" w:hAnsi="Arial"/>
          <w:sz w:val="24"/>
        </w:rPr>
      </w:pPr>
      <w:proofErr w:type="gramStart"/>
      <w:r>
        <w:rPr>
          <w:rFonts w:ascii="Arial" w:hAnsi="Arial"/>
          <w:i/>
          <w:w w:val="101"/>
          <w:sz w:val="24"/>
        </w:rPr>
        <w:lastRenderedPageBreak/>
        <w:t>γ</w:t>
      </w:r>
      <w:r>
        <w:rPr>
          <w:rFonts w:ascii="Arial" w:hAnsi="Arial"/>
          <w:i/>
          <w:w w:val="142"/>
          <w:position w:val="-3"/>
          <w:sz w:val="16"/>
        </w:rPr>
        <w:t>l</w:t>
      </w:r>
      <w:proofErr w:type="gramEnd"/>
      <w:r>
        <w:rPr>
          <w:rFonts w:ascii="Arial" w:hAnsi="Arial"/>
          <w:i/>
          <w:position w:val="-3"/>
          <w:sz w:val="16"/>
        </w:rPr>
        <w:t xml:space="preserve">  </w:t>
      </w:r>
      <w:r>
        <w:rPr>
          <w:rFonts w:ascii="Arial" w:hAnsi="Arial"/>
          <w:i/>
          <w:spacing w:val="-21"/>
          <w:position w:val="-3"/>
          <w:sz w:val="16"/>
        </w:rPr>
        <w:t xml:space="preserve"> </w:t>
      </w:r>
      <w:r>
        <w:rPr>
          <w:rFonts w:ascii="Arial" w:hAnsi="Arial"/>
          <w:i/>
          <w:w w:val="129"/>
          <w:sz w:val="24"/>
        </w:rPr>
        <w:t>&lt;</w:t>
      </w:r>
      <w:r>
        <w:rPr>
          <w:rFonts w:ascii="Arial" w:hAnsi="Arial"/>
          <w:i/>
          <w:sz w:val="24"/>
        </w:rPr>
        <w:t xml:space="preserve"> </w:t>
      </w:r>
      <w:r>
        <w:rPr>
          <w:rFonts w:ascii="Arial" w:hAnsi="Arial"/>
          <w:i/>
          <w:spacing w:val="-33"/>
          <w:sz w:val="24"/>
        </w:rPr>
        <w:t xml:space="preserve"> </w:t>
      </w:r>
      <w:r>
        <w:rPr>
          <w:rFonts w:ascii="Arial" w:hAnsi="Arial"/>
          <w:i/>
          <w:spacing w:val="-113"/>
          <w:w w:val="101"/>
          <w:sz w:val="24"/>
        </w:rPr>
        <w:t>γ</w:t>
      </w:r>
      <w:r>
        <w:rPr>
          <w:rFonts w:ascii="Arial" w:hAnsi="Arial"/>
          <w:w w:val="146"/>
          <w:sz w:val="24"/>
        </w:rPr>
        <w:t>ˆ</w:t>
      </w:r>
    </w:p>
    <w:p w:rsidR="00F45610" w:rsidRDefault="008D4F3A">
      <w:pPr>
        <w:spacing w:line="289" w:lineRule="exact"/>
        <w:ind w:left="69"/>
        <w:rPr>
          <w:sz w:val="24"/>
        </w:rPr>
      </w:pPr>
      <w:r>
        <w:br w:type="column"/>
      </w:r>
      <w:r>
        <w:rPr>
          <w:rFonts w:ascii="Arial" w:hAnsi="Arial"/>
          <w:i/>
          <w:w w:val="110"/>
          <w:sz w:val="24"/>
        </w:rPr>
        <w:lastRenderedPageBreak/>
        <w:t xml:space="preserve">&lt; </w:t>
      </w:r>
      <w:proofErr w:type="gramStart"/>
      <w:r>
        <w:rPr>
          <w:rFonts w:ascii="Arial" w:hAnsi="Arial"/>
          <w:i/>
          <w:w w:val="110"/>
          <w:sz w:val="24"/>
        </w:rPr>
        <w:t>γ</w:t>
      </w:r>
      <w:r>
        <w:rPr>
          <w:rFonts w:ascii="Arial" w:hAnsi="Arial"/>
          <w:i/>
          <w:w w:val="110"/>
          <w:position w:val="-3"/>
          <w:sz w:val="16"/>
        </w:rPr>
        <w:t xml:space="preserve">u  </w:t>
      </w:r>
      <w:r>
        <w:rPr>
          <w:w w:val="110"/>
          <w:sz w:val="24"/>
        </w:rPr>
        <w:t>such</w:t>
      </w:r>
      <w:proofErr w:type="gramEnd"/>
      <w:r>
        <w:rPr>
          <w:w w:val="110"/>
          <w:sz w:val="24"/>
        </w:rPr>
        <w:t xml:space="preserve"> that any printing direction in </w:t>
      </w:r>
      <w:r>
        <w:rPr>
          <w:rFonts w:ascii="Arial" w:hAnsi="Arial"/>
          <w:i/>
          <w:w w:val="110"/>
          <w:sz w:val="24"/>
        </w:rPr>
        <w:t>{</w:t>
      </w:r>
      <w:r>
        <w:rPr>
          <w:rFonts w:ascii="Arial" w:hAnsi="Arial"/>
          <w:w w:val="110"/>
          <w:sz w:val="24"/>
        </w:rPr>
        <w:t>(</w:t>
      </w:r>
      <w:r>
        <w:rPr>
          <w:rFonts w:ascii="Arial" w:hAnsi="Arial"/>
          <w:i/>
          <w:w w:val="110"/>
          <w:sz w:val="24"/>
        </w:rPr>
        <w:t>α, γ</w:t>
      </w:r>
      <w:r>
        <w:rPr>
          <w:rFonts w:ascii="Arial" w:hAnsi="Arial"/>
          <w:w w:val="110"/>
          <w:sz w:val="24"/>
        </w:rPr>
        <w:t>)</w:t>
      </w:r>
      <w:r>
        <w:rPr>
          <w:rFonts w:ascii="Arial" w:hAnsi="Arial"/>
          <w:i/>
          <w:w w:val="110"/>
          <w:sz w:val="24"/>
        </w:rPr>
        <w:t>|α</w:t>
      </w:r>
      <w:r>
        <w:rPr>
          <w:rFonts w:ascii="Arial" w:hAnsi="Arial"/>
          <w:i/>
          <w:w w:val="110"/>
          <w:position w:val="-3"/>
          <w:sz w:val="16"/>
        </w:rPr>
        <w:t xml:space="preserve">l  </w:t>
      </w:r>
      <w:r>
        <w:rPr>
          <w:rFonts w:ascii="Arial" w:hAnsi="Arial"/>
          <w:i/>
          <w:w w:val="110"/>
          <w:sz w:val="24"/>
        </w:rPr>
        <w:t>&lt; α &lt; α</w:t>
      </w:r>
      <w:r>
        <w:rPr>
          <w:rFonts w:ascii="Arial" w:hAnsi="Arial"/>
          <w:i/>
          <w:w w:val="110"/>
          <w:position w:val="-3"/>
          <w:sz w:val="16"/>
        </w:rPr>
        <w:t>u</w:t>
      </w:r>
      <w:r>
        <w:rPr>
          <w:rFonts w:ascii="Arial" w:hAnsi="Arial"/>
          <w:i/>
          <w:w w:val="110"/>
          <w:sz w:val="24"/>
        </w:rPr>
        <w:t>, γ</w:t>
      </w:r>
      <w:r>
        <w:rPr>
          <w:rFonts w:ascii="Arial" w:hAnsi="Arial"/>
          <w:i/>
          <w:w w:val="110"/>
          <w:position w:val="-3"/>
          <w:sz w:val="16"/>
        </w:rPr>
        <w:t xml:space="preserve">l  </w:t>
      </w:r>
      <w:r>
        <w:rPr>
          <w:rFonts w:ascii="Arial" w:hAnsi="Arial"/>
          <w:i/>
          <w:w w:val="110"/>
          <w:sz w:val="24"/>
        </w:rPr>
        <w:t>&lt; γ &lt; γ</w:t>
      </w:r>
      <w:r>
        <w:rPr>
          <w:rFonts w:ascii="Arial" w:hAnsi="Arial"/>
          <w:i/>
          <w:w w:val="110"/>
          <w:position w:val="-3"/>
          <w:sz w:val="16"/>
        </w:rPr>
        <w:t>u</w:t>
      </w:r>
      <w:r>
        <w:rPr>
          <w:rFonts w:ascii="Arial" w:hAnsi="Arial"/>
          <w:i/>
          <w:w w:val="110"/>
          <w:sz w:val="24"/>
        </w:rPr>
        <w:t xml:space="preserve">} </w:t>
      </w:r>
      <w:r>
        <w:rPr>
          <w:w w:val="110"/>
          <w:sz w:val="24"/>
        </w:rPr>
        <w:t>is also</w:t>
      </w:r>
    </w:p>
    <w:p w:rsidR="00F45610" w:rsidRDefault="00F45610">
      <w:pPr>
        <w:spacing w:line="289" w:lineRule="exact"/>
        <w:rPr>
          <w:sz w:val="24"/>
        </w:rPr>
        <w:sectPr w:rsidR="00F45610">
          <w:type w:val="continuous"/>
          <w:pgSz w:w="12240" w:h="15840"/>
          <w:pgMar w:top="1120" w:right="1420" w:bottom="280" w:left="1420" w:header="720" w:footer="720" w:gutter="0"/>
          <w:cols w:num="2" w:space="720" w:equalWidth="0">
            <w:col w:w="804" w:space="40"/>
            <w:col w:w="8556"/>
          </w:cols>
        </w:sectPr>
      </w:pPr>
    </w:p>
    <w:p w:rsidR="00F45610" w:rsidRDefault="008D4F3A">
      <w:pPr>
        <w:pStyle w:val="BodyText"/>
        <w:spacing w:line="267" w:lineRule="exact"/>
        <w:ind w:left="110"/>
      </w:pPr>
      <w:proofErr w:type="gramStart"/>
      <w:r>
        <w:lastRenderedPageBreak/>
        <w:t>viable</w:t>
      </w:r>
      <w:proofErr w:type="gramEnd"/>
      <w:r>
        <w:t>. Our search process is akin to a binary search of such intervals.</w:t>
      </w:r>
    </w:p>
    <w:p w:rsidR="00F45610" w:rsidRDefault="00F45610">
      <w:pPr>
        <w:spacing w:line="267" w:lineRule="exact"/>
        <w:sectPr w:rsidR="00F45610">
          <w:type w:val="continuous"/>
          <w:pgSz w:w="12240" w:h="15840"/>
          <w:pgMar w:top="1120" w:right="1420" w:bottom="280" w:left="1420" w:header="720" w:footer="720" w:gutter="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right="107" w:firstLine="351"/>
        <w:jc w:val="both"/>
      </w:pPr>
      <w:r>
        <w:t>To sum up, the viability analyses described above detect collision issues that arise while fabricating the attachment either with the extruder or the existing objects. To prevent collision, we can orient the object or raise the starting layer. We also show that a collision-free printing orientation belongs to a continuous solution space and can be found via a binary search.</w:t>
      </w:r>
    </w:p>
    <w:p w:rsidR="00F45610" w:rsidRDefault="00F45610">
      <w:pPr>
        <w:pStyle w:val="BodyText"/>
      </w:pPr>
    </w:p>
    <w:p w:rsidR="00F45610" w:rsidRDefault="008D4F3A">
      <w:pPr>
        <w:pStyle w:val="Heading2"/>
        <w:numPr>
          <w:ilvl w:val="1"/>
          <w:numId w:val="7"/>
        </w:numPr>
        <w:tabs>
          <w:tab w:val="left" w:pos="885"/>
        </w:tabs>
        <w:spacing w:before="210"/>
        <w:ind w:hanging="774"/>
        <w:jc w:val="both"/>
      </w:pPr>
      <w:bookmarkStart w:id="197" w:name="3.4_Geometric_Analysis:_durability"/>
      <w:bookmarkStart w:id="198" w:name="_bookmark51"/>
      <w:bookmarkEnd w:id="197"/>
      <w:bookmarkEnd w:id="198"/>
      <w:r>
        <w:t>Geometric Analysis:</w:t>
      </w:r>
      <w:r>
        <w:rPr>
          <w:spacing w:val="77"/>
        </w:rPr>
        <w:t xml:space="preserve"> </w:t>
      </w:r>
      <w:r>
        <w:t>durability</w:t>
      </w:r>
    </w:p>
    <w:p w:rsidR="00F45610" w:rsidRDefault="008D4F3A">
      <w:pPr>
        <w:pStyle w:val="BodyText"/>
        <w:spacing w:before="256" w:line="249" w:lineRule="auto"/>
        <w:ind w:left="109" w:right="107"/>
        <w:jc w:val="both"/>
      </w:pPr>
      <w:r>
        <w:t xml:space="preserve">Once a new part is viable for fabrication, the next question is its durability: how well it will attach to the existing object. One simple way to measure durability is to consider the contact area </w:t>
      </w:r>
      <w:r>
        <w:rPr>
          <w:rFonts w:ascii="Arial"/>
          <w:i/>
        </w:rPr>
        <w:t xml:space="preserve">S </w:t>
      </w:r>
      <w:r>
        <w:t xml:space="preserve">between the existing object and the attachment; however our framework is extensible to other models and methods such as the cross-sectional analysis </w:t>
      </w:r>
      <w:hyperlink w:anchor="_bookmark210" w:history="1">
        <w:r>
          <w:t>[69]</w:t>
        </w:r>
      </w:hyperlink>
      <w:r>
        <w:t xml:space="preserve"> and FEM </w:t>
      </w:r>
      <w:hyperlink w:anchor="_bookmark202" w:history="1">
        <w:r>
          <w:t>[61].</w:t>
        </w:r>
      </w:hyperlink>
      <w:r>
        <w:t xml:space="preserve"> Specifically, given a candidate contact area </w:t>
      </w:r>
      <w:r>
        <w:rPr>
          <w:rFonts w:ascii="Arial"/>
          <w:i/>
        </w:rPr>
        <w:t>S</w:t>
      </w:r>
      <w:r>
        <w:t>, we consider the following metrics.</w:t>
      </w:r>
    </w:p>
    <w:p w:rsidR="00F45610" w:rsidRDefault="00F45610">
      <w:pPr>
        <w:pStyle w:val="BodyText"/>
        <w:spacing w:before="3"/>
        <w:rPr>
          <w:sz w:val="35"/>
        </w:rPr>
      </w:pPr>
    </w:p>
    <w:p w:rsidR="00F45610" w:rsidRDefault="008D4F3A">
      <w:pPr>
        <w:pStyle w:val="Heading4"/>
        <w:ind w:left="109"/>
      </w:pPr>
      <w:r>
        <w:t>Size</w:t>
      </w:r>
    </w:p>
    <w:p w:rsidR="00F45610" w:rsidRDefault="008D4F3A">
      <w:pPr>
        <w:pStyle w:val="BodyText"/>
        <w:spacing w:before="191" w:line="252" w:lineRule="auto"/>
        <w:ind w:left="109" w:right="108"/>
        <w:jc w:val="both"/>
      </w:pPr>
      <w:r>
        <w:t xml:space="preserve">Size can be approximated by summing up the area of each triangle in or intersecting with </w:t>
      </w:r>
      <w:r>
        <w:rPr>
          <w:rFonts w:ascii="Arial"/>
          <w:i/>
          <w:spacing w:val="6"/>
        </w:rPr>
        <w:t>S</w:t>
      </w:r>
      <w:r>
        <w:rPr>
          <w:spacing w:val="6"/>
        </w:rPr>
        <w:t>.</w:t>
      </w:r>
      <w:r>
        <w:rPr>
          <w:spacing w:val="72"/>
        </w:rPr>
        <w:t xml:space="preserve"> </w:t>
      </w:r>
      <w:proofErr w:type="gramStart"/>
      <w:r>
        <w:rPr>
          <w:spacing w:val="-10"/>
        </w:rPr>
        <w:t xml:space="preserve">To  </w:t>
      </w:r>
      <w:r>
        <w:t>generalize</w:t>
      </w:r>
      <w:proofErr w:type="gramEnd"/>
      <w:r>
        <w:t xml:space="preserve"> to multiple attachment sizes,  we normalize the measurement by the volume V  of the attachment. This metric serves as a simple way to capture the structural strength of the connection point with respect to the</w:t>
      </w:r>
      <w:r>
        <w:rPr>
          <w:spacing w:val="-21"/>
        </w:rPr>
        <w:t xml:space="preserve"> </w:t>
      </w:r>
      <w:r>
        <w:t>attachment.</w:t>
      </w:r>
    </w:p>
    <w:p w:rsidR="00F45610" w:rsidRDefault="00F45610">
      <w:pPr>
        <w:pStyle w:val="BodyText"/>
        <w:rPr>
          <w:sz w:val="35"/>
        </w:rPr>
      </w:pPr>
    </w:p>
    <w:p w:rsidR="00F45610" w:rsidRDefault="008D4F3A">
      <w:pPr>
        <w:pStyle w:val="Heading4"/>
        <w:spacing w:before="1"/>
        <w:ind w:left="109"/>
      </w:pPr>
      <w:r>
        <w:t>Flatness</w:t>
      </w:r>
    </w:p>
    <w:p w:rsidR="00F45610" w:rsidRDefault="008D4F3A">
      <w:pPr>
        <w:pStyle w:val="BodyText"/>
        <w:spacing w:before="191" w:line="249" w:lineRule="auto"/>
        <w:ind w:left="109" w:right="107"/>
        <w:jc w:val="both"/>
      </w:pPr>
      <w:r>
        <w:t xml:space="preserve">Flatness can be computed by summing up the vertex-wise distance between </w:t>
      </w:r>
      <w:r>
        <w:rPr>
          <w:rFonts w:ascii="Arial"/>
          <w:i/>
        </w:rPr>
        <w:t xml:space="preserve">S </w:t>
      </w:r>
      <w:r>
        <w:t>on the existing object</w:t>
      </w:r>
      <w:r>
        <w:rPr>
          <w:spacing w:val="-15"/>
        </w:rPr>
        <w:t xml:space="preserve"> </w:t>
      </w:r>
      <w:r>
        <w:t>and</w:t>
      </w:r>
      <w:r>
        <w:rPr>
          <w:spacing w:val="-15"/>
        </w:rPr>
        <w:t xml:space="preserve"> </w:t>
      </w:r>
      <w:r>
        <w:t>the</w:t>
      </w:r>
      <w:r>
        <w:rPr>
          <w:spacing w:val="-15"/>
        </w:rPr>
        <w:t xml:space="preserve"> </w:t>
      </w:r>
      <w:r>
        <w:t>printing</w:t>
      </w:r>
      <w:r>
        <w:rPr>
          <w:spacing w:val="-15"/>
        </w:rPr>
        <w:t xml:space="preserve"> </w:t>
      </w:r>
      <w:r>
        <w:t>layer</w:t>
      </w:r>
      <w:r>
        <w:rPr>
          <w:spacing w:val="-15"/>
        </w:rPr>
        <w:t xml:space="preserve"> </w:t>
      </w:r>
      <w:r>
        <w:t>at</w:t>
      </w:r>
      <w:r>
        <w:rPr>
          <w:spacing w:val="-15"/>
        </w:rPr>
        <w:t xml:space="preserve"> </w:t>
      </w:r>
      <w:r>
        <w:t>the</w:t>
      </w:r>
      <w:r>
        <w:rPr>
          <w:spacing w:val="-15"/>
        </w:rPr>
        <w:t xml:space="preserve"> </w:t>
      </w:r>
      <w:r>
        <w:t>bottom</w:t>
      </w:r>
      <w:r>
        <w:rPr>
          <w:spacing w:val="-15"/>
        </w:rPr>
        <w:t xml:space="preserve"> </w:t>
      </w:r>
      <w:r>
        <w:t>of</w:t>
      </w:r>
      <w:r>
        <w:rPr>
          <w:spacing w:val="-15"/>
        </w:rPr>
        <w:t xml:space="preserve"> </w:t>
      </w:r>
      <w:r>
        <w:t>the</w:t>
      </w:r>
      <w:r>
        <w:rPr>
          <w:spacing w:val="-15"/>
        </w:rPr>
        <w:t xml:space="preserve"> </w:t>
      </w:r>
      <w:r>
        <w:t>attachment.</w:t>
      </w:r>
      <w:r>
        <w:rPr>
          <w:spacing w:val="5"/>
        </w:rPr>
        <w:t xml:space="preserve"> </w:t>
      </w:r>
      <w:r>
        <w:t>The</w:t>
      </w:r>
      <w:r>
        <w:rPr>
          <w:spacing w:val="-15"/>
        </w:rPr>
        <w:t xml:space="preserve"> </w:t>
      </w:r>
      <w:r>
        <w:t>flatness</w:t>
      </w:r>
      <w:r>
        <w:rPr>
          <w:spacing w:val="-15"/>
        </w:rPr>
        <w:t xml:space="preserve"> </w:t>
      </w:r>
      <w:r>
        <w:t>score</w:t>
      </w:r>
      <w:r>
        <w:rPr>
          <w:spacing w:val="-15"/>
        </w:rPr>
        <w:t xml:space="preserve"> </w:t>
      </w:r>
      <w:r>
        <w:t>is</w:t>
      </w:r>
      <w:r>
        <w:rPr>
          <w:spacing w:val="-15"/>
        </w:rPr>
        <w:t xml:space="preserve"> </w:t>
      </w:r>
      <w:r>
        <w:t>highest</w:t>
      </w:r>
      <w:r>
        <w:rPr>
          <w:spacing w:val="-15"/>
        </w:rPr>
        <w:t xml:space="preserve"> </w:t>
      </w:r>
      <w:r>
        <w:t>when</w:t>
      </w:r>
      <w:r>
        <w:rPr>
          <w:spacing w:val="-15"/>
        </w:rPr>
        <w:t xml:space="preserve"> </w:t>
      </w:r>
      <w:r>
        <w:rPr>
          <w:rFonts w:ascii="Arial"/>
          <w:i/>
        </w:rPr>
        <w:t xml:space="preserve">S </w:t>
      </w:r>
      <w:r>
        <w:t>is</w:t>
      </w:r>
      <w:r>
        <w:rPr>
          <w:spacing w:val="-8"/>
        </w:rPr>
        <w:t xml:space="preserve"> </w:t>
      </w:r>
      <w:r>
        <w:t>perfectly</w:t>
      </w:r>
      <w:r>
        <w:rPr>
          <w:spacing w:val="-8"/>
        </w:rPr>
        <w:t xml:space="preserve"> </w:t>
      </w:r>
      <w:r>
        <w:t>flat</w:t>
      </w:r>
      <w:r>
        <w:rPr>
          <w:spacing w:val="-8"/>
        </w:rPr>
        <w:t xml:space="preserve"> </w:t>
      </w:r>
      <w:r>
        <w:t>(coplanar</w:t>
      </w:r>
      <w:r>
        <w:rPr>
          <w:spacing w:val="-8"/>
        </w:rPr>
        <w:t xml:space="preserve"> </w:t>
      </w:r>
      <w:r>
        <w:t>with</w:t>
      </w:r>
      <w:r>
        <w:rPr>
          <w:spacing w:val="-8"/>
        </w:rPr>
        <w:t xml:space="preserve"> </w:t>
      </w:r>
      <w:r>
        <w:t>P);</w:t>
      </w:r>
      <w:r>
        <w:rPr>
          <w:spacing w:val="-8"/>
        </w:rPr>
        <w:t xml:space="preserve"> </w:t>
      </w:r>
      <w:r>
        <w:t>and</w:t>
      </w:r>
      <w:r>
        <w:rPr>
          <w:spacing w:val="-8"/>
        </w:rPr>
        <w:t xml:space="preserve"> </w:t>
      </w:r>
      <w:r>
        <w:t>lower</w:t>
      </w:r>
      <w:r>
        <w:rPr>
          <w:spacing w:val="-8"/>
        </w:rPr>
        <w:t xml:space="preserve"> </w:t>
      </w:r>
      <w:r>
        <w:t>as</w:t>
      </w:r>
      <w:r>
        <w:rPr>
          <w:spacing w:val="-8"/>
        </w:rPr>
        <w:t xml:space="preserve"> </w:t>
      </w:r>
      <w:r>
        <w:rPr>
          <w:rFonts w:ascii="Arial"/>
          <w:i/>
        </w:rPr>
        <w:t>S</w:t>
      </w:r>
      <w:r>
        <w:rPr>
          <w:rFonts w:ascii="Arial"/>
          <w:i/>
          <w:spacing w:val="-2"/>
        </w:rPr>
        <w:t xml:space="preserve"> </w:t>
      </w:r>
      <w:r>
        <w:t>becomes</w:t>
      </w:r>
      <w:r>
        <w:rPr>
          <w:spacing w:val="-8"/>
        </w:rPr>
        <w:t xml:space="preserve"> </w:t>
      </w:r>
      <w:r>
        <w:t>more</w:t>
      </w:r>
      <w:r>
        <w:rPr>
          <w:spacing w:val="-8"/>
        </w:rPr>
        <w:t xml:space="preserve"> </w:t>
      </w:r>
      <w:r>
        <w:t>irregular,</w:t>
      </w:r>
      <w:r>
        <w:rPr>
          <w:spacing w:val="-8"/>
        </w:rPr>
        <w:t xml:space="preserve"> </w:t>
      </w:r>
      <w:r>
        <w:t>meaning</w:t>
      </w:r>
      <w:r>
        <w:rPr>
          <w:spacing w:val="-8"/>
        </w:rPr>
        <w:t xml:space="preserve"> </w:t>
      </w:r>
      <w:r>
        <w:t>the</w:t>
      </w:r>
      <w:r>
        <w:rPr>
          <w:spacing w:val="-8"/>
        </w:rPr>
        <w:t xml:space="preserve"> </w:t>
      </w:r>
      <w:r>
        <w:t>triangles in</w:t>
      </w:r>
      <w:r>
        <w:rPr>
          <w:spacing w:val="-7"/>
        </w:rPr>
        <w:t xml:space="preserve"> </w:t>
      </w:r>
      <w:r>
        <w:rPr>
          <w:rFonts w:ascii="Arial"/>
          <w:i/>
        </w:rPr>
        <w:t xml:space="preserve">S </w:t>
      </w:r>
      <w:r>
        <w:rPr>
          <w:spacing w:val="-3"/>
        </w:rPr>
        <w:t>have</w:t>
      </w:r>
      <w:r>
        <w:rPr>
          <w:spacing w:val="-7"/>
        </w:rPr>
        <w:t xml:space="preserve"> </w:t>
      </w:r>
      <w:r>
        <w:t>highly</w:t>
      </w:r>
      <w:r>
        <w:rPr>
          <w:spacing w:val="-7"/>
        </w:rPr>
        <w:t xml:space="preserve"> </w:t>
      </w:r>
      <w:r>
        <w:t>variable</w:t>
      </w:r>
      <w:r>
        <w:rPr>
          <w:spacing w:val="-7"/>
        </w:rPr>
        <w:t xml:space="preserve"> </w:t>
      </w:r>
      <w:r>
        <w:t>heights</w:t>
      </w:r>
      <w:r>
        <w:rPr>
          <w:spacing w:val="-7"/>
        </w:rPr>
        <w:t xml:space="preserve"> </w:t>
      </w:r>
      <w:r>
        <w:t>and</w:t>
      </w:r>
      <w:r>
        <w:rPr>
          <w:spacing w:val="-7"/>
        </w:rPr>
        <w:t xml:space="preserve"> </w:t>
      </w:r>
      <w:r>
        <w:t>orientations,</w:t>
      </w:r>
      <w:r>
        <w:rPr>
          <w:spacing w:val="-7"/>
        </w:rPr>
        <w:t xml:space="preserve"> </w:t>
      </w:r>
      <w:r>
        <w:t>or</w:t>
      </w:r>
      <w:r>
        <w:rPr>
          <w:spacing w:val="-7"/>
        </w:rPr>
        <w:t xml:space="preserve"> </w:t>
      </w:r>
      <w:r>
        <w:rPr>
          <w:rFonts w:ascii="Arial"/>
          <w:i/>
        </w:rPr>
        <w:t xml:space="preserve">S </w:t>
      </w:r>
      <w:r>
        <w:t>has</w:t>
      </w:r>
      <w:r>
        <w:rPr>
          <w:spacing w:val="-7"/>
        </w:rPr>
        <w:t xml:space="preserve"> </w:t>
      </w:r>
      <w:r>
        <w:t>an</w:t>
      </w:r>
      <w:r>
        <w:rPr>
          <w:spacing w:val="-7"/>
        </w:rPr>
        <w:t xml:space="preserve"> </w:t>
      </w:r>
      <w:r>
        <w:t>overall</w:t>
      </w:r>
      <w:r>
        <w:rPr>
          <w:spacing w:val="-7"/>
        </w:rPr>
        <w:t xml:space="preserve"> </w:t>
      </w:r>
      <w:r>
        <w:t>higher</w:t>
      </w:r>
      <w:r>
        <w:rPr>
          <w:spacing w:val="-7"/>
        </w:rPr>
        <w:t xml:space="preserve"> </w:t>
      </w:r>
      <w:r>
        <w:t>curvature.</w:t>
      </w:r>
    </w:p>
    <w:p w:rsidR="00F45610" w:rsidRDefault="00F45610">
      <w:pPr>
        <w:pStyle w:val="BodyText"/>
        <w:spacing w:before="3"/>
        <w:rPr>
          <w:sz w:val="35"/>
        </w:rPr>
      </w:pPr>
    </w:p>
    <w:p w:rsidR="00F45610" w:rsidRDefault="008D4F3A">
      <w:pPr>
        <w:pStyle w:val="Heading4"/>
        <w:ind w:left="109"/>
      </w:pPr>
      <w:bookmarkStart w:id="199" w:name="_bookmark52"/>
      <w:bookmarkEnd w:id="199"/>
      <w:r>
        <w:t>Direction and Area of Force</w:t>
      </w:r>
    </w:p>
    <w:p w:rsidR="00F45610" w:rsidRDefault="008D4F3A">
      <w:pPr>
        <w:pStyle w:val="BodyText"/>
        <w:spacing w:before="192" w:line="252" w:lineRule="auto"/>
        <w:ind w:left="109" w:right="108"/>
        <w:jc w:val="both"/>
      </w:pPr>
      <w:r>
        <w:t>The</w:t>
      </w:r>
      <w:r>
        <w:rPr>
          <w:spacing w:val="-11"/>
        </w:rPr>
        <w:t xml:space="preserve"> </w:t>
      </w:r>
      <w:r>
        <w:t>relationship</w:t>
      </w:r>
      <w:r>
        <w:rPr>
          <w:spacing w:val="-11"/>
        </w:rPr>
        <w:t xml:space="preserve"> </w:t>
      </w:r>
      <w:r>
        <w:t>between</w:t>
      </w:r>
      <w:r>
        <w:rPr>
          <w:spacing w:val="-11"/>
        </w:rPr>
        <w:t xml:space="preserve"> </w:t>
      </w:r>
      <w:r>
        <w:t>force</w:t>
      </w:r>
      <w:r>
        <w:rPr>
          <w:spacing w:val="-11"/>
        </w:rPr>
        <w:t xml:space="preserve"> </w:t>
      </w:r>
      <w:r>
        <w:t>and</w:t>
      </w:r>
      <w:r>
        <w:rPr>
          <w:spacing w:val="-11"/>
        </w:rPr>
        <w:t xml:space="preserve"> </w:t>
      </w:r>
      <w:r>
        <w:t>strength</w:t>
      </w:r>
      <w:r>
        <w:rPr>
          <w:spacing w:val="-11"/>
        </w:rPr>
        <w:t xml:space="preserve"> </w:t>
      </w:r>
      <w:r>
        <w:t>is</w:t>
      </w:r>
      <w:r>
        <w:rPr>
          <w:spacing w:val="-11"/>
        </w:rPr>
        <w:t xml:space="preserve"> </w:t>
      </w:r>
      <w:r>
        <w:t>affected</w:t>
      </w:r>
      <w:r>
        <w:rPr>
          <w:spacing w:val="-11"/>
        </w:rPr>
        <w:t xml:space="preserve"> </w:t>
      </w:r>
      <w:r>
        <w:t>by</w:t>
      </w:r>
      <w:r>
        <w:rPr>
          <w:spacing w:val="-11"/>
        </w:rPr>
        <w:t xml:space="preserve"> </w:t>
      </w:r>
      <w:r>
        <w:t>the</w:t>
      </w:r>
      <w:r>
        <w:rPr>
          <w:spacing w:val="-11"/>
        </w:rPr>
        <w:t xml:space="preserve"> </w:t>
      </w:r>
      <w:r>
        <w:t>type</w:t>
      </w:r>
      <w:r>
        <w:rPr>
          <w:spacing w:val="-11"/>
        </w:rPr>
        <w:t xml:space="preserve"> </w:t>
      </w:r>
      <w:r>
        <w:t>of</w:t>
      </w:r>
      <w:r>
        <w:rPr>
          <w:spacing w:val="-11"/>
        </w:rPr>
        <w:t xml:space="preserve"> </w:t>
      </w:r>
      <w:r>
        <w:t>attachment</w:t>
      </w:r>
      <w:r>
        <w:rPr>
          <w:spacing w:val="-11"/>
        </w:rPr>
        <w:t xml:space="preserve"> </w:t>
      </w:r>
      <w:r>
        <w:t>being</w:t>
      </w:r>
      <w:r>
        <w:rPr>
          <w:spacing w:val="-11"/>
        </w:rPr>
        <w:t xml:space="preserve"> </w:t>
      </w:r>
      <w:r>
        <w:t>used.</w:t>
      </w:r>
      <w:r>
        <w:rPr>
          <w:spacing w:val="7"/>
        </w:rPr>
        <w:t xml:space="preserve"> </w:t>
      </w:r>
      <w:r>
        <w:t>For example,</w:t>
      </w:r>
      <w:r>
        <w:rPr>
          <w:spacing w:val="-13"/>
        </w:rPr>
        <w:t xml:space="preserve"> </w:t>
      </w:r>
      <w:r>
        <w:t>techniques</w:t>
      </w:r>
      <w:r>
        <w:rPr>
          <w:spacing w:val="-15"/>
        </w:rPr>
        <w:t xml:space="preserve"> </w:t>
      </w:r>
      <w:r>
        <w:t>such</w:t>
      </w:r>
      <w:r>
        <w:rPr>
          <w:spacing w:val="-15"/>
        </w:rPr>
        <w:t xml:space="preserve"> </w:t>
      </w:r>
      <w:r>
        <w:t>as</w:t>
      </w:r>
      <w:r>
        <w:rPr>
          <w:spacing w:val="-15"/>
        </w:rPr>
        <w:t xml:space="preserve"> </w:t>
      </w:r>
      <w:r>
        <w:t>print-over</w:t>
      </w:r>
      <w:r>
        <w:rPr>
          <w:spacing w:val="-15"/>
        </w:rPr>
        <w:t xml:space="preserve"> </w:t>
      </w:r>
      <w:r>
        <w:t>and</w:t>
      </w:r>
      <w:r>
        <w:rPr>
          <w:spacing w:val="-15"/>
        </w:rPr>
        <w:t xml:space="preserve"> </w:t>
      </w:r>
      <w:r>
        <w:t>using</w:t>
      </w:r>
      <w:r>
        <w:rPr>
          <w:spacing w:val="-15"/>
        </w:rPr>
        <w:t xml:space="preserve"> </w:t>
      </w:r>
      <w:r>
        <w:t>adhesives</w:t>
      </w:r>
      <w:r>
        <w:rPr>
          <w:spacing w:val="-15"/>
        </w:rPr>
        <w:t xml:space="preserve"> </w:t>
      </w:r>
      <w:r>
        <w:t>use</w:t>
      </w:r>
      <w:r>
        <w:rPr>
          <w:spacing w:val="-15"/>
        </w:rPr>
        <w:t xml:space="preserve"> </w:t>
      </w:r>
      <w:r>
        <w:t>interfacial</w:t>
      </w:r>
      <w:r>
        <w:rPr>
          <w:spacing w:val="-15"/>
        </w:rPr>
        <w:t xml:space="preserve"> </w:t>
      </w:r>
      <w:r>
        <w:t>bonds,</w:t>
      </w:r>
      <w:r>
        <w:rPr>
          <w:spacing w:val="-13"/>
        </w:rPr>
        <w:t xml:space="preserve"> </w:t>
      </w:r>
      <w:r>
        <w:t>with</w:t>
      </w:r>
      <w:r>
        <w:rPr>
          <w:spacing w:val="-15"/>
        </w:rPr>
        <w:t xml:space="preserve"> </w:t>
      </w:r>
      <w:r>
        <w:t>adherence to both the existing object and the attachment. In contrast, attachment techniques such as strap- ping create a force that holds the attachment onto the existing object, which can be measured as follows.</w:t>
      </w:r>
    </w:p>
    <w:p w:rsidR="00F45610" w:rsidRDefault="008D4F3A">
      <w:pPr>
        <w:pStyle w:val="BodyText"/>
        <w:spacing w:before="7" w:line="249" w:lineRule="auto"/>
        <w:ind w:left="109" w:right="107" w:firstLine="351"/>
        <w:jc w:val="both"/>
      </w:pPr>
      <w:r>
        <w:t xml:space="preserve">Consider an attachment surface </w:t>
      </w:r>
      <w:r>
        <w:rPr>
          <w:rFonts w:ascii="Arial" w:hAnsi="Arial"/>
          <w:i/>
        </w:rPr>
        <w:t xml:space="preserve">S </w:t>
      </w:r>
      <w:r>
        <w:t xml:space="preserve">on the existing object for a strap, we compute </w:t>
      </w:r>
      <w:r>
        <w:rPr>
          <w:rFonts w:ascii="Arial" w:hAnsi="Arial"/>
          <w:i/>
        </w:rPr>
        <w:t>S</w:t>
      </w:r>
      <w:r>
        <w:t xml:space="preserve">’s </w:t>
      </w:r>
      <w:r>
        <w:rPr>
          <w:spacing w:val="-3"/>
        </w:rPr>
        <w:t xml:space="preserve">convex </w:t>
      </w:r>
      <w:r>
        <w:t>hull</w:t>
      </w:r>
      <w:r>
        <w:rPr>
          <w:spacing w:val="-8"/>
        </w:rPr>
        <w:t xml:space="preserve"> </w:t>
      </w:r>
      <w:proofErr w:type="spellStart"/>
      <w:r>
        <w:rPr>
          <w:rFonts w:ascii="Arial" w:hAnsi="Arial"/>
          <w:i/>
          <w:spacing w:val="6"/>
        </w:rPr>
        <w:t>ConvHull</w:t>
      </w:r>
      <w:proofErr w:type="spellEnd"/>
      <w:r>
        <w:rPr>
          <w:rFonts w:ascii="Arial" w:hAnsi="Arial"/>
          <w:spacing w:val="6"/>
        </w:rPr>
        <w:t>(</w:t>
      </w:r>
      <w:r>
        <w:rPr>
          <w:rFonts w:ascii="Arial" w:hAnsi="Arial"/>
          <w:i/>
          <w:spacing w:val="6"/>
        </w:rPr>
        <w:t>S</w:t>
      </w:r>
      <w:r>
        <w:rPr>
          <w:rFonts w:ascii="Arial" w:hAnsi="Arial"/>
          <w:spacing w:val="6"/>
        </w:rPr>
        <w:t>)</w:t>
      </w:r>
      <w:r>
        <w:rPr>
          <w:rFonts w:ascii="Arial" w:hAnsi="Arial"/>
          <w:spacing w:val="-15"/>
        </w:rPr>
        <w:t xml:space="preserve"> </w:t>
      </w:r>
      <w:r>
        <w:t>using</w:t>
      </w:r>
      <w:r>
        <w:rPr>
          <w:spacing w:val="-8"/>
        </w:rPr>
        <w:t xml:space="preserve"> </w:t>
      </w:r>
      <w:r>
        <w:t>a</w:t>
      </w:r>
      <w:r>
        <w:rPr>
          <w:spacing w:val="-8"/>
        </w:rPr>
        <w:t xml:space="preserve"> </w:t>
      </w:r>
      <w:r>
        <w:t>Graham</w:t>
      </w:r>
      <w:r>
        <w:rPr>
          <w:spacing w:val="-8"/>
        </w:rPr>
        <w:t xml:space="preserve"> </w:t>
      </w:r>
      <w:r>
        <w:t>scan</w:t>
      </w:r>
      <w:r>
        <w:rPr>
          <w:spacing w:val="-8"/>
        </w:rPr>
        <w:t xml:space="preserve"> </w:t>
      </w:r>
      <w:hyperlink w:anchor="_bookmark160" w:history="1">
        <w:r>
          <w:t>[19].</w:t>
        </w:r>
      </w:hyperlink>
      <w:r>
        <w:rPr>
          <w:spacing w:val="10"/>
        </w:rPr>
        <w:t xml:space="preserve"> </w:t>
      </w:r>
      <w:r>
        <w:t>For</w:t>
      </w:r>
      <w:r>
        <w:rPr>
          <w:spacing w:val="-8"/>
        </w:rPr>
        <w:t xml:space="preserve"> </w:t>
      </w:r>
      <w:r>
        <w:t>each</w:t>
      </w:r>
      <w:r>
        <w:rPr>
          <w:spacing w:val="-8"/>
        </w:rPr>
        <w:t xml:space="preserve"> </w:t>
      </w:r>
      <w:r>
        <w:t>point</w:t>
      </w:r>
      <w:r>
        <w:rPr>
          <w:spacing w:val="-8"/>
        </w:rPr>
        <w:t xml:space="preserve"> </w:t>
      </w:r>
      <w:r>
        <w:t>p</w:t>
      </w:r>
      <w:r>
        <w:rPr>
          <w:spacing w:val="-8"/>
        </w:rPr>
        <w:t xml:space="preserve"> </w:t>
      </w:r>
      <w:r>
        <w:t>in</w:t>
      </w:r>
      <w:r>
        <w:rPr>
          <w:spacing w:val="-8"/>
        </w:rPr>
        <w:t xml:space="preserve"> </w:t>
      </w:r>
      <w:r>
        <w:rPr>
          <w:rFonts w:ascii="Arial" w:hAnsi="Arial"/>
          <w:i/>
          <w:spacing w:val="6"/>
        </w:rPr>
        <w:t>S</w:t>
      </w:r>
      <w:r>
        <w:rPr>
          <w:spacing w:val="6"/>
        </w:rPr>
        <w:t>,</w:t>
      </w:r>
      <w:r>
        <w:rPr>
          <w:spacing w:val="-7"/>
        </w:rPr>
        <w:t xml:space="preserve"> </w:t>
      </w:r>
      <w:r>
        <w:t>we</w:t>
      </w:r>
      <w:r>
        <w:rPr>
          <w:spacing w:val="-8"/>
        </w:rPr>
        <w:t xml:space="preserve"> </w:t>
      </w:r>
      <w:r>
        <w:t>compute</w:t>
      </w:r>
      <w:r>
        <w:rPr>
          <w:spacing w:val="-8"/>
        </w:rPr>
        <w:t xml:space="preserve"> </w:t>
      </w:r>
      <w:r>
        <w:t>its</w:t>
      </w:r>
      <w:r>
        <w:rPr>
          <w:spacing w:val="-8"/>
        </w:rPr>
        <w:t xml:space="preserve"> </w:t>
      </w:r>
      <w:r>
        <w:t>shortest</w:t>
      </w:r>
      <w:r>
        <w:rPr>
          <w:spacing w:val="-8"/>
        </w:rPr>
        <w:t xml:space="preserve"> </w:t>
      </w:r>
      <w:r>
        <w:t xml:space="preserve">dis- </w:t>
      </w:r>
      <w:proofErr w:type="spellStart"/>
      <w:r>
        <w:t>tance</w:t>
      </w:r>
      <w:proofErr w:type="spellEnd"/>
      <w:r>
        <w:t xml:space="preserve"> to </w:t>
      </w:r>
      <w:proofErr w:type="spellStart"/>
      <w:r>
        <w:rPr>
          <w:rFonts w:ascii="Arial" w:hAnsi="Arial"/>
          <w:i/>
          <w:spacing w:val="5"/>
        </w:rPr>
        <w:t>ConvHull</w:t>
      </w:r>
      <w:proofErr w:type="spellEnd"/>
      <w:r>
        <w:rPr>
          <w:rFonts w:ascii="Arial" w:hAnsi="Arial"/>
          <w:spacing w:val="5"/>
        </w:rPr>
        <w:t>(</w:t>
      </w:r>
      <w:r>
        <w:rPr>
          <w:rFonts w:ascii="Arial" w:hAnsi="Arial"/>
          <w:i/>
          <w:spacing w:val="5"/>
        </w:rPr>
        <w:t>S</w:t>
      </w:r>
      <w:r>
        <w:rPr>
          <w:rFonts w:ascii="Arial" w:hAnsi="Arial"/>
          <w:spacing w:val="5"/>
        </w:rPr>
        <w:t>)</w:t>
      </w:r>
      <w:r>
        <w:rPr>
          <w:spacing w:val="5"/>
        </w:rPr>
        <w:t xml:space="preserve">: </w:t>
      </w:r>
      <w:r>
        <w:t>if the distance is smaller than a threshold we consider p making contact with</w:t>
      </w:r>
      <w:r>
        <w:rPr>
          <w:spacing w:val="-11"/>
        </w:rPr>
        <w:t xml:space="preserve"> </w:t>
      </w:r>
      <w:r>
        <w:t>a</w:t>
      </w:r>
      <w:r>
        <w:rPr>
          <w:spacing w:val="-11"/>
        </w:rPr>
        <w:t xml:space="preserve"> </w:t>
      </w:r>
      <w:r>
        <w:t>strap</w:t>
      </w:r>
      <w:r>
        <w:rPr>
          <w:spacing w:val="-11"/>
        </w:rPr>
        <w:t xml:space="preserve"> </w:t>
      </w:r>
      <w:r>
        <w:t>around</w:t>
      </w:r>
      <w:r>
        <w:rPr>
          <w:spacing w:val="-11"/>
        </w:rPr>
        <w:t xml:space="preserve"> </w:t>
      </w:r>
      <w:r>
        <w:rPr>
          <w:rFonts w:ascii="Arial" w:hAnsi="Arial"/>
          <w:i/>
          <w:spacing w:val="6"/>
        </w:rPr>
        <w:t>S</w:t>
      </w:r>
      <w:r>
        <w:rPr>
          <w:spacing w:val="6"/>
        </w:rPr>
        <w:t xml:space="preserve">. </w:t>
      </w:r>
      <w:r>
        <w:t>The</w:t>
      </w:r>
      <w:r>
        <w:rPr>
          <w:spacing w:val="-11"/>
        </w:rPr>
        <w:t xml:space="preserve"> </w:t>
      </w:r>
      <w:r>
        <w:t>object</w:t>
      </w:r>
      <w:r>
        <w:rPr>
          <w:spacing w:val="-11"/>
        </w:rPr>
        <w:t xml:space="preserve"> </w:t>
      </w:r>
      <w:r>
        <w:t>is</w:t>
      </w:r>
      <w:r>
        <w:rPr>
          <w:spacing w:val="-11"/>
        </w:rPr>
        <w:t xml:space="preserve"> </w:t>
      </w:r>
      <w:r>
        <w:t>more</w:t>
      </w:r>
      <w:r>
        <w:rPr>
          <w:spacing w:val="-11"/>
        </w:rPr>
        <w:t xml:space="preserve"> </w:t>
      </w:r>
      <w:proofErr w:type="spellStart"/>
      <w:r>
        <w:t>strappable</w:t>
      </w:r>
      <w:proofErr w:type="spellEnd"/>
      <w:r>
        <w:rPr>
          <w:spacing w:val="-11"/>
        </w:rPr>
        <w:t xml:space="preserve"> </w:t>
      </w:r>
      <w:r>
        <w:t>at</w:t>
      </w:r>
      <w:r>
        <w:rPr>
          <w:spacing w:val="-11"/>
        </w:rPr>
        <w:t xml:space="preserve"> </w:t>
      </w:r>
      <w:r>
        <w:rPr>
          <w:rFonts w:ascii="Arial" w:hAnsi="Arial"/>
          <w:i/>
        </w:rPr>
        <w:t>S</w:t>
      </w:r>
      <w:r>
        <w:rPr>
          <w:rFonts w:ascii="Arial" w:hAnsi="Arial"/>
          <w:i/>
          <w:spacing w:val="-5"/>
        </w:rPr>
        <w:t xml:space="preserve"> </w:t>
      </w:r>
      <w:r>
        <w:t>if</w:t>
      </w:r>
      <w:r>
        <w:rPr>
          <w:spacing w:val="-11"/>
        </w:rPr>
        <w:t xml:space="preserve"> </w:t>
      </w:r>
      <w:r>
        <w:t>most</w:t>
      </w:r>
      <w:r>
        <w:rPr>
          <w:spacing w:val="-11"/>
        </w:rPr>
        <w:t xml:space="preserve"> </w:t>
      </w:r>
      <w:r>
        <w:t>of</w:t>
      </w:r>
      <w:r>
        <w:rPr>
          <w:spacing w:val="-11"/>
        </w:rPr>
        <w:t xml:space="preserve"> </w:t>
      </w:r>
      <w:r>
        <w:rPr>
          <w:rFonts w:ascii="Arial" w:hAnsi="Arial"/>
          <w:i/>
        </w:rPr>
        <w:t>S</w:t>
      </w:r>
      <w:r>
        <w:t>’s</w:t>
      </w:r>
      <w:r>
        <w:rPr>
          <w:spacing w:val="-11"/>
        </w:rPr>
        <w:t xml:space="preserve"> </w:t>
      </w:r>
      <w:r>
        <w:t>points</w:t>
      </w:r>
      <w:r>
        <w:rPr>
          <w:spacing w:val="-11"/>
        </w:rPr>
        <w:t xml:space="preserve"> </w:t>
      </w:r>
      <w:r>
        <w:t>make</w:t>
      </w:r>
      <w:r>
        <w:rPr>
          <w:spacing w:val="-11"/>
        </w:rPr>
        <w:t xml:space="preserve"> </w:t>
      </w:r>
      <w:r>
        <w:t>contact</w:t>
      </w:r>
      <w:r>
        <w:rPr>
          <w:spacing w:val="-11"/>
        </w:rPr>
        <w:t xml:space="preserve"> </w:t>
      </w:r>
      <w:r>
        <w:t>with the strap. A further consideration is contact point distribution: more evenly distributed contacts suggest a more balanced strapping</w:t>
      </w:r>
      <w:r>
        <w:rPr>
          <w:spacing w:val="-19"/>
        </w:rPr>
        <w:t xml:space="preserve"> </w:t>
      </w:r>
      <w:r>
        <w:t>force.</w:t>
      </w:r>
    </w:p>
    <w:p w:rsidR="00F45610" w:rsidRDefault="008D4F3A">
      <w:pPr>
        <w:pStyle w:val="BodyText"/>
        <w:spacing w:before="10" w:line="252" w:lineRule="auto"/>
        <w:ind w:left="109" w:right="107" w:firstLine="351"/>
        <w:jc w:val="both"/>
      </w:pPr>
      <w:r>
        <w:rPr>
          <w:spacing w:val="-10"/>
        </w:rPr>
        <w:t>To</w:t>
      </w:r>
      <w:r>
        <w:rPr>
          <w:spacing w:val="-8"/>
        </w:rPr>
        <w:t xml:space="preserve"> </w:t>
      </w:r>
      <w:r>
        <w:t>sum</w:t>
      </w:r>
      <w:r>
        <w:rPr>
          <w:spacing w:val="-8"/>
        </w:rPr>
        <w:t xml:space="preserve"> </w:t>
      </w:r>
      <w:r>
        <w:t>up,</w:t>
      </w:r>
      <w:r>
        <w:rPr>
          <w:spacing w:val="-7"/>
        </w:rPr>
        <w:t xml:space="preserve"> </w:t>
      </w:r>
      <w:r>
        <w:t>durability</w:t>
      </w:r>
      <w:r>
        <w:rPr>
          <w:spacing w:val="-8"/>
        </w:rPr>
        <w:t xml:space="preserve"> </w:t>
      </w:r>
      <w:r>
        <w:t>examines</w:t>
      </w:r>
      <w:r>
        <w:rPr>
          <w:spacing w:val="-8"/>
        </w:rPr>
        <w:t xml:space="preserve"> </w:t>
      </w:r>
      <w:r>
        <w:t>how</w:t>
      </w:r>
      <w:r>
        <w:rPr>
          <w:spacing w:val="-8"/>
        </w:rPr>
        <w:t xml:space="preserve"> </w:t>
      </w:r>
      <w:r>
        <w:t>the</w:t>
      </w:r>
      <w:r>
        <w:rPr>
          <w:spacing w:val="-8"/>
        </w:rPr>
        <w:t xml:space="preserve"> </w:t>
      </w:r>
      <w:r>
        <w:t>geometric</w:t>
      </w:r>
      <w:r>
        <w:rPr>
          <w:spacing w:val="-8"/>
        </w:rPr>
        <w:t xml:space="preserve"> </w:t>
      </w:r>
      <w:r>
        <w:t>properties</w:t>
      </w:r>
      <w:r>
        <w:rPr>
          <w:spacing w:val="-8"/>
        </w:rPr>
        <w:t xml:space="preserve"> </w:t>
      </w:r>
      <w:r>
        <w:t>of</w:t>
      </w:r>
      <w:r>
        <w:rPr>
          <w:spacing w:val="-8"/>
        </w:rPr>
        <w:t xml:space="preserve"> </w:t>
      </w:r>
      <w:r>
        <w:t>the</w:t>
      </w:r>
      <w:r>
        <w:rPr>
          <w:spacing w:val="-8"/>
        </w:rPr>
        <w:t xml:space="preserve"> </w:t>
      </w:r>
      <w:r>
        <w:t>contact</w:t>
      </w:r>
      <w:r>
        <w:rPr>
          <w:spacing w:val="-8"/>
        </w:rPr>
        <w:t xml:space="preserve"> </w:t>
      </w:r>
      <w:r>
        <w:t>area</w:t>
      </w:r>
      <w:r>
        <w:rPr>
          <w:spacing w:val="-8"/>
        </w:rPr>
        <w:t xml:space="preserve"> </w:t>
      </w:r>
      <w:r>
        <w:t>between</w:t>
      </w:r>
      <w:r>
        <w:rPr>
          <w:spacing w:val="-8"/>
        </w:rPr>
        <w:t xml:space="preserve"> </w:t>
      </w:r>
      <w:r>
        <w:t xml:space="preserve">the attachment and the object could potentially strengthen or weaken the bond between them. Our analysis shows how contact area and size can be used to compute durability (most usefully  </w:t>
      </w:r>
      <w:r>
        <w:rPr>
          <w:spacing w:val="3"/>
        </w:rPr>
        <w:t xml:space="preserve"> </w:t>
      </w:r>
      <w:r>
        <w:t>for</w:t>
      </w:r>
    </w:p>
    <w:p w:rsidR="00F45610" w:rsidRDefault="00F45610">
      <w:pPr>
        <w:pStyle w:val="BodyText"/>
        <w:spacing w:before="9"/>
        <w:rPr>
          <w:sz w:val="26"/>
        </w:rPr>
      </w:pPr>
    </w:p>
    <w:p w:rsidR="00F45610" w:rsidRDefault="008D4F3A">
      <w:pPr>
        <w:pStyle w:val="BodyText"/>
        <w:ind w:left="3762" w:right="3762"/>
        <w:jc w:val="center"/>
      </w:pPr>
      <w:r>
        <w:t>23</w:t>
      </w:r>
    </w:p>
    <w:p w:rsidR="00F45610" w:rsidRDefault="00F45610">
      <w:pPr>
        <w:jc w:val="center"/>
        <w:sectPr w:rsidR="00F45610">
          <w:headerReference w:type="default" r:id="rId58"/>
          <w:footerReference w:type="default" r:id="rId59"/>
          <w:pgSz w:w="12240" w:h="15840"/>
          <w:pgMar w:top="520" w:right="1420" w:bottom="280" w:left="1420" w:header="0" w:footer="0"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r>
        <w:t>adhesion-based</w:t>
      </w:r>
      <w:r>
        <w:rPr>
          <w:spacing w:val="-9"/>
        </w:rPr>
        <w:t xml:space="preserve"> </w:t>
      </w:r>
      <w:r>
        <w:t>attachments)</w:t>
      </w:r>
      <w:r>
        <w:rPr>
          <w:spacing w:val="-9"/>
        </w:rPr>
        <w:t xml:space="preserve"> </w:t>
      </w:r>
      <w:r>
        <w:t>and</w:t>
      </w:r>
      <w:r>
        <w:rPr>
          <w:spacing w:val="-9"/>
        </w:rPr>
        <w:t xml:space="preserve"> </w:t>
      </w:r>
      <w:r>
        <w:t>explores</w:t>
      </w:r>
      <w:r>
        <w:rPr>
          <w:spacing w:val="-9"/>
        </w:rPr>
        <w:t xml:space="preserve"> </w:t>
      </w:r>
      <w:r>
        <w:t>the</w:t>
      </w:r>
      <w:r>
        <w:rPr>
          <w:spacing w:val="-9"/>
        </w:rPr>
        <w:t xml:space="preserve"> </w:t>
      </w:r>
      <w:r>
        <w:t>metric</w:t>
      </w:r>
      <w:r>
        <w:rPr>
          <w:spacing w:val="-9"/>
        </w:rPr>
        <w:t xml:space="preserve"> </w:t>
      </w:r>
      <w:r>
        <w:t>of</w:t>
      </w:r>
      <w:r>
        <w:rPr>
          <w:spacing w:val="-9"/>
        </w:rPr>
        <w:t xml:space="preserve"> </w:t>
      </w:r>
      <w:proofErr w:type="spellStart"/>
      <w:r>
        <w:t>strappability</w:t>
      </w:r>
      <w:proofErr w:type="spellEnd"/>
      <w:r>
        <w:t>,</w:t>
      </w:r>
      <w:r>
        <w:rPr>
          <w:spacing w:val="-8"/>
        </w:rPr>
        <w:t xml:space="preserve"> </w:t>
      </w:r>
      <w:r>
        <w:t>which</w:t>
      </w:r>
      <w:r>
        <w:rPr>
          <w:spacing w:val="-9"/>
        </w:rPr>
        <w:t xml:space="preserve"> </w:t>
      </w:r>
      <w:r>
        <w:t>captures</w:t>
      </w:r>
      <w:r>
        <w:rPr>
          <w:spacing w:val="-9"/>
        </w:rPr>
        <w:t xml:space="preserve"> </w:t>
      </w:r>
      <w:r>
        <w:t>the</w:t>
      </w:r>
      <w:r>
        <w:rPr>
          <w:spacing w:val="-9"/>
        </w:rPr>
        <w:t xml:space="preserve"> </w:t>
      </w:r>
      <w:r>
        <w:t>contact area and force associated with a</w:t>
      </w:r>
      <w:r>
        <w:rPr>
          <w:spacing w:val="-18"/>
        </w:rPr>
        <w:t xml:space="preserve"> </w:t>
      </w:r>
      <w:r>
        <w:t>strap.</w:t>
      </w:r>
    </w:p>
    <w:p w:rsidR="00F45610" w:rsidRDefault="00F45610">
      <w:pPr>
        <w:pStyle w:val="BodyText"/>
      </w:pPr>
    </w:p>
    <w:p w:rsidR="00F45610" w:rsidRDefault="00F45610">
      <w:pPr>
        <w:pStyle w:val="BodyText"/>
        <w:rPr>
          <w:sz w:val="28"/>
        </w:rPr>
      </w:pPr>
    </w:p>
    <w:p w:rsidR="00F45610" w:rsidRDefault="008D4F3A">
      <w:pPr>
        <w:pStyle w:val="Heading2"/>
        <w:numPr>
          <w:ilvl w:val="1"/>
          <w:numId w:val="7"/>
        </w:numPr>
        <w:tabs>
          <w:tab w:val="left" w:pos="885"/>
        </w:tabs>
        <w:ind w:hanging="774"/>
        <w:jc w:val="both"/>
      </w:pPr>
      <w:bookmarkStart w:id="200" w:name="3.5_Geometric_Analysis:_Usability_&amp;_Sema"/>
      <w:bookmarkStart w:id="201" w:name="_bookmark53"/>
      <w:bookmarkEnd w:id="200"/>
      <w:bookmarkEnd w:id="201"/>
      <w:r>
        <w:t>Geometric Analysis:  Usability &amp;</w:t>
      </w:r>
      <w:r>
        <w:rPr>
          <w:spacing w:val="14"/>
        </w:rPr>
        <w:t xml:space="preserve"> </w:t>
      </w:r>
      <w:r>
        <w:t>Semantics</w:t>
      </w:r>
    </w:p>
    <w:p w:rsidR="00F45610" w:rsidRDefault="008D4F3A">
      <w:pPr>
        <w:pStyle w:val="BodyText"/>
        <w:spacing w:before="293" w:line="252" w:lineRule="auto"/>
        <w:ind w:left="109" w:right="108"/>
        <w:jc w:val="both"/>
      </w:pPr>
      <w:r>
        <w:t>Even</w:t>
      </w:r>
      <w:r>
        <w:rPr>
          <w:spacing w:val="-11"/>
        </w:rPr>
        <w:t xml:space="preserve"> </w:t>
      </w:r>
      <w:r>
        <w:t>for</w:t>
      </w:r>
      <w:r>
        <w:rPr>
          <w:spacing w:val="-11"/>
        </w:rPr>
        <w:t xml:space="preserve"> </w:t>
      </w:r>
      <w:r>
        <w:t>a</w:t>
      </w:r>
      <w:r>
        <w:rPr>
          <w:spacing w:val="-11"/>
        </w:rPr>
        <w:t xml:space="preserve"> </w:t>
      </w:r>
      <w:r>
        <w:t>new</w:t>
      </w:r>
      <w:r>
        <w:rPr>
          <w:spacing w:val="-11"/>
        </w:rPr>
        <w:t xml:space="preserve"> </w:t>
      </w:r>
      <w:r>
        <w:t>part</w:t>
      </w:r>
      <w:r>
        <w:rPr>
          <w:spacing w:val="-11"/>
        </w:rPr>
        <w:t xml:space="preserve"> </w:t>
      </w:r>
      <w:r>
        <w:t>that</w:t>
      </w:r>
      <w:r>
        <w:rPr>
          <w:spacing w:val="-11"/>
        </w:rPr>
        <w:t xml:space="preserve"> </w:t>
      </w:r>
      <w:r>
        <w:t>is</w:t>
      </w:r>
      <w:r>
        <w:rPr>
          <w:spacing w:val="-11"/>
        </w:rPr>
        <w:t xml:space="preserve"> </w:t>
      </w:r>
      <w:r>
        <w:t>viable</w:t>
      </w:r>
      <w:r>
        <w:rPr>
          <w:spacing w:val="-11"/>
        </w:rPr>
        <w:t xml:space="preserve"> </w:t>
      </w:r>
      <w:r>
        <w:t>and</w:t>
      </w:r>
      <w:r>
        <w:rPr>
          <w:spacing w:val="-11"/>
        </w:rPr>
        <w:t xml:space="preserve"> </w:t>
      </w:r>
      <w:r>
        <w:t>durable,</w:t>
      </w:r>
      <w:r>
        <w:rPr>
          <w:spacing w:val="-9"/>
        </w:rPr>
        <w:t xml:space="preserve"> </w:t>
      </w:r>
      <w:r>
        <w:t>there</w:t>
      </w:r>
      <w:r>
        <w:rPr>
          <w:spacing w:val="-11"/>
        </w:rPr>
        <w:t xml:space="preserve"> </w:t>
      </w:r>
      <w:r>
        <w:t>are</w:t>
      </w:r>
      <w:r>
        <w:rPr>
          <w:spacing w:val="-11"/>
        </w:rPr>
        <w:t xml:space="preserve"> </w:t>
      </w:r>
      <w:r>
        <w:t>often</w:t>
      </w:r>
      <w:r>
        <w:rPr>
          <w:spacing w:val="-11"/>
        </w:rPr>
        <w:t xml:space="preserve"> </w:t>
      </w:r>
      <w:r>
        <w:t>further</w:t>
      </w:r>
      <w:r>
        <w:rPr>
          <w:spacing w:val="-11"/>
        </w:rPr>
        <w:t xml:space="preserve"> </w:t>
      </w:r>
      <w:r>
        <w:t>considerations</w:t>
      </w:r>
      <w:r>
        <w:rPr>
          <w:spacing w:val="-11"/>
        </w:rPr>
        <w:t xml:space="preserve"> </w:t>
      </w:r>
      <w:r>
        <w:t>related</w:t>
      </w:r>
      <w:r>
        <w:rPr>
          <w:spacing w:val="-11"/>
        </w:rPr>
        <w:t xml:space="preserve"> </w:t>
      </w:r>
      <w:r>
        <w:t>to</w:t>
      </w:r>
      <w:r>
        <w:rPr>
          <w:spacing w:val="-11"/>
        </w:rPr>
        <w:t xml:space="preserve"> </w:t>
      </w:r>
      <w:r>
        <w:t xml:space="preserve">the actual usage of the attachment.  </w:t>
      </w:r>
      <w:r>
        <w:rPr>
          <w:spacing w:val="-10"/>
        </w:rPr>
        <w:t xml:space="preserve">We </w:t>
      </w:r>
      <w:r>
        <w:t xml:space="preserve">provide two exemplar </w:t>
      </w:r>
      <w:proofErr w:type="gramStart"/>
      <w:r>
        <w:t>analysis</w:t>
      </w:r>
      <w:proofErr w:type="gramEnd"/>
      <w:r>
        <w:t xml:space="preserve"> of usability and  </w:t>
      </w:r>
      <w:r>
        <w:rPr>
          <w:spacing w:val="40"/>
        </w:rPr>
        <w:t xml:space="preserve"> </w:t>
      </w:r>
      <w:r>
        <w:t>semantics:</w:t>
      </w:r>
    </w:p>
    <w:p w:rsidR="00F45610" w:rsidRDefault="008D4F3A">
      <w:pPr>
        <w:pStyle w:val="BodyText"/>
        <w:spacing w:line="252" w:lineRule="auto"/>
        <w:ind w:left="109" w:right="107"/>
        <w:jc w:val="both"/>
      </w:pPr>
      <w:r>
        <w:rPr>
          <w:i/>
        </w:rPr>
        <w:t>(</w:t>
      </w:r>
      <w:proofErr w:type="spellStart"/>
      <w:r>
        <w:rPr>
          <w:i/>
        </w:rPr>
        <w:t>i</w:t>
      </w:r>
      <w:proofErr w:type="spellEnd"/>
      <w:r>
        <w:rPr>
          <w:i/>
        </w:rPr>
        <w:t>)</w:t>
      </w:r>
      <w:r>
        <w:rPr>
          <w:i/>
          <w:spacing w:val="-8"/>
        </w:rPr>
        <w:t xml:space="preserve"> </w:t>
      </w:r>
      <w:proofErr w:type="gramStart"/>
      <w:r>
        <w:t>for</w:t>
      </w:r>
      <w:proofErr w:type="gramEnd"/>
      <w:r>
        <w:rPr>
          <w:spacing w:val="-8"/>
        </w:rPr>
        <w:t xml:space="preserve"> </w:t>
      </w:r>
      <w:r>
        <w:t>handle-like</w:t>
      </w:r>
      <w:r>
        <w:rPr>
          <w:spacing w:val="-8"/>
        </w:rPr>
        <w:t xml:space="preserve"> </w:t>
      </w:r>
      <w:r>
        <w:t>attachments,</w:t>
      </w:r>
      <w:r>
        <w:rPr>
          <w:spacing w:val="-7"/>
        </w:rPr>
        <w:t xml:space="preserve"> </w:t>
      </w:r>
      <w:r>
        <w:t>we</w:t>
      </w:r>
      <w:r>
        <w:rPr>
          <w:spacing w:val="-8"/>
        </w:rPr>
        <w:t xml:space="preserve"> </w:t>
      </w:r>
      <w:r>
        <w:t>consider</w:t>
      </w:r>
      <w:r>
        <w:rPr>
          <w:spacing w:val="-8"/>
        </w:rPr>
        <w:t xml:space="preserve"> </w:t>
      </w:r>
      <w:r>
        <w:t>whether</w:t>
      </w:r>
      <w:r>
        <w:rPr>
          <w:spacing w:val="-8"/>
        </w:rPr>
        <w:t xml:space="preserve"> </w:t>
      </w:r>
      <w:r>
        <w:t>its</w:t>
      </w:r>
      <w:r>
        <w:rPr>
          <w:spacing w:val="-8"/>
        </w:rPr>
        <w:t xml:space="preserve"> </w:t>
      </w:r>
      <w:r>
        <w:t>attachment</w:t>
      </w:r>
      <w:r>
        <w:rPr>
          <w:spacing w:val="-8"/>
        </w:rPr>
        <w:t xml:space="preserve"> </w:t>
      </w:r>
      <w:r>
        <w:t>point</w:t>
      </w:r>
      <w:r>
        <w:rPr>
          <w:spacing w:val="-8"/>
        </w:rPr>
        <w:t xml:space="preserve"> </w:t>
      </w:r>
      <w:r>
        <w:t>creates</w:t>
      </w:r>
      <w:r>
        <w:rPr>
          <w:spacing w:val="-8"/>
        </w:rPr>
        <w:t xml:space="preserve"> </w:t>
      </w:r>
      <w:r>
        <w:t>a</w:t>
      </w:r>
      <w:r>
        <w:rPr>
          <w:spacing w:val="-8"/>
        </w:rPr>
        <w:t xml:space="preserve"> </w:t>
      </w:r>
      <w:r>
        <w:t>balance</w:t>
      </w:r>
      <w:r>
        <w:rPr>
          <w:spacing w:val="-8"/>
        </w:rPr>
        <w:t xml:space="preserve"> </w:t>
      </w:r>
      <w:r>
        <w:t>of</w:t>
      </w:r>
      <w:r>
        <w:rPr>
          <w:spacing w:val="-8"/>
        </w:rPr>
        <w:t xml:space="preserve"> </w:t>
      </w:r>
      <w:r>
        <w:t xml:space="preserve">the entire object when being gripped or held; and to illustrate a metric which is highly specific to one attachment technique </w:t>
      </w:r>
      <w:r>
        <w:rPr>
          <w:i/>
        </w:rPr>
        <w:t xml:space="preserve">(ii) </w:t>
      </w:r>
      <w:r>
        <w:t>an aesthetic strap length</w:t>
      </w:r>
      <w:r>
        <w:rPr>
          <w:spacing w:val="-28"/>
        </w:rPr>
        <w:t xml:space="preserve"> </w:t>
      </w:r>
      <w:r>
        <w:t>metric.</w:t>
      </w:r>
    </w:p>
    <w:p w:rsidR="00F45610" w:rsidRDefault="008D4F3A">
      <w:pPr>
        <w:pStyle w:val="BodyText"/>
        <w:spacing w:before="25" w:line="252" w:lineRule="auto"/>
        <w:ind w:left="110" w:right="107" w:firstLine="351"/>
        <w:jc w:val="both"/>
      </w:pPr>
      <w:r>
        <w:t xml:space="preserve">It is only natural that the analysis of usability and semantics would be highly specific to the </w:t>
      </w:r>
      <w:r>
        <w:rPr>
          <w:w w:val="99"/>
        </w:rPr>
        <w:t xml:space="preserve">type of attachment being used. </w:t>
      </w:r>
      <w:r>
        <w:rPr>
          <w:spacing w:val="-2"/>
          <w:w w:val="99"/>
        </w:rPr>
        <w:t>For</w:t>
      </w:r>
      <w:r>
        <w:rPr>
          <w:w w:val="99"/>
        </w:rPr>
        <w:t xml:space="preserve"> </w:t>
      </w:r>
      <w:r>
        <w:rPr>
          <w:spacing w:val="-1"/>
          <w:w w:val="99"/>
        </w:rPr>
        <w:t>example,</w:t>
      </w:r>
      <w:r>
        <w:rPr>
          <w:w w:val="99"/>
        </w:rPr>
        <w:t xml:space="preserve"> </w:t>
      </w:r>
      <w:proofErr w:type="spellStart"/>
      <w:r>
        <w:rPr>
          <w:spacing w:val="-11"/>
          <w:w w:val="99"/>
        </w:rPr>
        <w:t>Pre´vost</w:t>
      </w:r>
      <w:proofErr w:type="spellEnd"/>
      <w:r>
        <w:rPr>
          <w:w w:val="99"/>
        </w:rPr>
        <w:t xml:space="preserve"> et al. discuss geometric </w:t>
      </w:r>
      <w:r>
        <w:rPr>
          <w:w w:val="98"/>
        </w:rPr>
        <w:t xml:space="preserve">modifications </w:t>
      </w:r>
      <w:r>
        <w:rPr>
          <w:w w:val="99"/>
        </w:rPr>
        <w:t xml:space="preserve">that </w:t>
      </w:r>
      <w:r>
        <w:t xml:space="preserve">can achieve balance such that an object will stand without falling </w:t>
      </w:r>
      <w:hyperlink w:anchor="_bookmark185" w:history="1">
        <w:r>
          <w:t>[44].</w:t>
        </w:r>
      </w:hyperlink>
      <w:r>
        <w:t xml:space="preserve"> Thus, the metrics we present</w:t>
      </w:r>
      <w:r>
        <w:rPr>
          <w:spacing w:val="-4"/>
        </w:rPr>
        <w:t xml:space="preserve"> </w:t>
      </w:r>
      <w:r>
        <w:t>are</w:t>
      </w:r>
      <w:r>
        <w:rPr>
          <w:spacing w:val="-4"/>
        </w:rPr>
        <w:t xml:space="preserve"> </w:t>
      </w:r>
      <w:r>
        <w:t>by</w:t>
      </w:r>
      <w:r>
        <w:rPr>
          <w:spacing w:val="-4"/>
        </w:rPr>
        <w:t xml:space="preserve"> </w:t>
      </w:r>
      <w:r>
        <w:t>no</w:t>
      </w:r>
      <w:r>
        <w:rPr>
          <w:spacing w:val="-4"/>
        </w:rPr>
        <w:t xml:space="preserve"> </w:t>
      </w:r>
      <w:r>
        <w:t>means</w:t>
      </w:r>
      <w:r>
        <w:rPr>
          <w:spacing w:val="-4"/>
        </w:rPr>
        <w:t xml:space="preserve"> </w:t>
      </w:r>
      <w:r>
        <w:t>exhaustive</w:t>
      </w:r>
      <w:r>
        <w:rPr>
          <w:spacing w:val="-4"/>
        </w:rPr>
        <w:t xml:space="preserve"> </w:t>
      </w:r>
      <w:r>
        <w:t>for</w:t>
      </w:r>
      <w:r>
        <w:rPr>
          <w:spacing w:val="-4"/>
        </w:rPr>
        <w:t xml:space="preserve"> </w:t>
      </w:r>
      <w:r>
        <w:t>the</w:t>
      </w:r>
      <w:r>
        <w:rPr>
          <w:spacing w:val="-4"/>
        </w:rPr>
        <w:t xml:space="preserve"> </w:t>
      </w:r>
      <w:r>
        <w:t>usability</w:t>
      </w:r>
      <w:r>
        <w:rPr>
          <w:spacing w:val="-4"/>
        </w:rPr>
        <w:t xml:space="preserve"> </w:t>
      </w:r>
      <w:r>
        <w:t>and</w:t>
      </w:r>
      <w:r>
        <w:rPr>
          <w:spacing w:val="-4"/>
        </w:rPr>
        <w:t xml:space="preserve"> </w:t>
      </w:r>
      <w:r>
        <w:t>semantic</w:t>
      </w:r>
      <w:r>
        <w:rPr>
          <w:spacing w:val="-4"/>
        </w:rPr>
        <w:t xml:space="preserve"> </w:t>
      </w:r>
      <w:r>
        <w:t>aspects</w:t>
      </w:r>
      <w:r>
        <w:rPr>
          <w:spacing w:val="-4"/>
        </w:rPr>
        <w:t xml:space="preserve"> </w:t>
      </w:r>
      <w:r>
        <w:t>of</w:t>
      </w:r>
      <w:r>
        <w:rPr>
          <w:spacing w:val="-4"/>
        </w:rPr>
        <w:t xml:space="preserve"> </w:t>
      </w:r>
      <w:r>
        <w:t>attachments;</w:t>
      </w:r>
      <w:r>
        <w:rPr>
          <w:spacing w:val="-3"/>
        </w:rPr>
        <w:t xml:space="preserve"> </w:t>
      </w:r>
      <w:r>
        <w:t>rather they</w:t>
      </w:r>
      <w:r>
        <w:rPr>
          <w:spacing w:val="-13"/>
        </w:rPr>
        <w:t xml:space="preserve"> </w:t>
      </w:r>
      <w:r>
        <w:t>suggest</w:t>
      </w:r>
      <w:r>
        <w:rPr>
          <w:spacing w:val="-13"/>
        </w:rPr>
        <w:t xml:space="preserve"> </w:t>
      </w:r>
      <w:r>
        <w:t>exemplar</w:t>
      </w:r>
      <w:r>
        <w:rPr>
          <w:spacing w:val="-13"/>
        </w:rPr>
        <w:t xml:space="preserve"> </w:t>
      </w:r>
      <w:r>
        <w:t>analysis</w:t>
      </w:r>
      <w:r>
        <w:rPr>
          <w:spacing w:val="-13"/>
        </w:rPr>
        <w:t xml:space="preserve"> </w:t>
      </w:r>
      <w:r>
        <w:t>that</w:t>
      </w:r>
      <w:r>
        <w:rPr>
          <w:spacing w:val="-13"/>
        </w:rPr>
        <w:t xml:space="preserve"> </w:t>
      </w:r>
      <w:r>
        <w:t>goes</w:t>
      </w:r>
      <w:r>
        <w:rPr>
          <w:spacing w:val="-13"/>
        </w:rPr>
        <w:t xml:space="preserve"> </w:t>
      </w:r>
      <w:r>
        <w:t>beyond</w:t>
      </w:r>
      <w:r>
        <w:rPr>
          <w:spacing w:val="-13"/>
        </w:rPr>
        <w:t xml:space="preserve"> </w:t>
      </w:r>
      <w:r>
        <w:t>the</w:t>
      </w:r>
      <w:r>
        <w:rPr>
          <w:spacing w:val="-13"/>
        </w:rPr>
        <w:t xml:space="preserve"> </w:t>
      </w:r>
      <w:r>
        <w:t>stage</w:t>
      </w:r>
      <w:r>
        <w:rPr>
          <w:spacing w:val="-13"/>
        </w:rPr>
        <w:t xml:space="preserve"> </w:t>
      </w:r>
      <w:r>
        <w:t>of</w:t>
      </w:r>
      <w:r>
        <w:rPr>
          <w:spacing w:val="-13"/>
        </w:rPr>
        <w:t xml:space="preserve"> </w:t>
      </w:r>
      <w:r>
        <w:t>fabrication</w:t>
      </w:r>
      <w:r>
        <w:rPr>
          <w:spacing w:val="-13"/>
        </w:rPr>
        <w:t xml:space="preserve"> </w:t>
      </w:r>
      <w:r>
        <w:t>and</w:t>
      </w:r>
      <w:r>
        <w:rPr>
          <w:spacing w:val="-13"/>
        </w:rPr>
        <w:t xml:space="preserve"> </w:t>
      </w:r>
      <w:r>
        <w:t>considers</w:t>
      </w:r>
      <w:r>
        <w:rPr>
          <w:spacing w:val="-13"/>
        </w:rPr>
        <w:t xml:space="preserve"> </w:t>
      </w:r>
      <w:r>
        <w:t>the</w:t>
      </w:r>
      <w:r>
        <w:rPr>
          <w:spacing w:val="-13"/>
        </w:rPr>
        <w:t xml:space="preserve"> </w:t>
      </w:r>
      <w:r>
        <w:t>effects and tradeoffs for an attachment in</w:t>
      </w:r>
      <w:r>
        <w:rPr>
          <w:spacing w:val="-24"/>
        </w:rPr>
        <w:t xml:space="preserve"> </w:t>
      </w:r>
      <w:r>
        <w:t>use.</w:t>
      </w:r>
    </w:p>
    <w:p w:rsidR="00F45610" w:rsidRDefault="00F45610">
      <w:pPr>
        <w:pStyle w:val="BodyText"/>
      </w:pPr>
    </w:p>
    <w:p w:rsidR="00F45610" w:rsidRDefault="00F45610">
      <w:pPr>
        <w:pStyle w:val="BodyText"/>
        <w:spacing w:before="9"/>
        <w:rPr>
          <w:sz w:val="20"/>
        </w:rPr>
      </w:pPr>
    </w:p>
    <w:p w:rsidR="00F45610" w:rsidRDefault="008D4F3A">
      <w:pPr>
        <w:pStyle w:val="Heading4"/>
      </w:pPr>
      <w:r>
        <w:t xml:space="preserve">Balance When Holding an Object </w:t>
      </w:r>
      <w:proofErr w:type="gramStart"/>
      <w:r>
        <w:t>By</w:t>
      </w:r>
      <w:proofErr w:type="gramEnd"/>
      <w:r>
        <w:t xml:space="preserve"> the Attachment</w:t>
      </w:r>
    </w:p>
    <w:p w:rsidR="00F45610" w:rsidRDefault="00F45610">
      <w:pPr>
        <w:pStyle w:val="BodyText"/>
        <w:spacing w:before="9"/>
        <w:rPr>
          <w:b/>
          <w:sz w:val="19"/>
        </w:rPr>
      </w:pPr>
    </w:p>
    <w:p w:rsidR="00F45610" w:rsidRDefault="008D4F3A">
      <w:pPr>
        <w:pStyle w:val="BodyText"/>
        <w:spacing w:before="1" w:line="252" w:lineRule="auto"/>
        <w:ind w:left="110" w:right="108"/>
        <w:jc w:val="both"/>
      </w:pPr>
      <w:r>
        <w:t>The balance when holding an object by a given attachment can be measured by moment, which indicates</w:t>
      </w:r>
      <w:r>
        <w:rPr>
          <w:spacing w:val="-14"/>
        </w:rPr>
        <w:t xml:space="preserve"> </w:t>
      </w:r>
      <w:r>
        <w:t>the</w:t>
      </w:r>
      <w:r>
        <w:rPr>
          <w:spacing w:val="-14"/>
        </w:rPr>
        <w:t xml:space="preserve"> </w:t>
      </w:r>
      <w:r>
        <w:t>tendency</w:t>
      </w:r>
      <w:r>
        <w:rPr>
          <w:spacing w:val="-14"/>
        </w:rPr>
        <w:t xml:space="preserve"> </w:t>
      </w:r>
      <w:r>
        <w:t>of</w:t>
      </w:r>
      <w:r>
        <w:rPr>
          <w:spacing w:val="-14"/>
        </w:rPr>
        <w:t xml:space="preserve"> </w:t>
      </w:r>
      <w:r>
        <w:t>the</w:t>
      </w:r>
      <w:r>
        <w:rPr>
          <w:spacing w:val="-14"/>
        </w:rPr>
        <w:t xml:space="preserve"> </w:t>
      </w:r>
      <w:r>
        <w:t>held</w:t>
      </w:r>
      <w:r>
        <w:rPr>
          <w:spacing w:val="-14"/>
        </w:rPr>
        <w:t xml:space="preserve"> </w:t>
      </w:r>
      <w:r>
        <w:t>object</w:t>
      </w:r>
      <w:r>
        <w:rPr>
          <w:spacing w:val="-14"/>
        </w:rPr>
        <w:t xml:space="preserve"> </w:t>
      </w:r>
      <w:r>
        <w:t>to</w:t>
      </w:r>
      <w:r>
        <w:rPr>
          <w:spacing w:val="-14"/>
        </w:rPr>
        <w:t xml:space="preserve"> </w:t>
      </w:r>
      <w:r>
        <w:t>rotate</w:t>
      </w:r>
      <w:r>
        <w:rPr>
          <w:spacing w:val="-14"/>
        </w:rPr>
        <w:t xml:space="preserve"> </w:t>
      </w:r>
      <w:r>
        <w:t>under</w:t>
      </w:r>
      <w:r>
        <w:rPr>
          <w:spacing w:val="-14"/>
        </w:rPr>
        <w:t xml:space="preserve"> </w:t>
      </w:r>
      <w:r>
        <w:t>its</w:t>
      </w:r>
      <w:r>
        <w:rPr>
          <w:spacing w:val="-14"/>
        </w:rPr>
        <w:t xml:space="preserve"> </w:t>
      </w:r>
      <w:r>
        <w:t>own</w:t>
      </w:r>
      <w:r>
        <w:rPr>
          <w:spacing w:val="-14"/>
        </w:rPr>
        <w:t xml:space="preserve"> </w:t>
      </w:r>
      <w:r>
        <w:t>weight.</w:t>
      </w:r>
      <w:r>
        <w:rPr>
          <w:spacing w:val="5"/>
        </w:rPr>
        <w:t xml:space="preserve"> </w:t>
      </w:r>
      <w:proofErr w:type="gramStart"/>
      <w:r>
        <w:t>For</w:t>
      </w:r>
      <w:r>
        <w:rPr>
          <w:spacing w:val="-14"/>
        </w:rPr>
        <w:t xml:space="preserve"> </w:t>
      </w:r>
      <w:r>
        <w:t>example,</w:t>
      </w:r>
      <w:r>
        <w:rPr>
          <w:spacing w:val="-12"/>
        </w:rPr>
        <w:t xml:space="preserve"> </w:t>
      </w:r>
      <w:r>
        <w:t>as</w:t>
      </w:r>
      <w:r>
        <w:rPr>
          <w:spacing w:val="-14"/>
        </w:rPr>
        <w:t xml:space="preserve"> </w:t>
      </w:r>
      <w:r>
        <w:t>shown</w:t>
      </w:r>
      <w:r>
        <w:rPr>
          <w:spacing w:val="-14"/>
        </w:rPr>
        <w:t xml:space="preserve"> </w:t>
      </w:r>
      <w:r>
        <w:t>in the</w:t>
      </w:r>
      <w:r>
        <w:rPr>
          <w:spacing w:val="-9"/>
        </w:rPr>
        <w:t xml:space="preserve"> </w:t>
      </w:r>
      <w:r>
        <w:t>4</w:t>
      </w:r>
      <w:r>
        <w:rPr>
          <w:spacing w:val="-9"/>
        </w:rPr>
        <w:t xml:space="preserve"> </w:t>
      </w:r>
      <w:r>
        <w:t>pack’</w:t>
      </w:r>
      <w:r>
        <w:rPr>
          <w:spacing w:val="-9"/>
        </w:rPr>
        <w:t xml:space="preserve"> </w:t>
      </w:r>
      <w:r>
        <w:t>holder</w:t>
      </w:r>
      <w:r>
        <w:rPr>
          <w:spacing w:val="-9"/>
        </w:rPr>
        <w:t xml:space="preserve"> </w:t>
      </w:r>
      <w:r>
        <w:t>in</w:t>
      </w:r>
      <w:r>
        <w:rPr>
          <w:spacing w:val="-9"/>
        </w:rPr>
        <w:t xml:space="preserve"> </w:t>
      </w:r>
      <w:r>
        <w:t>Figure</w:t>
      </w:r>
      <w:r>
        <w:rPr>
          <w:spacing w:val="-9"/>
        </w:rPr>
        <w:t xml:space="preserve"> </w:t>
      </w:r>
      <w:hyperlink w:anchor="_bookmark41" w:history="1">
        <w:r>
          <w:t>3.3b,</w:t>
        </w:r>
      </w:hyperlink>
      <w:r>
        <w:rPr>
          <w:spacing w:val="-8"/>
        </w:rPr>
        <w:t xml:space="preserve"> </w:t>
      </w:r>
      <w:r>
        <w:t>if</w:t>
      </w:r>
      <w:r>
        <w:rPr>
          <w:spacing w:val="-9"/>
        </w:rPr>
        <w:t xml:space="preserve"> </w:t>
      </w:r>
      <w:r>
        <w:t>the</w:t>
      </w:r>
      <w:r>
        <w:rPr>
          <w:spacing w:val="-9"/>
        </w:rPr>
        <w:t xml:space="preserve"> </w:t>
      </w:r>
      <w:r>
        <w:t>handle</w:t>
      </w:r>
      <w:r>
        <w:rPr>
          <w:spacing w:val="-9"/>
        </w:rPr>
        <w:t xml:space="preserve"> </w:t>
      </w:r>
      <w:r>
        <w:t>is</w:t>
      </w:r>
      <w:r>
        <w:rPr>
          <w:spacing w:val="-9"/>
        </w:rPr>
        <w:t xml:space="preserve"> </w:t>
      </w:r>
      <w:r>
        <w:t>rotated</w:t>
      </w:r>
      <w:r>
        <w:rPr>
          <w:spacing w:val="-9"/>
        </w:rPr>
        <w:t xml:space="preserve"> </w:t>
      </w:r>
      <w:r>
        <w:t>90</w:t>
      </w:r>
      <w:r>
        <w:rPr>
          <w:spacing w:val="-9"/>
        </w:rPr>
        <w:t xml:space="preserve"> </w:t>
      </w:r>
      <w:r>
        <w:t>degrees,</w:t>
      </w:r>
      <w:r>
        <w:rPr>
          <w:spacing w:val="-8"/>
        </w:rPr>
        <w:t xml:space="preserve"> </w:t>
      </w:r>
      <w:r>
        <w:t>it</w:t>
      </w:r>
      <w:r>
        <w:rPr>
          <w:spacing w:val="-9"/>
        </w:rPr>
        <w:t xml:space="preserve"> </w:t>
      </w:r>
      <w:r>
        <w:t>would</w:t>
      </w:r>
      <w:r>
        <w:rPr>
          <w:spacing w:val="-9"/>
        </w:rPr>
        <w:t xml:space="preserve"> </w:t>
      </w:r>
      <w:r>
        <w:t>be</w:t>
      </w:r>
      <w:r>
        <w:rPr>
          <w:spacing w:val="-9"/>
        </w:rPr>
        <w:t xml:space="preserve"> </w:t>
      </w:r>
      <w:r>
        <w:t>more</w:t>
      </w:r>
      <w:r>
        <w:rPr>
          <w:spacing w:val="-9"/>
        </w:rPr>
        <w:t xml:space="preserve"> </w:t>
      </w:r>
      <w:r>
        <w:t>difficult</w:t>
      </w:r>
      <w:r>
        <w:rPr>
          <w:spacing w:val="-9"/>
        </w:rPr>
        <w:t xml:space="preserve"> </w:t>
      </w:r>
      <w:r>
        <w:t>to hold</w:t>
      </w:r>
      <w:r>
        <w:rPr>
          <w:spacing w:val="-9"/>
        </w:rPr>
        <w:t xml:space="preserve"> </w:t>
      </w:r>
      <w:r>
        <w:t>the</w:t>
      </w:r>
      <w:r>
        <w:rPr>
          <w:spacing w:val="-9"/>
        </w:rPr>
        <w:t xml:space="preserve"> </w:t>
      </w:r>
      <w:r>
        <w:t>cans.</w:t>
      </w:r>
      <w:proofErr w:type="gramEnd"/>
      <w:r>
        <w:rPr>
          <w:spacing w:val="8"/>
        </w:rPr>
        <w:t xml:space="preserve"> </w:t>
      </w:r>
      <w:r>
        <w:t>When</w:t>
      </w:r>
      <w:r>
        <w:rPr>
          <w:spacing w:val="-9"/>
        </w:rPr>
        <w:t xml:space="preserve"> </w:t>
      </w:r>
      <w:r>
        <w:t>there</w:t>
      </w:r>
      <w:r>
        <w:rPr>
          <w:spacing w:val="-9"/>
        </w:rPr>
        <w:t xml:space="preserve"> </w:t>
      </w:r>
      <w:r>
        <w:t>are</w:t>
      </w:r>
      <w:r>
        <w:rPr>
          <w:spacing w:val="-9"/>
        </w:rPr>
        <w:t xml:space="preserve"> </w:t>
      </w:r>
      <w:r>
        <w:t>multiple</w:t>
      </w:r>
      <w:r>
        <w:rPr>
          <w:spacing w:val="-9"/>
        </w:rPr>
        <w:t xml:space="preserve"> </w:t>
      </w:r>
      <w:r>
        <w:t>contact</w:t>
      </w:r>
      <w:r>
        <w:rPr>
          <w:spacing w:val="-9"/>
        </w:rPr>
        <w:t xml:space="preserve"> </w:t>
      </w:r>
      <w:r>
        <w:t>points</w:t>
      </w:r>
      <w:r>
        <w:rPr>
          <w:spacing w:val="-9"/>
        </w:rPr>
        <w:t xml:space="preserve"> </w:t>
      </w:r>
      <w:r>
        <w:t>selected</w:t>
      </w:r>
      <w:r>
        <w:rPr>
          <w:spacing w:val="-9"/>
        </w:rPr>
        <w:t xml:space="preserve"> </w:t>
      </w:r>
      <w:r>
        <w:t>(such</w:t>
      </w:r>
      <w:r>
        <w:rPr>
          <w:spacing w:val="-9"/>
        </w:rPr>
        <w:t xml:space="preserve"> </w:t>
      </w:r>
      <w:r>
        <w:t>as</w:t>
      </w:r>
      <w:r>
        <w:rPr>
          <w:spacing w:val="-9"/>
        </w:rPr>
        <w:t xml:space="preserve"> </w:t>
      </w:r>
      <w:r>
        <w:t>the</w:t>
      </w:r>
      <w:r>
        <w:rPr>
          <w:spacing w:val="-9"/>
        </w:rPr>
        <w:t xml:space="preserve"> </w:t>
      </w:r>
      <w:r>
        <w:t>handle</w:t>
      </w:r>
      <w:r>
        <w:rPr>
          <w:spacing w:val="-9"/>
        </w:rPr>
        <w:t xml:space="preserve"> </w:t>
      </w:r>
      <w:r>
        <w:t>on</w:t>
      </w:r>
      <w:r>
        <w:rPr>
          <w:spacing w:val="-9"/>
        </w:rPr>
        <w:t xml:space="preserve"> </w:t>
      </w:r>
      <w:r>
        <w:t>an</w:t>
      </w:r>
      <w:r>
        <w:rPr>
          <w:spacing w:val="-9"/>
        </w:rPr>
        <w:t xml:space="preserve"> </w:t>
      </w:r>
      <w:r>
        <w:t>espresso cup), we simply sum up the moments of these points before</w:t>
      </w:r>
      <w:r>
        <w:rPr>
          <w:spacing w:val="-35"/>
        </w:rPr>
        <w:t xml:space="preserve"> </w:t>
      </w:r>
      <w:r>
        <w:t>normalization.</w:t>
      </w:r>
    </w:p>
    <w:p w:rsidR="00F45610" w:rsidRDefault="00F45610">
      <w:pPr>
        <w:pStyle w:val="BodyText"/>
      </w:pPr>
    </w:p>
    <w:p w:rsidR="00F45610" w:rsidRDefault="00F45610">
      <w:pPr>
        <w:pStyle w:val="BodyText"/>
        <w:spacing w:before="9"/>
        <w:rPr>
          <w:sz w:val="20"/>
        </w:rPr>
      </w:pPr>
    </w:p>
    <w:p w:rsidR="00F45610" w:rsidRDefault="008D4F3A">
      <w:pPr>
        <w:pStyle w:val="Heading4"/>
      </w:pPr>
      <w:r>
        <w:t>Technique Dependent Usability Analysis: Strap Length</w:t>
      </w:r>
    </w:p>
    <w:p w:rsidR="00F45610" w:rsidRDefault="00F45610">
      <w:pPr>
        <w:pStyle w:val="BodyText"/>
        <w:spacing w:before="9"/>
        <w:rPr>
          <w:b/>
          <w:sz w:val="19"/>
        </w:rPr>
      </w:pPr>
    </w:p>
    <w:p w:rsidR="00F45610" w:rsidRDefault="008D4F3A">
      <w:pPr>
        <w:pStyle w:val="BodyText"/>
        <w:spacing w:before="1" w:line="252" w:lineRule="auto"/>
        <w:ind w:left="110" w:right="108"/>
        <w:jc w:val="both"/>
      </w:pPr>
      <w:r>
        <w:t>Some attachment techniques may make use of very specific usability analysis. For example</w:t>
      </w:r>
      <w:proofErr w:type="gramStart"/>
      <w:r>
        <w:t>,  the</w:t>
      </w:r>
      <w:proofErr w:type="gramEnd"/>
      <w:r>
        <w:t xml:space="preserve"> length of the strap is directly related to fastener cost and object appearance. In particular, we consider an analysis of strap length for a candidate attachment configuration normalized to a baseline (e.g., the bounding sphere of the existing object). The strap length can be computed from the aforementioned </w:t>
      </w:r>
      <w:r>
        <w:rPr>
          <w:spacing w:val="-3"/>
        </w:rPr>
        <w:t xml:space="preserve">convex </w:t>
      </w:r>
      <w:r>
        <w:t>hull of the strapping</w:t>
      </w:r>
      <w:r>
        <w:rPr>
          <w:spacing w:val="-24"/>
        </w:rPr>
        <w:t xml:space="preserve"> </w:t>
      </w:r>
      <w:r>
        <w:t>area.</w:t>
      </w:r>
    </w:p>
    <w:p w:rsidR="00F45610" w:rsidRDefault="00F45610">
      <w:pPr>
        <w:pStyle w:val="BodyText"/>
      </w:pPr>
    </w:p>
    <w:p w:rsidR="00F45610" w:rsidRDefault="00F45610">
      <w:pPr>
        <w:pStyle w:val="BodyText"/>
        <w:rPr>
          <w:sz w:val="28"/>
        </w:rPr>
      </w:pPr>
    </w:p>
    <w:p w:rsidR="00F45610" w:rsidRDefault="008D4F3A">
      <w:pPr>
        <w:pStyle w:val="Heading2"/>
        <w:numPr>
          <w:ilvl w:val="1"/>
          <w:numId w:val="7"/>
        </w:numPr>
        <w:tabs>
          <w:tab w:val="left" w:pos="885"/>
        </w:tabs>
        <w:ind w:hanging="774"/>
        <w:jc w:val="both"/>
      </w:pPr>
      <w:bookmarkStart w:id="202" w:name="3.6_A_Pipeline_For_Printed_Attachments"/>
      <w:bookmarkStart w:id="203" w:name="_bookmark54"/>
      <w:bookmarkEnd w:id="202"/>
      <w:bookmarkEnd w:id="203"/>
      <w:r>
        <w:t xml:space="preserve">A Pipeline </w:t>
      </w:r>
      <w:proofErr w:type="gramStart"/>
      <w:r>
        <w:rPr>
          <w:spacing w:val="-3"/>
        </w:rPr>
        <w:t>For</w:t>
      </w:r>
      <w:proofErr w:type="gramEnd"/>
      <w:r>
        <w:rPr>
          <w:spacing w:val="-3"/>
        </w:rPr>
        <w:t xml:space="preserve"> </w:t>
      </w:r>
      <w:r>
        <w:t>Printed</w:t>
      </w:r>
      <w:r>
        <w:rPr>
          <w:spacing w:val="69"/>
        </w:rPr>
        <w:t xml:space="preserve"> </w:t>
      </w:r>
      <w:r>
        <w:t>Attachments</w:t>
      </w:r>
    </w:p>
    <w:p w:rsidR="00F45610" w:rsidRDefault="008D4F3A">
      <w:pPr>
        <w:pStyle w:val="BodyText"/>
        <w:spacing w:before="293" w:line="252" w:lineRule="auto"/>
        <w:ind w:left="110" w:right="108"/>
        <w:jc w:val="both"/>
      </w:pPr>
      <w:r>
        <w:rPr>
          <w:spacing w:val="-10"/>
        </w:rPr>
        <w:t xml:space="preserve">We </w:t>
      </w:r>
      <w:r>
        <w:rPr>
          <w:spacing w:val="-3"/>
        </w:rPr>
        <w:t xml:space="preserve">have </w:t>
      </w:r>
      <w:r>
        <w:t xml:space="preserve">presented a series of geometric analysis that can be used to quantify the goodness of various potential attachment options from the perspective of viability, durability, and usability. As shown in Figure </w:t>
      </w:r>
      <w:hyperlink w:anchor="_bookmark36" w:history="1">
        <w:r>
          <w:t>3.2,</w:t>
        </w:r>
      </w:hyperlink>
      <w:r>
        <w:t xml:space="preserve"> analysis results can be integrated into a pipeline for supporting </w:t>
      </w:r>
      <w:proofErr w:type="spellStart"/>
      <w:r>
        <w:t>itera</w:t>
      </w:r>
      <w:proofErr w:type="spellEnd"/>
      <w:r>
        <w:t xml:space="preserve">- </w:t>
      </w:r>
      <w:proofErr w:type="spellStart"/>
      <w:r>
        <w:t>tion</w:t>
      </w:r>
      <w:proofErr w:type="spellEnd"/>
      <w:r>
        <w:t xml:space="preserve">, interactive exploration, model generation, </w:t>
      </w:r>
      <w:proofErr w:type="gramStart"/>
      <w:r>
        <w:t>printing</w:t>
      </w:r>
      <w:proofErr w:type="gramEnd"/>
      <w:r>
        <w:t xml:space="preserve"> and post-processing. </w:t>
      </w:r>
      <w:r>
        <w:rPr>
          <w:spacing w:val="-10"/>
        </w:rPr>
        <w:t xml:space="preserve">We </w:t>
      </w:r>
      <w:r>
        <w:t>illustrate these phases of the pipeline with our implemented tool, Encore.</w:t>
      </w:r>
    </w:p>
    <w:p w:rsidR="00F45610" w:rsidRDefault="00F45610">
      <w:pPr>
        <w:pStyle w:val="BodyText"/>
        <w:spacing w:before="9"/>
        <w:rPr>
          <w:sz w:val="26"/>
        </w:rPr>
      </w:pPr>
    </w:p>
    <w:p w:rsidR="00F45610" w:rsidRDefault="008D4F3A">
      <w:pPr>
        <w:pStyle w:val="BodyText"/>
        <w:ind w:left="3762" w:right="3762"/>
        <w:jc w:val="center"/>
      </w:pPr>
      <w:r>
        <w:t>24</w:t>
      </w:r>
    </w:p>
    <w:p w:rsidR="00F45610" w:rsidRDefault="00F45610">
      <w:pPr>
        <w:jc w:val="center"/>
        <w:sectPr w:rsidR="00F45610">
          <w:headerReference w:type="default" r:id="rId60"/>
          <w:footerReference w:type="default" r:id="rId61"/>
          <w:pgSz w:w="12240" w:h="15840"/>
          <w:pgMar w:top="1120" w:right="1420" w:bottom="280" w:left="1420" w:header="595" w:footer="0" w:gutter="0"/>
          <w:cols w:space="720"/>
        </w:sectPr>
      </w:pPr>
    </w:p>
    <w:p w:rsidR="00F45610" w:rsidRDefault="008D4F3A">
      <w:pPr>
        <w:pStyle w:val="Heading3"/>
        <w:numPr>
          <w:ilvl w:val="2"/>
          <w:numId w:val="7"/>
        </w:numPr>
        <w:tabs>
          <w:tab w:val="left" w:pos="971"/>
        </w:tabs>
        <w:spacing w:before="122"/>
        <w:ind w:hanging="860"/>
        <w:jc w:val="both"/>
      </w:pPr>
      <w:bookmarkStart w:id="204" w:name="3.6.1_Interactive_Exploration"/>
      <w:bookmarkStart w:id="205" w:name="_bookmark55"/>
      <w:bookmarkEnd w:id="204"/>
      <w:bookmarkEnd w:id="205"/>
      <w:r>
        <w:lastRenderedPageBreak/>
        <w:t>Interactive</w:t>
      </w:r>
      <w:r>
        <w:rPr>
          <w:spacing w:val="62"/>
        </w:rPr>
        <w:t xml:space="preserve"> </w:t>
      </w:r>
      <w:r>
        <w:t>Exploration</w:t>
      </w:r>
    </w:p>
    <w:p w:rsidR="00F45610" w:rsidRDefault="008D4F3A">
      <w:pPr>
        <w:pStyle w:val="BodyText"/>
        <w:spacing w:before="179" w:line="252" w:lineRule="auto"/>
        <w:ind w:left="109" w:right="108"/>
        <w:jc w:val="both"/>
      </w:pPr>
      <w:r>
        <w:t>The interactive exploration phase creates a feedback loop wherein a user can explore different design</w:t>
      </w:r>
      <w:r>
        <w:rPr>
          <w:spacing w:val="-13"/>
        </w:rPr>
        <w:t xml:space="preserve"> </w:t>
      </w:r>
      <w:r>
        <w:t>parameters.</w:t>
      </w:r>
      <w:r>
        <w:rPr>
          <w:spacing w:val="6"/>
        </w:rPr>
        <w:t xml:space="preserve"> </w:t>
      </w:r>
      <w:r>
        <w:t>Encore</w:t>
      </w:r>
      <w:r>
        <w:rPr>
          <w:spacing w:val="-13"/>
        </w:rPr>
        <w:t xml:space="preserve"> </w:t>
      </w:r>
      <w:r>
        <w:t>provides</w:t>
      </w:r>
      <w:r>
        <w:rPr>
          <w:spacing w:val="-13"/>
        </w:rPr>
        <w:t xml:space="preserve"> </w:t>
      </w:r>
      <w:r>
        <w:t>visualization</w:t>
      </w:r>
      <w:r>
        <w:rPr>
          <w:spacing w:val="-13"/>
        </w:rPr>
        <w:t xml:space="preserve"> </w:t>
      </w:r>
      <w:r>
        <w:t>and</w:t>
      </w:r>
      <w:r>
        <w:rPr>
          <w:spacing w:val="-13"/>
        </w:rPr>
        <w:t xml:space="preserve"> </w:t>
      </w:r>
      <w:r>
        <w:t>direct</w:t>
      </w:r>
      <w:r>
        <w:rPr>
          <w:spacing w:val="-13"/>
        </w:rPr>
        <w:t xml:space="preserve"> </w:t>
      </w:r>
      <w:r>
        <w:t>manipulation</w:t>
      </w:r>
      <w:r>
        <w:rPr>
          <w:spacing w:val="-13"/>
        </w:rPr>
        <w:t xml:space="preserve"> </w:t>
      </w:r>
      <w:r>
        <w:t>techniques</w:t>
      </w:r>
      <w:r>
        <w:rPr>
          <w:spacing w:val="-13"/>
        </w:rPr>
        <w:t xml:space="preserve"> </w:t>
      </w:r>
      <w:r>
        <w:t>to</w:t>
      </w:r>
      <w:r>
        <w:rPr>
          <w:spacing w:val="-13"/>
        </w:rPr>
        <w:t xml:space="preserve"> </w:t>
      </w:r>
      <w:r>
        <w:t>facilitate this</w:t>
      </w:r>
      <w:r>
        <w:rPr>
          <w:spacing w:val="-6"/>
        </w:rPr>
        <w:t xml:space="preserve"> </w:t>
      </w:r>
      <w:r>
        <w:t>process.</w:t>
      </w:r>
    </w:p>
    <w:p w:rsidR="00F45610" w:rsidRDefault="000E256A">
      <w:pPr>
        <w:pStyle w:val="BodyText"/>
        <w:rPr>
          <w:sz w:val="17"/>
        </w:rPr>
      </w:pPr>
      <w:r>
        <w:rPr>
          <w:noProof/>
        </w:rPr>
        <mc:AlternateContent>
          <mc:Choice Requires="wpg">
            <w:drawing>
              <wp:anchor distT="0" distB="0" distL="0" distR="0" simplePos="0" relativeHeight="1576" behindDoc="0" locked="0" layoutInCell="1" allowOverlap="1">
                <wp:simplePos x="0" y="0"/>
                <wp:positionH relativeFrom="page">
                  <wp:posOffset>2137410</wp:posOffset>
                </wp:positionH>
                <wp:positionV relativeFrom="paragraph">
                  <wp:posOffset>149225</wp:posOffset>
                </wp:positionV>
                <wp:extent cx="3497580" cy="4016375"/>
                <wp:effectExtent l="0" t="0" r="3810" b="0"/>
                <wp:wrapTopAndBottom/>
                <wp:docPr id="10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7580" cy="4016375"/>
                          <a:chOff x="3366" y="235"/>
                          <a:chExt cx="5508" cy="6325"/>
                        </a:xfrm>
                      </wpg:grpSpPr>
                      <pic:pic xmlns:pic="http://schemas.openxmlformats.org/drawingml/2006/picture">
                        <pic:nvPicPr>
                          <pic:cNvPr id="101"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366" y="291"/>
                            <a:ext cx="5508" cy="6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Text Box 36"/>
                        <wps:cNvSpPr txBox="1">
                          <a:spLocks noChangeArrowheads="1"/>
                        </wps:cNvSpPr>
                        <wps:spPr bwMode="auto">
                          <a:xfrm>
                            <a:off x="3376" y="235"/>
                            <a:ext cx="213"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8"/>
                                </w:rPr>
                              </w:pPr>
                              <w:proofErr w:type="gramStart"/>
                              <w:r>
                                <w:rPr>
                                  <w:rFonts w:ascii="Helvetica"/>
                                  <w:b/>
                                  <w:sz w:val="38"/>
                                </w:rPr>
                                <w:t>a</w:t>
                              </w:r>
                              <w:proofErr w:type="gramEnd"/>
                            </w:p>
                          </w:txbxContent>
                        </wps:txbx>
                        <wps:bodyPr rot="0" vert="horz" wrap="square" lIns="0" tIns="0" rIns="0" bIns="0" anchor="t" anchorCtr="0" upright="1">
                          <a:noAutofit/>
                        </wps:bodyPr>
                      </wps:wsp>
                      <wps:wsp>
                        <wps:cNvPr id="103" name="Text Box 35"/>
                        <wps:cNvSpPr txBox="1">
                          <a:spLocks noChangeArrowheads="1"/>
                        </wps:cNvSpPr>
                        <wps:spPr bwMode="auto">
                          <a:xfrm>
                            <a:off x="3388" y="2406"/>
                            <a:ext cx="234"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8"/>
                                </w:rPr>
                              </w:pPr>
                              <w:proofErr w:type="gramStart"/>
                              <w:r>
                                <w:rPr>
                                  <w:rFonts w:ascii="Helvetica"/>
                                  <w:b/>
                                  <w:sz w:val="38"/>
                                </w:rPr>
                                <w:t>b</w:t>
                              </w:r>
                              <w:proofErr w:type="gramEnd"/>
                            </w:p>
                          </w:txbxContent>
                        </wps:txbx>
                        <wps:bodyPr rot="0" vert="horz" wrap="square" lIns="0" tIns="0" rIns="0" bIns="0" anchor="t" anchorCtr="0" upright="1">
                          <a:noAutofit/>
                        </wps:bodyPr>
                      </wps:wsp>
                      <wps:wsp>
                        <wps:cNvPr id="104" name="Text Box 34"/>
                        <wps:cNvSpPr txBox="1">
                          <a:spLocks noChangeArrowheads="1"/>
                        </wps:cNvSpPr>
                        <wps:spPr bwMode="auto">
                          <a:xfrm>
                            <a:off x="3401" y="4501"/>
                            <a:ext cx="213"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sz w:val="38"/>
                                </w:rPr>
                              </w:pPr>
                              <w:proofErr w:type="gramStart"/>
                              <w:r>
                                <w:rPr>
                                  <w:rFonts w:ascii="Helvetica"/>
                                  <w:b/>
                                  <w:sz w:val="38"/>
                                </w:rPr>
                                <w:t>c</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 o:spid="_x0000_s1048" style="position:absolute;margin-left:168.3pt;margin-top:11.75pt;width:275.4pt;height:316.25pt;z-index:1576;mso-wrap-distance-left:0;mso-wrap-distance-right:0;mso-position-horizontal-relative:page" coordorigin="3366,235" coordsize="5508,6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">
                <v:shape id="Picture 37" o:spid="_x0000_s1049" type="#_x0000_t75" style="position:absolute;left:3366;top:291;width:5508;height:6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XUxrCAAAA3AAAAA8AAABkcnMvZG93bnJldi54bWxET01rAjEQvRf8D2GE3rpZLSyyNUopCPZS&#10;UMuep5txE9xM1iTqtr++KQi9zeN9znI9ul5cKUTrWcGsKEEQt15b7hR8HjZPCxAxIWvsPZOCb4qw&#10;Xk0ellhrf+MdXfepEzmEY40KTEpDLWVsDTmMhR+IM3f0wWHKMHRSB7zlcNfLeVlW0qHl3GBwoDdD&#10;7Wl/cQoWW2mev+xu45tz4PfmXI0fP5VSj9Px9QVEojH9i+/urc7zyxn8PZMv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l1MawgAAANwAAAAPAAAAAAAAAAAAAAAAAJ8C&#10;AABkcnMvZG93bnJldi54bWxQSwUGAAAAAAQABAD3AAAAjgMAAAAA&#10;">
                  <v:imagedata r:id="rId63" o:title=""/>
                </v:shape>
                <v:shape id="_x0000_s1050" type="#_x0000_t202" style="position:absolute;left:3376;top:235;width:213;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8D4F3A" w:rsidRDefault="008D4F3A">
                        <w:pPr>
                          <w:spacing w:before="2"/>
                          <w:rPr>
                            <w:rFonts w:ascii="Helvetica"/>
                            <w:b/>
                            <w:sz w:val="38"/>
                          </w:rPr>
                        </w:pPr>
                        <w:proofErr w:type="gramStart"/>
                        <w:r>
                          <w:rPr>
                            <w:rFonts w:ascii="Helvetica"/>
                            <w:b/>
                            <w:sz w:val="38"/>
                          </w:rPr>
                          <w:t>a</w:t>
                        </w:r>
                        <w:proofErr w:type="gramEnd"/>
                      </w:p>
                    </w:txbxContent>
                  </v:textbox>
                </v:shape>
                <v:shape id="_x0000_s1051" type="#_x0000_t202" style="position:absolute;left:3388;top:2406;width:234;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8D4F3A" w:rsidRDefault="008D4F3A">
                        <w:pPr>
                          <w:spacing w:before="2"/>
                          <w:rPr>
                            <w:rFonts w:ascii="Helvetica"/>
                            <w:b/>
                            <w:sz w:val="38"/>
                          </w:rPr>
                        </w:pPr>
                        <w:proofErr w:type="gramStart"/>
                        <w:r>
                          <w:rPr>
                            <w:rFonts w:ascii="Helvetica"/>
                            <w:b/>
                            <w:sz w:val="38"/>
                          </w:rPr>
                          <w:t>b</w:t>
                        </w:r>
                        <w:proofErr w:type="gramEnd"/>
                      </w:p>
                    </w:txbxContent>
                  </v:textbox>
                </v:shape>
                <v:shape id="_x0000_s1052" type="#_x0000_t202" style="position:absolute;left:3401;top:4501;width:213;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8D4F3A" w:rsidRDefault="008D4F3A">
                        <w:pPr>
                          <w:spacing w:before="2"/>
                          <w:rPr>
                            <w:rFonts w:ascii="Helvetica"/>
                            <w:b/>
                            <w:sz w:val="38"/>
                          </w:rPr>
                        </w:pPr>
                        <w:proofErr w:type="gramStart"/>
                        <w:r>
                          <w:rPr>
                            <w:rFonts w:ascii="Helvetica"/>
                            <w:b/>
                            <w:sz w:val="38"/>
                          </w:rPr>
                          <w:t>c</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right="108"/>
        <w:jc w:val="both"/>
      </w:pPr>
      <w:r>
        <w:t xml:space="preserve">Figure 3.6: </w:t>
      </w:r>
      <w:bookmarkStart w:id="206" w:name="_bookmark56"/>
      <w:bookmarkEnd w:id="206"/>
      <w:r>
        <w:t>A heat map is an effective way to visualize the analysis results for adding a handle to a wrench: a) red areas indicate a handle cannot be printed over (viability); b) emphasizing durability shows preference for areas with small curvature; and c) emphasizing balance (</w:t>
      </w:r>
      <w:proofErr w:type="spellStart"/>
      <w:r>
        <w:t>usabil</w:t>
      </w:r>
      <w:proofErr w:type="spellEnd"/>
      <w:r>
        <w:t xml:space="preserve">- </w:t>
      </w:r>
      <w:proofErr w:type="spellStart"/>
      <w:r>
        <w:t>ity</w:t>
      </w:r>
      <w:proofErr w:type="spellEnd"/>
      <w:r>
        <w:t>)</w:t>
      </w:r>
      <w:r>
        <w:rPr>
          <w:spacing w:val="-8"/>
        </w:rPr>
        <w:t xml:space="preserve"> </w:t>
      </w:r>
      <w:r>
        <w:t>shows</w:t>
      </w:r>
      <w:r>
        <w:rPr>
          <w:spacing w:val="-8"/>
        </w:rPr>
        <w:t xml:space="preserve"> </w:t>
      </w:r>
      <w:r>
        <w:t>preference</w:t>
      </w:r>
      <w:r>
        <w:rPr>
          <w:spacing w:val="-8"/>
        </w:rPr>
        <w:t xml:space="preserve"> </w:t>
      </w:r>
      <w:r>
        <w:t>for</w:t>
      </w:r>
      <w:r>
        <w:rPr>
          <w:spacing w:val="-8"/>
        </w:rPr>
        <w:t xml:space="preserve"> </w:t>
      </w:r>
      <w:r>
        <w:t>areas</w:t>
      </w:r>
      <w:r>
        <w:rPr>
          <w:spacing w:val="-8"/>
        </w:rPr>
        <w:t xml:space="preserve"> </w:t>
      </w:r>
      <w:r>
        <w:t>near</w:t>
      </w:r>
      <w:r>
        <w:rPr>
          <w:spacing w:val="-8"/>
        </w:rPr>
        <w:t xml:space="preserve"> </w:t>
      </w:r>
      <w:r>
        <w:t>the</w:t>
      </w:r>
      <w:r>
        <w:rPr>
          <w:spacing w:val="-8"/>
        </w:rPr>
        <w:t xml:space="preserve"> </w:t>
      </w:r>
      <w:r>
        <w:t>center</w:t>
      </w:r>
      <w:r>
        <w:rPr>
          <w:spacing w:val="-8"/>
        </w:rPr>
        <w:t xml:space="preserve"> </w:t>
      </w:r>
      <w:r>
        <w:t>of</w:t>
      </w:r>
      <w:r>
        <w:rPr>
          <w:spacing w:val="-8"/>
        </w:rPr>
        <w:t xml:space="preserve"> </w:t>
      </w:r>
      <w:r>
        <w:t>mass</w:t>
      </w:r>
      <w:r>
        <w:rPr>
          <w:spacing w:val="-8"/>
        </w:rPr>
        <w:t xml:space="preserve"> </w:t>
      </w:r>
      <w:r>
        <w:t>(This</w:t>
      </w:r>
      <w:r>
        <w:rPr>
          <w:spacing w:val="-8"/>
        </w:rPr>
        <w:t xml:space="preserve"> </w:t>
      </w:r>
      <w:r>
        <w:t>assumes</w:t>
      </w:r>
      <w:r>
        <w:rPr>
          <w:spacing w:val="-8"/>
        </w:rPr>
        <w:t xml:space="preserve"> </w:t>
      </w:r>
      <w:r>
        <w:t>the</w:t>
      </w:r>
      <w:r>
        <w:rPr>
          <w:spacing w:val="-8"/>
        </w:rPr>
        <w:t xml:space="preserve"> </w:t>
      </w:r>
      <w:r>
        <w:t>forces</w:t>
      </w:r>
      <w:r>
        <w:rPr>
          <w:spacing w:val="-8"/>
        </w:rPr>
        <w:t xml:space="preserve"> </w:t>
      </w:r>
      <w:r>
        <w:t>applied</w:t>
      </w:r>
      <w:r>
        <w:rPr>
          <w:spacing w:val="-8"/>
        </w:rPr>
        <w:t xml:space="preserve"> </w:t>
      </w:r>
      <w:r>
        <w:rPr>
          <w:spacing w:val="-3"/>
        </w:rPr>
        <w:t>have</w:t>
      </w:r>
      <w:r>
        <w:rPr>
          <w:spacing w:val="-8"/>
        </w:rPr>
        <w:t xml:space="preserve"> </w:t>
      </w:r>
      <w:r>
        <w:t>the same direction as the surface</w:t>
      </w:r>
      <w:r>
        <w:rPr>
          <w:spacing w:val="-21"/>
        </w:rPr>
        <w:t xml:space="preserve"> </w:t>
      </w:r>
      <w:proofErr w:type="spellStart"/>
      <w:r>
        <w:t>normals</w:t>
      </w:r>
      <w:proofErr w:type="spellEnd"/>
      <w:r>
        <w:t>).</w:t>
      </w:r>
    </w:p>
    <w:p w:rsidR="00F45610" w:rsidRDefault="00F45610">
      <w:pPr>
        <w:pStyle w:val="BodyText"/>
      </w:pPr>
    </w:p>
    <w:p w:rsidR="00F45610" w:rsidRDefault="00F45610">
      <w:pPr>
        <w:pStyle w:val="BodyText"/>
      </w:pPr>
    </w:p>
    <w:p w:rsidR="00F45610" w:rsidRDefault="00F45610">
      <w:pPr>
        <w:pStyle w:val="BodyText"/>
        <w:spacing w:before="5"/>
        <w:rPr>
          <w:sz w:val="32"/>
        </w:rPr>
      </w:pPr>
    </w:p>
    <w:p w:rsidR="00F45610" w:rsidRDefault="008D4F3A">
      <w:pPr>
        <w:pStyle w:val="Heading4"/>
      </w:pPr>
      <w:r>
        <w:t>Visualization Techniques</w:t>
      </w:r>
    </w:p>
    <w:p w:rsidR="00F45610" w:rsidRDefault="008D4F3A">
      <w:pPr>
        <w:pStyle w:val="BodyText"/>
        <w:spacing w:before="187" w:line="252" w:lineRule="auto"/>
        <w:ind w:left="109" w:right="108"/>
        <w:jc w:val="both"/>
      </w:pPr>
      <w:r>
        <w:t>Visualization</w:t>
      </w:r>
      <w:r>
        <w:rPr>
          <w:spacing w:val="-7"/>
        </w:rPr>
        <w:t xml:space="preserve"> </w:t>
      </w:r>
      <w:r>
        <w:t>provides</w:t>
      </w:r>
      <w:r>
        <w:rPr>
          <w:spacing w:val="-7"/>
        </w:rPr>
        <w:t xml:space="preserve"> </w:t>
      </w:r>
      <w:r>
        <w:t>effective</w:t>
      </w:r>
      <w:r>
        <w:rPr>
          <w:spacing w:val="-7"/>
        </w:rPr>
        <w:t xml:space="preserve"> </w:t>
      </w:r>
      <w:r>
        <w:t>feedback</w:t>
      </w:r>
      <w:r>
        <w:rPr>
          <w:spacing w:val="-7"/>
        </w:rPr>
        <w:t xml:space="preserve"> </w:t>
      </w:r>
      <w:r>
        <w:t>to</w:t>
      </w:r>
      <w:r>
        <w:rPr>
          <w:spacing w:val="-7"/>
        </w:rPr>
        <w:t xml:space="preserve"> </w:t>
      </w:r>
      <w:r>
        <w:t>the</w:t>
      </w:r>
      <w:r>
        <w:rPr>
          <w:spacing w:val="-7"/>
        </w:rPr>
        <w:t xml:space="preserve"> </w:t>
      </w:r>
      <w:r>
        <w:t>users</w:t>
      </w:r>
      <w:r>
        <w:rPr>
          <w:spacing w:val="-7"/>
        </w:rPr>
        <w:t xml:space="preserve"> </w:t>
      </w:r>
      <w:r>
        <w:t>to</w:t>
      </w:r>
      <w:r>
        <w:rPr>
          <w:spacing w:val="-7"/>
        </w:rPr>
        <w:t xml:space="preserve"> </w:t>
      </w:r>
      <w:r>
        <w:t>inform</w:t>
      </w:r>
      <w:r>
        <w:rPr>
          <w:spacing w:val="-7"/>
        </w:rPr>
        <w:t xml:space="preserve"> </w:t>
      </w:r>
      <w:r>
        <w:t>them</w:t>
      </w:r>
      <w:r>
        <w:rPr>
          <w:spacing w:val="-7"/>
        </w:rPr>
        <w:t xml:space="preserve"> </w:t>
      </w:r>
      <w:r>
        <w:t>of</w:t>
      </w:r>
      <w:r>
        <w:rPr>
          <w:spacing w:val="-7"/>
        </w:rPr>
        <w:t xml:space="preserve"> </w:t>
      </w:r>
      <w:r>
        <w:t>their</w:t>
      </w:r>
      <w:r>
        <w:rPr>
          <w:spacing w:val="-7"/>
        </w:rPr>
        <w:t xml:space="preserve"> </w:t>
      </w:r>
      <w:r>
        <w:t>own</w:t>
      </w:r>
      <w:r>
        <w:rPr>
          <w:spacing w:val="-7"/>
        </w:rPr>
        <w:t xml:space="preserve"> </w:t>
      </w:r>
      <w:r>
        <w:t>design.</w:t>
      </w:r>
      <w:r>
        <w:rPr>
          <w:spacing w:val="6"/>
        </w:rPr>
        <w:t xml:space="preserve"> </w:t>
      </w:r>
      <w:r>
        <w:t xml:space="preserve">When making attachments, one type of visualization is to compute an attachment score for each point on an existing object and overlay the results as we render the 3D model. Specifically, for each face on the object’s mesh, we locate its neighborhood area </w:t>
      </w:r>
      <w:r>
        <w:rPr>
          <w:rFonts w:ascii="Arial" w:hAnsi="Arial"/>
          <w:i/>
          <w:spacing w:val="6"/>
        </w:rPr>
        <w:t>S</w:t>
      </w:r>
      <w:r>
        <w:rPr>
          <w:spacing w:val="6"/>
        </w:rPr>
        <w:t xml:space="preserve">, </w:t>
      </w:r>
      <w:r>
        <w:t>and pre-compute the viability, durability</w:t>
      </w:r>
      <w:r>
        <w:rPr>
          <w:spacing w:val="-15"/>
        </w:rPr>
        <w:t xml:space="preserve"> </w:t>
      </w:r>
      <w:r>
        <w:t>and</w:t>
      </w:r>
      <w:r>
        <w:rPr>
          <w:spacing w:val="-14"/>
        </w:rPr>
        <w:t xml:space="preserve"> </w:t>
      </w:r>
      <w:r>
        <w:t>usability</w:t>
      </w:r>
      <w:r>
        <w:rPr>
          <w:spacing w:val="-15"/>
        </w:rPr>
        <w:t xml:space="preserve"> </w:t>
      </w:r>
      <w:r>
        <w:t>analysis</w:t>
      </w:r>
      <w:r>
        <w:rPr>
          <w:spacing w:val="-14"/>
        </w:rPr>
        <w:t xml:space="preserve"> </w:t>
      </w:r>
      <w:r>
        <w:t>for</w:t>
      </w:r>
      <w:r>
        <w:rPr>
          <w:spacing w:val="-14"/>
        </w:rPr>
        <w:t xml:space="preserve"> </w:t>
      </w:r>
      <w:r>
        <w:t>this</w:t>
      </w:r>
      <w:r>
        <w:rPr>
          <w:spacing w:val="-14"/>
        </w:rPr>
        <w:t xml:space="preserve"> </w:t>
      </w:r>
      <w:r>
        <w:t>area.</w:t>
      </w:r>
      <w:r>
        <w:rPr>
          <w:spacing w:val="6"/>
        </w:rPr>
        <w:t xml:space="preserve"> </w:t>
      </w:r>
      <w:r>
        <w:t>The</w:t>
      </w:r>
      <w:r>
        <w:rPr>
          <w:spacing w:val="-15"/>
        </w:rPr>
        <w:t xml:space="preserve"> </w:t>
      </w:r>
      <w:r>
        <w:t>results</w:t>
      </w:r>
      <w:r>
        <w:rPr>
          <w:spacing w:val="-14"/>
        </w:rPr>
        <w:t xml:space="preserve"> </w:t>
      </w:r>
      <w:r>
        <w:t>from</w:t>
      </w:r>
      <w:r>
        <w:rPr>
          <w:spacing w:val="-15"/>
        </w:rPr>
        <w:t xml:space="preserve"> </w:t>
      </w:r>
      <w:r>
        <w:t>different</w:t>
      </w:r>
      <w:r>
        <w:rPr>
          <w:spacing w:val="-14"/>
        </w:rPr>
        <w:t xml:space="preserve"> </w:t>
      </w:r>
      <w:r>
        <w:t>analyses</w:t>
      </w:r>
      <w:r>
        <w:rPr>
          <w:spacing w:val="-15"/>
        </w:rPr>
        <w:t xml:space="preserve"> </w:t>
      </w:r>
      <w:r>
        <w:t>can</w:t>
      </w:r>
      <w:r>
        <w:rPr>
          <w:spacing w:val="-14"/>
        </w:rPr>
        <w:t xml:space="preserve"> </w:t>
      </w:r>
      <w:r>
        <w:t>be</w:t>
      </w:r>
      <w:r>
        <w:rPr>
          <w:spacing w:val="-15"/>
        </w:rPr>
        <w:t xml:space="preserve"> </w:t>
      </w:r>
      <w:r>
        <w:t>weighted and combined based on user input and the purpose of the</w:t>
      </w:r>
      <w:r>
        <w:rPr>
          <w:spacing w:val="-33"/>
        </w:rPr>
        <w:t xml:space="preserve"> </w:t>
      </w:r>
      <w:r>
        <w:t>attachment.</w:t>
      </w:r>
    </w:p>
    <w:p w:rsidR="00F45610" w:rsidRDefault="00F45610">
      <w:pPr>
        <w:pStyle w:val="BodyText"/>
        <w:spacing w:before="9"/>
        <w:rPr>
          <w:sz w:val="26"/>
        </w:rPr>
      </w:pPr>
    </w:p>
    <w:p w:rsidR="00F45610" w:rsidRDefault="008D4F3A">
      <w:pPr>
        <w:pStyle w:val="BodyText"/>
        <w:ind w:left="3762" w:right="3762"/>
        <w:jc w:val="center"/>
      </w:pPr>
      <w:r>
        <w:t>25</w:t>
      </w:r>
    </w:p>
    <w:p w:rsidR="00F45610" w:rsidRDefault="00F45610">
      <w:pPr>
        <w:jc w:val="center"/>
        <w:sectPr w:rsidR="00F45610">
          <w:headerReference w:type="default" r:id="rId64"/>
          <w:footerReference w:type="default" r:id="rId65"/>
          <w:pgSz w:w="12240" w:h="15840"/>
          <w:pgMar w:top="1120" w:right="1420" w:bottom="280" w:left="1420" w:header="595" w:footer="0"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7" w:firstLine="351"/>
        <w:jc w:val="both"/>
      </w:pPr>
      <w:r>
        <w:t xml:space="preserve">Figure </w:t>
      </w:r>
      <w:hyperlink w:anchor="_bookmark56" w:history="1">
        <w:r>
          <w:t>3.6</w:t>
        </w:r>
      </w:hyperlink>
      <w:r>
        <w:t xml:space="preserve"> shows Encore’s heat map visualization of these computed values, rendered on a wrench</w:t>
      </w:r>
      <w:r>
        <w:rPr>
          <w:spacing w:val="-5"/>
        </w:rPr>
        <w:t xml:space="preserve"> </w:t>
      </w:r>
      <w:r>
        <w:t>where</w:t>
      </w:r>
      <w:r>
        <w:rPr>
          <w:spacing w:val="-5"/>
        </w:rPr>
        <w:t xml:space="preserve"> </w:t>
      </w:r>
      <w:r>
        <w:t>the</w:t>
      </w:r>
      <w:r>
        <w:rPr>
          <w:spacing w:val="-5"/>
        </w:rPr>
        <w:t xml:space="preserve"> </w:t>
      </w:r>
      <w:r>
        <w:t>user</w:t>
      </w:r>
      <w:r>
        <w:rPr>
          <w:spacing w:val="-5"/>
        </w:rPr>
        <w:t xml:space="preserve"> </w:t>
      </w:r>
      <w:r>
        <w:t>would</w:t>
      </w:r>
      <w:r>
        <w:rPr>
          <w:spacing w:val="-5"/>
        </w:rPr>
        <w:t xml:space="preserve"> </w:t>
      </w:r>
      <w:r>
        <w:t>like</w:t>
      </w:r>
      <w:r>
        <w:rPr>
          <w:spacing w:val="-5"/>
        </w:rPr>
        <w:t xml:space="preserve"> </w:t>
      </w:r>
      <w:r>
        <w:t>to</w:t>
      </w:r>
      <w:r>
        <w:rPr>
          <w:spacing w:val="-5"/>
        </w:rPr>
        <w:t xml:space="preserve"> </w:t>
      </w:r>
      <w:r>
        <w:t>use</w:t>
      </w:r>
      <w:r>
        <w:rPr>
          <w:spacing w:val="-5"/>
        </w:rPr>
        <w:t xml:space="preserve"> </w:t>
      </w:r>
      <w:r>
        <w:t>print-over</w:t>
      </w:r>
      <w:r>
        <w:rPr>
          <w:spacing w:val="-5"/>
        </w:rPr>
        <w:t xml:space="preserve"> </w:t>
      </w:r>
      <w:r>
        <w:t>to</w:t>
      </w:r>
      <w:r>
        <w:rPr>
          <w:spacing w:val="-5"/>
        </w:rPr>
        <w:t xml:space="preserve"> </w:t>
      </w:r>
      <w:r>
        <w:t>add</w:t>
      </w:r>
      <w:r>
        <w:rPr>
          <w:spacing w:val="-5"/>
        </w:rPr>
        <w:t xml:space="preserve"> </w:t>
      </w:r>
      <w:r>
        <w:t>a</w:t>
      </w:r>
      <w:r>
        <w:rPr>
          <w:spacing w:val="-5"/>
        </w:rPr>
        <w:t xml:space="preserve"> </w:t>
      </w:r>
      <w:r>
        <w:t>handle</w:t>
      </w:r>
      <w:r>
        <w:rPr>
          <w:spacing w:val="-5"/>
        </w:rPr>
        <w:t xml:space="preserve"> </w:t>
      </w:r>
      <w:r>
        <w:t>(e.g.,</w:t>
      </w:r>
      <w:r>
        <w:rPr>
          <w:spacing w:val="-5"/>
        </w:rPr>
        <w:t xml:space="preserve"> </w:t>
      </w:r>
      <w:r>
        <w:t>for</w:t>
      </w:r>
      <w:r>
        <w:rPr>
          <w:spacing w:val="-5"/>
        </w:rPr>
        <w:t xml:space="preserve"> </w:t>
      </w:r>
      <w:r>
        <w:t>hanging</w:t>
      </w:r>
      <w:r>
        <w:rPr>
          <w:spacing w:val="-5"/>
        </w:rPr>
        <w:t xml:space="preserve"> </w:t>
      </w:r>
      <w:r>
        <w:t>the</w:t>
      </w:r>
      <w:r>
        <w:rPr>
          <w:spacing w:val="-5"/>
        </w:rPr>
        <w:t xml:space="preserve"> </w:t>
      </w:r>
      <w:r>
        <w:t xml:space="preserve">wrench from a machine that needs frequent maintenance). The red areas indicate the parts of on the wrench where a handle cannot be printed over due to unavoidable occlusion (Figure </w:t>
      </w:r>
      <w:hyperlink w:anchor="_bookmark56" w:history="1">
        <w:r>
          <w:t>3.6a).</w:t>
        </w:r>
      </w:hyperlink>
      <w:r>
        <w:t xml:space="preserve"> The user can adjust the weights given to the metrics, such as choosing to emphasize durability. The visualization</w:t>
      </w:r>
      <w:r>
        <w:rPr>
          <w:spacing w:val="-15"/>
        </w:rPr>
        <w:t xml:space="preserve"> </w:t>
      </w:r>
      <w:r>
        <w:t>is</w:t>
      </w:r>
      <w:r>
        <w:rPr>
          <w:spacing w:val="-15"/>
        </w:rPr>
        <w:t xml:space="preserve"> </w:t>
      </w:r>
      <w:r>
        <w:t>interactively</w:t>
      </w:r>
      <w:r>
        <w:rPr>
          <w:spacing w:val="-15"/>
        </w:rPr>
        <w:t xml:space="preserve"> </w:t>
      </w:r>
      <w:r>
        <w:t>updated</w:t>
      </w:r>
      <w:r>
        <w:rPr>
          <w:spacing w:val="-15"/>
        </w:rPr>
        <w:t xml:space="preserve"> </w:t>
      </w:r>
      <w:r>
        <w:t>and</w:t>
      </w:r>
      <w:r>
        <w:rPr>
          <w:spacing w:val="-15"/>
        </w:rPr>
        <w:t xml:space="preserve"> </w:t>
      </w:r>
      <w:r>
        <w:t>shows</w:t>
      </w:r>
      <w:r>
        <w:rPr>
          <w:spacing w:val="-15"/>
        </w:rPr>
        <w:t xml:space="preserve"> </w:t>
      </w:r>
      <w:r>
        <w:t>preference</w:t>
      </w:r>
      <w:r>
        <w:rPr>
          <w:spacing w:val="-15"/>
        </w:rPr>
        <w:t xml:space="preserve"> </w:t>
      </w:r>
      <w:r>
        <w:t>(green)</w:t>
      </w:r>
      <w:r>
        <w:rPr>
          <w:spacing w:val="-15"/>
        </w:rPr>
        <w:t xml:space="preserve"> </w:t>
      </w:r>
      <w:r>
        <w:t>for</w:t>
      </w:r>
      <w:r>
        <w:rPr>
          <w:spacing w:val="-15"/>
        </w:rPr>
        <w:t xml:space="preserve"> </w:t>
      </w:r>
      <w:r>
        <w:t>areas</w:t>
      </w:r>
      <w:r>
        <w:rPr>
          <w:spacing w:val="-15"/>
        </w:rPr>
        <w:t xml:space="preserve"> </w:t>
      </w:r>
      <w:r>
        <w:t>with</w:t>
      </w:r>
      <w:r>
        <w:rPr>
          <w:spacing w:val="-15"/>
        </w:rPr>
        <w:t xml:space="preserve"> </w:t>
      </w:r>
      <w:r>
        <w:t>small</w:t>
      </w:r>
      <w:r>
        <w:rPr>
          <w:spacing w:val="-15"/>
        </w:rPr>
        <w:t xml:space="preserve"> </w:t>
      </w:r>
      <w:r>
        <w:t xml:space="preserve">curvature (Figure </w:t>
      </w:r>
      <w:hyperlink w:anchor="_bookmark56" w:history="1">
        <w:r>
          <w:t>3.6b).</w:t>
        </w:r>
      </w:hyperlink>
      <w:r>
        <w:t xml:space="preserve"> Alternatively, the user can emphasize balance, which narrows down the</w:t>
      </w:r>
      <w:r>
        <w:rPr>
          <w:spacing w:val="-37"/>
        </w:rPr>
        <w:t xml:space="preserve"> </w:t>
      </w:r>
      <w:r>
        <w:t>preferred areas to those near the center of mass (Figure</w:t>
      </w:r>
      <w:r>
        <w:rPr>
          <w:spacing w:val="-25"/>
        </w:rPr>
        <w:t xml:space="preserve"> </w:t>
      </w:r>
      <w:hyperlink w:anchor="_bookmark56" w:history="1">
        <w:r>
          <w:t>3.6c).</w:t>
        </w:r>
      </w:hyperlink>
    </w:p>
    <w:p w:rsidR="00F45610" w:rsidRDefault="00F45610">
      <w:pPr>
        <w:pStyle w:val="BodyText"/>
      </w:pPr>
    </w:p>
    <w:p w:rsidR="00F45610" w:rsidRDefault="008D4F3A">
      <w:pPr>
        <w:pStyle w:val="Heading4"/>
        <w:spacing w:before="147"/>
        <w:ind w:left="109"/>
      </w:pPr>
      <w:r>
        <w:t>Direct Manipulation Techniques</w:t>
      </w:r>
    </w:p>
    <w:p w:rsidR="00F45610" w:rsidRDefault="008D4F3A">
      <w:pPr>
        <w:pStyle w:val="BodyText"/>
        <w:spacing w:before="198" w:line="252" w:lineRule="auto"/>
        <w:ind w:left="109" w:right="108"/>
        <w:jc w:val="both"/>
      </w:pPr>
      <w:r>
        <w:t>Some</w:t>
      </w:r>
      <w:r>
        <w:rPr>
          <w:spacing w:val="-9"/>
        </w:rPr>
        <w:t xml:space="preserve"> </w:t>
      </w:r>
      <w:r>
        <w:t>attachment</w:t>
      </w:r>
      <w:r>
        <w:rPr>
          <w:spacing w:val="-9"/>
        </w:rPr>
        <w:t xml:space="preserve"> </w:t>
      </w:r>
      <w:r>
        <w:t>techniques,</w:t>
      </w:r>
      <w:r>
        <w:rPr>
          <w:spacing w:val="-8"/>
        </w:rPr>
        <w:t xml:space="preserve"> </w:t>
      </w:r>
      <w:r>
        <w:t>such</w:t>
      </w:r>
      <w:r>
        <w:rPr>
          <w:spacing w:val="-9"/>
        </w:rPr>
        <w:t xml:space="preserve"> </w:t>
      </w:r>
      <w:r>
        <w:t>as</w:t>
      </w:r>
      <w:r>
        <w:rPr>
          <w:spacing w:val="-9"/>
        </w:rPr>
        <w:t xml:space="preserve"> </w:t>
      </w:r>
      <w:r>
        <w:t>strapping,</w:t>
      </w:r>
      <w:r>
        <w:rPr>
          <w:spacing w:val="-8"/>
        </w:rPr>
        <w:t xml:space="preserve"> </w:t>
      </w:r>
      <w:r>
        <w:t>might</w:t>
      </w:r>
      <w:r>
        <w:rPr>
          <w:spacing w:val="-9"/>
        </w:rPr>
        <w:t xml:space="preserve"> </w:t>
      </w:r>
      <w:r>
        <w:t>require</w:t>
      </w:r>
      <w:r>
        <w:rPr>
          <w:spacing w:val="-9"/>
        </w:rPr>
        <w:t xml:space="preserve"> </w:t>
      </w:r>
      <w:r>
        <w:t>more</w:t>
      </w:r>
      <w:r>
        <w:rPr>
          <w:spacing w:val="-9"/>
        </w:rPr>
        <w:t xml:space="preserve"> </w:t>
      </w:r>
      <w:r>
        <w:t>user</w:t>
      </w:r>
      <w:r>
        <w:rPr>
          <w:spacing w:val="-9"/>
        </w:rPr>
        <w:t xml:space="preserve"> </w:t>
      </w:r>
      <w:r>
        <w:t>direction.</w:t>
      </w:r>
      <w:r>
        <w:rPr>
          <w:spacing w:val="7"/>
        </w:rPr>
        <w:t xml:space="preserve"> </w:t>
      </w:r>
      <w:r>
        <w:t>For</w:t>
      </w:r>
      <w:r>
        <w:rPr>
          <w:spacing w:val="-9"/>
        </w:rPr>
        <w:t xml:space="preserve"> </w:t>
      </w:r>
      <w:r>
        <w:t>example, Figure</w:t>
      </w:r>
      <w:r>
        <w:rPr>
          <w:spacing w:val="-4"/>
        </w:rPr>
        <w:t xml:space="preserve"> </w:t>
      </w:r>
      <w:hyperlink w:anchor="_bookmark57" w:history="1">
        <w:r>
          <w:t>3.7</w:t>
        </w:r>
      </w:hyperlink>
      <w:r>
        <w:rPr>
          <w:spacing w:val="-4"/>
        </w:rPr>
        <w:t xml:space="preserve"> </w:t>
      </w:r>
      <w:r>
        <w:t>shows</w:t>
      </w:r>
      <w:r>
        <w:rPr>
          <w:spacing w:val="-4"/>
        </w:rPr>
        <w:t xml:space="preserve"> </w:t>
      </w:r>
      <w:r>
        <w:t>in</w:t>
      </w:r>
      <w:r>
        <w:rPr>
          <w:spacing w:val="-4"/>
        </w:rPr>
        <w:t xml:space="preserve"> </w:t>
      </w:r>
      <w:r>
        <w:t>the</w:t>
      </w:r>
      <w:r>
        <w:rPr>
          <w:spacing w:val="-4"/>
        </w:rPr>
        <w:t xml:space="preserve"> </w:t>
      </w:r>
      <w:r>
        <w:t>print-through</w:t>
      </w:r>
      <w:r>
        <w:rPr>
          <w:spacing w:val="-4"/>
        </w:rPr>
        <w:t xml:space="preserve"> </w:t>
      </w:r>
      <w:r>
        <w:t>technique,</w:t>
      </w:r>
      <w:r>
        <w:rPr>
          <w:spacing w:val="-4"/>
        </w:rPr>
        <w:t xml:space="preserve"> </w:t>
      </w:r>
      <w:r>
        <w:t>how</w:t>
      </w:r>
      <w:r>
        <w:rPr>
          <w:spacing w:val="-4"/>
        </w:rPr>
        <w:t xml:space="preserve"> </w:t>
      </w:r>
      <w:r>
        <w:t>the</w:t>
      </w:r>
      <w:r>
        <w:rPr>
          <w:spacing w:val="-4"/>
        </w:rPr>
        <w:t xml:space="preserve"> </w:t>
      </w:r>
      <w:r>
        <w:t>user</w:t>
      </w:r>
      <w:r>
        <w:rPr>
          <w:spacing w:val="-4"/>
        </w:rPr>
        <w:t xml:space="preserve"> </w:t>
      </w:r>
      <w:r>
        <w:t>can</w:t>
      </w:r>
      <w:r>
        <w:rPr>
          <w:spacing w:val="-4"/>
        </w:rPr>
        <w:t xml:space="preserve"> </w:t>
      </w:r>
      <w:r>
        <w:t>position</w:t>
      </w:r>
      <w:r>
        <w:rPr>
          <w:spacing w:val="-4"/>
        </w:rPr>
        <w:t xml:space="preserve"> </w:t>
      </w:r>
      <w:r>
        <w:t>the</w:t>
      </w:r>
      <w:r>
        <w:rPr>
          <w:spacing w:val="-4"/>
        </w:rPr>
        <w:t xml:space="preserve"> </w:t>
      </w:r>
      <w:r>
        <w:t>existing</w:t>
      </w:r>
      <w:r>
        <w:rPr>
          <w:spacing w:val="-4"/>
        </w:rPr>
        <w:t xml:space="preserve"> </w:t>
      </w:r>
      <w:r>
        <w:t>object</w:t>
      </w:r>
      <w:r>
        <w:rPr>
          <w:spacing w:val="-4"/>
        </w:rPr>
        <w:t xml:space="preserve"> </w:t>
      </w:r>
      <w:r>
        <w:t xml:space="preserve">to interlock with the attachment. When the two meshes intersect with one another, the intersecting area is highlighted, which prompts the user to reposition the object to an intersection free </w:t>
      </w:r>
      <w:proofErr w:type="spellStart"/>
      <w:r>
        <w:t>loca</w:t>
      </w:r>
      <w:proofErr w:type="spellEnd"/>
      <w:r>
        <w:t xml:space="preserve">- </w:t>
      </w:r>
      <w:proofErr w:type="spellStart"/>
      <w:r>
        <w:t>tion</w:t>
      </w:r>
      <w:proofErr w:type="spellEnd"/>
      <w:r>
        <w:t>. Another useful technique is to allow the user to draw on the existing object to specify the attachment area. For example, for affixing using straps, the user simply draws a stroke around part of the object to indicate a strap. Based on this partial strap, we can find the corresponding cross</w:t>
      </w:r>
      <w:r>
        <w:rPr>
          <w:spacing w:val="-13"/>
        </w:rPr>
        <w:t xml:space="preserve"> </w:t>
      </w:r>
      <w:r>
        <w:t>section</w:t>
      </w:r>
      <w:r>
        <w:rPr>
          <w:spacing w:val="-13"/>
        </w:rPr>
        <w:t xml:space="preserve"> </w:t>
      </w:r>
      <w:r>
        <w:t>by</w:t>
      </w:r>
      <w:r>
        <w:rPr>
          <w:spacing w:val="-13"/>
        </w:rPr>
        <w:t xml:space="preserve"> </w:t>
      </w:r>
      <w:r>
        <w:t>first</w:t>
      </w:r>
      <w:r>
        <w:rPr>
          <w:spacing w:val="-13"/>
        </w:rPr>
        <w:t xml:space="preserve"> </w:t>
      </w:r>
      <w:r>
        <w:t>finding</w:t>
      </w:r>
      <w:r>
        <w:rPr>
          <w:spacing w:val="-13"/>
        </w:rPr>
        <w:t xml:space="preserve"> </w:t>
      </w:r>
      <w:r>
        <w:t>a</w:t>
      </w:r>
      <w:r>
        <w:rPr>
          <w:spacing w:val="-13"/>
        </w:rPr>
        <w:t xml:space="preserve"> </w:t>
      </w:r>
      <w:r>
        <w:t>plane</w:t>
      </w:r>
      <w:r>
        <w:rPr>
          <w:spacing w:val="-13"/>
        </w:rPr>
        <w:t xml:space="preserve"> </w:t>
      </w:r>
      <w:r>
        <w:t>that</w:t>
      </w:r>
      <w:r>
        <w:rPr>
          <w:spacing w:val="-13"/>
        </w:rPr>
        <w:t xml:space="preserve"> </w:t>
      </w:r>
      <w:r>
        <w:t>best</w:t>
      </w:r>
      <w:r>
        <w:rPr>
          <w:spacing w:val="-14"/>
        </w:rPr>
        <w:t xml:space="preserve"> </w:t>
      </w:r>
      <w:r>
        <w:t>fit</w:t>
      </w:r>
      <w:r>
        <w:rPr>
          <w:spacing w:val="-13"/>
        </w:rPr>
        <w:t xml:space="preserve"> </w:t>
      </w:r>
      <w:r>
        <w:t>the</w:t>
      </w:r>
      <w:r>
        <w:rPr>
          <w:spacing w:val="-13"/>
        </w:rPr>
        <w:t xml:space="preserve"> </w:t>
      </w:r>
      <w:r>
        <w:t>stroke</w:t>
      </w:r>
      <w:r>
        <w:rPr>
          <w:spacing w:val="-13"/>
        </w:rPr>
        <w:t xml:space="preserve"> </w:t>
      </w:r>
      <w:r>
        <w:t>points,</w:t>
      </w:r>
      <w:r>
        <w:rPr>
          <w:spacing w:val="-12"/>
        </w:rPr>
        <w:t xml:space="preserve"> </w:t>
      </w:r>
      <w:r>
        <w:t>and</w:t>
      </w:r>
      <w:r>
        <w:rPr>
          <w:spacing w:val="-13"/>
        </w:rPr>
        <w:t xml:space="preserve"> </w:t>
      </w:r>
      <w:r>
        <w:t>then</w:t>
      </w:r>
      <w:r>
        <w:rPr>
          <w:spacing w:val="-13"/>
        </w:rPr>
        <w:t xml:space="preserve"> </w:t>
      </w:r>
      <w:r>
        <w:t>intersecting</w:t>
      </w:r>
      <w:r>
        <w:rPr>
          <w:spacing w:val="-14"/>
        </w:rPr>
        <w:t xml:space="preserve"> </w:t>
      </w:r>
      <w:r>
        <w:t>the</w:t>
      </w:r>
      <w:r>
        <w:rPr>
          <w:spacing w:val="-13"/>
        </w:rPr>
        <w:t xml:space="preserve"> </w:t>
      </w:r>
      <w:r>
        <w:t xml:space="preserve">object with the plane. Figure </w:t>
      </w:r>
      <w:hyperlink w:anchor="_bookmark59" w:history="1">
        <w:r>
          <w:t>3.8</w:t>
        </w:r>
      </w:hyperlink>
      <w:r>
        <w:t xml:space="preserve"> shows an example of drawing to specify where to strap an</w:t>
      </w:r>
      <w:r>
        <w:rPr>
          <w:spacing w:val="-40"/>
        </w:rPr>
        <w:t xml:space="preserve"> </w:t>
      </w:r>
      <w:r>
        <w:t>attachment on a</w:t>
      </w:r>
      <w:r>
        <w:rPr>
          <w:spacing w:val="-6"/>
        </w:rPr>
        <w:t xml:space="preserve"> </w:t>
      </w:r>
      <w:r>
        <w:t>bottle.</w:t>
      </w:r>
    </w:p>
    <w:p w:rsidR="00F45610" w:rsidRDefault="000E256A">
      <w:pPr>
        <w:pStyle w:val="BodyText"/>
        <w:spacing w:before="9"/>
        <w:rPr>
          <w:sz w:val="14"/>
        </w:rPr>
      </w:pPr>
      <w:r>
        <w:rPr>
          <w:noProof/>
        </w:rPr>
        <mc:AlternateContent>
          <mc:Choice Requires="wpg">
            <w:drawing>
              <wp:anchor distT="0" distB="0" distL="0" distR="0" simplePos="0" relativeHeight="1648" behindDoc="0" locked="0" layoutInCell="1" allowOverlap="1">
                <wp:simplePos x="0" y="0"/>
                <wp:positionH relativeFrom="page">
                  <wp:posOffset>1700530</wp:posOffset>
                </wp:positionH>
                <wp:positionV relativeFrom="paragraph">
                  <wp:posOffset>133350</wp:posOffset>
                </wp:positionV>
                <wp:extent cx="4372610" cy="1238250"/>
                <wp:effectExtent l="0" t="0" r="3810" b="0"/>
                <wp:wrapTopAndBottom/>
                <wp:docPr id="9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2610" cy="1238250"/>
                          <a:chOff x="2678" y="210"/>
                          <a:chExt cx="6886" cy="1950"/>
                        </a:xfrm>
                      </wpg:grpSpPr>
                      <pic:pic xmlns:pic="http://schemas.openxmlformats.org/drawingml/2006/picture">
                        <pic:nvPicPr>
                          <pic:cNvPr id="97"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678" y="263"/>
                            <a:ext cx="6885" cy="1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Text Box 31"/>
                        <wps:cNvSpPr txBox="1">
                          <a:spLocks noChangeArrowheads="1"/>
                        </wps:cNvSpPr>
                        <wps:spPr bwMode="auto">
                          <a:xfrm>
                            <a:off x="2695" y="210"/>
                            <a:ext cx="188"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5"/>
                                <w:rPr>
                                  <w:rFonts w:ascii="Helvetica"/>
                                  <w:b/>
                                  <w:sz w:val="33"/>
                                </w:rPr>
                              </w:pPr>
                              <w:proofErr w:type="gramStart"/>
                              <w:r>
                                <w:rPr>
                                  <w:rFonts w:ascii="Helvetica"/>
                                  <w:b/>
                                  <w:w w:val="102"/>
                                  <w:sz w:val="33"/>
                                </w:rPr>
                                <w:t>a</w:t>
                              </w:r>
                              <w:proofErr w:type="gramEnd"/>
                            </w:p>
                          </w:txbxContent>
                        </wps:txbx>
                        <wps:bodyPr rot="0" vert="horz" wrap="square" lIns="0" tIns="0" rIns="0" bIns="0" anchor="t" anchorCtr="0" upright="1">
                          <a:noAutofit/>
                        </wps:bodyPr>
                      </wps:wsp>
                      <wps:wsp>
                        <wps:cNvPr id="99" name="Text Box 30"/>
                        <wps:cNvSpPr txBox="1">
                          <a:spLocks noChangeArrowheads="1"/>
                        </wps:cNvSpPr>
                        <wps:spPr bwMode="auto">
                          <a:xfrm>
                            <a:off x="6224" y="264"/>
                            <a:ext cx="20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5"/>
                                <w:rPr>
                                  <w:rFonts w:ascii="Helvetica"/>
                                  <w:b/>
                                  <w:sz w:val="33"/>
                                </w:rPr>
                              </w:pPr>
                              <w:proofErr w:type="gramStart"/>
                              <w:r>
                                <w:rPr>
                                  <w:rFonts w:ascii="Helvetica"/>
                                  <w:b/>
                                  <w:w w:val="102"/>
                                  <w:sz w:val="33"/>
                                </w:rPr>
                                <w:t>b</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53" style="position:absolute;margin-left:133.9pt;margin-top:10.5pt;width:344.3pt;height:97.5pt;z-index:1648;mso-wrap-distance-left:0;mso-wrap-distance-right:0;mso-position-horizontal-relative:page" coordorigin="2678,210" coordsize="6886,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">
                <v:shape id="Picture 32" o:spid="_x0000_s1054" type="#_x0000_t75" style="position:absolute;left:2678;top:263;width:6885;height:1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qx0bEAAAA2wAAAA8AAABkcnMvZG93bnJldi54bWxEj0FrwkAUhO9C/8PyhN50o4WaRFcRrVbs&#10;qbaCx0f2mYRm34bs1sR/7wqCx2FmvmFmi85U4kKNKy0rGA0jEMSZ1SXnCn5/NoMYhPPIGivLpOBK&#10;Dhbzl94MU21b/qbLweciQNilqKDwvk6ldFlBBt3Q1sTBO9vGoA+yyaVusA1wU8lxFL1LgyWHhQJr&#10;WhWU/R3+jYLNV3zdc7ser09vH3USH3fb7adV6rXfLacgPHX+GX60d1pBMoH7l/A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qx0bEAAAA2wAAAA8AAAAAAAAAAAAAAAAA&#10;nwIAAGRycy9kb3ducmV2LnhtbFBLBQYAAAAABAAEAPcAAACQAwAAAAA=&#10;">
                  <v:imagedata r:id="rId67" o:title=""/>
                </v:shape>
                <v:shape id="_x0000_s1055" type="#_x0000_t202" style="position:absolute;left:2695;top:210;width:188;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8D4F3A" w:rsidRDefault="008D4F3A">
                        <w:pPr>
                          <w:spacing w:before="5"/>
                          <w:rPr>
                            <w:rFonts w:ascii="Helvetica"/>
                            <w:b/>
                            <w:sz w:val="33"/>
                          </w:rPr>
                        </w:pPr>
                        <w:proofErr w:type="gramStart"/>
                        <w:r>
                          <w:rPr>
                            <w:rFonts w:ascii="Helvetica"/>
                            <w:b/>
                            <w:w w:val="102"/>
                            <w:sz w:val="33"/>
                          </w:rPr>
                          <w:t>a</w:t>
                        </w:r>
                        <w:proofErr w:type="gramEnd"/>
                      </w:p>
                    </w:txbxContent>
                  </v:textbox>
                </v:shape>
                <v:shape id="_x0000_s1056" type="#_x0000_t202" style="position:absolute;left:6224;top:264;width:20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rsidR="008D4F3A" w:rsidRDefault="008D4F3A">
                        <w:pPr>
                          <w:spacing w:before="5"/>
                          <w:rPr>
                            <w:rFonts w:ascii="Helvetica"/>
                            <w:b/>
                            <w:sz w:val="33"/>
                          </w:rPr>
                        </w:pPr>
                        <w:proofErr w:type="gramStart"/>
                        <w:r>
                          <w:rPr>
                            <w:rFonts w:ascii="Helvetica"/>
                            <w:b/>
                            <w:w w:val="102"/>
                            <w:sz w:val="33"/>
                          </w:rPr>
                          <w:t>b</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pPr>
      <w:r>
        <w:t xml:space="preserve">Figure 3.7: </w:t>
      </w:r>
      <w:bookmarkStart w:id="207" w:name="_bookmark57"/>
      <w:bookmarkEnd w:id="207"/>
      <w:r>
        <w:t>Print-through provides visual feedback (highlighting intersecting faces) to inform users of object-object collision that might not look obvious from certain viewing angle.</w:t>
      </w:r>
    </w:p>
    <w:p w:rsidR="00F45610" w:rsidRDefault="00F45610">
      <w:pPr>
        <w:pStyle w:val="BodyText"/>
      </w:pPr>
    </w:p>
    <w:p w:rsidR="00F45610" w:rsidRDefault="00F45610">
      <w:pPr>
        <w:pStyle w:val="BodyText"/>
      </w:pPr>
    </w:p>
    <w:p w:rsidR="00F45610" w:rsidRDefault="00F45610">
      <w:pPr>
        <w:pStyle w:val="BodyText"/>
      </w:pPr>
    </w:p>
    <w:p w:rsidR="00F45610" w:rsidRDefault="00F45610">
      <w:pPr>
        <w:pStyle w:val="BodyText"/>
        <w:spacing w:before="9"/>
        <w:rPr>
          <w:sz w:val="19"/>
        </w:rPr>
      </w:pPr>
    </w:p>
    <w:p w:rsidR="00F45610" w:rsidRDefault="008D4F3A">
      <w:pPr>
        <w:pStyle w:val="Heading3"/>
        <w:numPr>
          <w:ilvl w:val="2"/>
          <w:numId w:val="7"/>
        </w:numPr>
        <w:tabs>
          <w:tab w:val="left" w:pos="971"/>
        </w:tabs>
        <w:ind w:hanging="860"/>
      </w:pPr>
      <w:bookmarkStart w:id="208" w:name="3.6.2_Model_Generation,_Printing_and_Pos"/>
      <w:bookmarkStart w:id="209" w:name="_bookmark58"/>
      <w:bookmarkEnd w:id="208"/>
      <w:bookmarkEnd w:id="209"/>
      <w:r>
        <w:t xml:space="preserve">Model Generation, Printing </w:t>
      </w:r>
      <w:proofErr w:type="gramStart"/>
      <w:r>
        <w:t xml:space="preserve">and </w:t>
      </w:r>
      <w:r>
        <w:rPr>
          <w:spacing w:val="58"/>
        </w:rPr>
        <w:t xml:space="preserve"> </w:t>
      </w:r>
      <w:r>
        <w:t>Post</w:t>
      </w:r>
      <w:proofErr w:type="gramEnd"/>
      <w:r>
        <w:t>-processing</w:t>
      </w:r>
    </w:p>
    <w:p w:rsidR="00F45610" w:rsidRDefault="008D4F3A">
      <w:pPr>
        <w:pStyle w:val="BodyText"/>
        <w:spacing w:before="189" w:line="252" w:lineRule="auto"/>
        <w:ind w:left="110"/>
      </w:pPr>
      <w:r>
        <w:t>Once the user is satisfied with the attachment location, the pipeline continues to the last two phases: model generation, and printing and post-processing.</w:t>
      </w:r>
    </w:p>
    <w:p w:rsidR="00F45610" w:rsidRDefault="00F45610">
      <w:pPr>
        <w:pStyle w:val="BodyText"/>
      </w:pPr>
    </w:p>
    <w:p w:rsidR="00F45610" w:rsidRDefault="008D4F3A">
      <w:pPr>
        <w:pStyle w:val="Heading4"/>
        <w:spacing w:before="147"/>
        <w:jc w:val="left"/>
      </w:pPr>
      <w:r>
        <w:t>Model Generation</w:t>
      </w:r>
    </w:p>
    <w:p w:rsidR="00F45610" w:rsidRDefault="008D4F3A">
      <w:pPr>
        <w:pStyle w:val="BodyText"/>
        <w:spacing w:before="198" w:line="252" w:lineRule="auto"/>
        <w:ind w:left="77" w:right="75"/>
        <w:jc w:val="center"/>
      </w:pPr>
      <w:r>
        <w:t>Model generation outputs a single file that includes the attachment, connector(s) and support structure.</w:t>
      </w:r>
      <w:r>
        <w:rPr>
          <w:spacing w:val="4"/>
        </w:rPr>
        <w:t xml:space="preserve"> </w:t>
      </w:r>
      <w:r>
        <w:t>In</w:t>
      </w:r>
      <w:r>
        <w:rPr>
          <w:spacing w:val="-16"/>
        </w:rPr>
        <w:t xml:space="preserve"> </w:t>
      </w:r>
      <w:r>
        <w:t>particular,</w:t>
      </w:r>
      <w:r>
        <w:rPr>
          <w:spacing w:val="-14"/>
        </w:rPr>
        <w:t xml:space="preserve"> </w:t>
      </w:r>
      <w:r>
        <w:t>as</w:t>
      </w:r>
      <w:r>
        <w:rPr>
          <w:spacing w:val="-16"/>
        </w:rPr>
        <w:t xml:space="preserve"> </w:t>
      </w:r>
      <w:r>
        <w:t>discussed</w:t>
      </w:r>
      <w:r>
        <w:rPr>
          <w:spacing w:val="-16"/>
        </w:rPr>
        <w:t xml:space="preserve"> </w:t>
      </w:r>
      <w:r>
        <w:t>earlier,</w:t>
      </w:r>
      <w:r>
        <w:rPr>
          <w:spacing w:val="-14"/>
        </w:rPr>
        <w:t xml:space="preserve"> </w:t>
      </w:r>
      <w:r>
        <w:t>the</w:t>
      </w:r>
      <w:r>
        <w:rPr>
          <w:spacing w:val="-16"/>
        </w:rPr>
        <w:t xml:space="preserve"> </w:t>
      </w:r>
      <w:r>
        <w:t>connectors</w:t>
      </w:r>
      <w:r>
        <w:rPr>
          <w:spacing w:val="-16"/>
        </w:rPr>
        <w:t xml:space="preserve"> </w:t>
      </w:r>
      <w:r>
        <w:t>can</w:t>
      </w:r>
      <w:r>
        <w:rPr>
          <w:spacing w:val="-16"/>
        </w:rPr>
        <w:t xml:space="preserve"> </w:t>
      </w:r>
      <w:r>
        <w:t>raise</w:t>
      </w:r>
      <w:r>
        <w:rPr>
          <w:spacing w:val="-16"/>
        </w:rPr>
        <w:t xml:space="preserve"> </w:t>
      </w:r>
      <w:r>
        <w:t>the</w:t>
      </w:r>
      <w:r>
        <w:rPr>
          <w:spacing w:val="-16"/>
        </w:rPr>
        <w:t xml:space="preserve"> </w:t>
      </w:r>
      <w:r>
        <w:t>starting</w:t>
      </w:r>
      <w:r>
        <w:rPr>
          <w:spacing w:val="-16"/>
        </w:rPr>
        <w:t xml:space="preserve"> </w:t>
      </w:r>
      <w:r>
        <w:t>layer</w:t>
      </w:r>
      <w:r>
        <w:rPr>
          <w:spacing w:val="-16"/>
        </w:rPr>
        <w:t xml:space="preserve"> </w:t>
      </w:r>
      <w:r>
        <w:t>for</w:t>
      </w:r>
      <w:r>
        <w:rPr>
          <w:spacing w:val="-16"/>
        </w:rPr>
        <w:t xml:space="preserve"> </w:t>
      </w:r>
      <w:r>
        <w:t>printing</w:t>
      </w:r>
    </w:p>
    <w:p w:rsidR="00F45610" w:rsidRDefault="00F45610">
      <w:pPr>
        <w:pStyle w:val="BodyText"/>
        <w:spacing w:before="9"/>
        <w:rPr>
          <w:sz w:val="26"/>
        </w:rPr>
      </w:pPr>
    </w:p>
    <w:p w:rsidR="00F45610" w:rsidRDefault="008D4F3A">
      <w:pPr>
        <w:pStyle w:val="BodyText"/>
        <w:ind w:left="3762" w:right="3762"/>
        <w:jc w:val="center"/>
      </w:pPr>
      <w:r>
        <w:t>26</w:t>
      </w:r>
    </w:p>
    <w:p w:rsidR="00F45610" w:rsidRDefault="00F45610">
      <w:pPr>
        <w:jc w:val="center"/>
        <w:sectPr w:rsidR="00F45610">
          <w:headerReference w:type="default" r:id="rId68"/>
          <w:footerReference w:type="default" r:id="rId69"/>
          <w:pgSz w:w="12240" w:h="15840"/>
          <w:pgMar w:top="1120" w:right="1420" w:bottom="280" w:left="1420" w:header="595" w:footer="0" w:gutter="0"/>
          <w:cols w:space="720"/>
        </w:sectPr>
      </w:pPr>
    </w:p>
    <w:p w:rsidR="00F45610" w:rsidRDefault="00F45610">
      <w:pPr>
        <w:pStyle w:val="BodyText"/>
        <w:spacing w:before="4"/>
        <w:rPr>
          <w:sz w:val="7"/>
        </w:rPr>
      </w:pPr>
    </w:p>
    <w:p w:rsidR="00F45610" w:rsidRDefault="000E256A">
      <w:pPr>
        <w:pStyle w:val="BodyText"/>
        <w:ind w:left="1028"/>
        <w:rPr>
          <w:sz w:val="20"/>
        </w:rPr>
      </w:pPr>
      <w:r>
        <w:rPr>
          <w:noProof/>
          <w:sz w:val="20"/>
        </w:rPr>
        <mc:AlternateContent>
          <mc:Choice Requires="wpg">
            <w:drawing>
              <wp:inline distT="0" distB="0" distL="0" distR="0">
                <wp:extent cx="4664075" cy="1572895"/>
                <wp:effectExtent l="0" t="0" r="3175" b="0"/>
                <wp:docPr id="91"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4075" cy="1572895"/>
                          <a:chOff x="0" y="0"/>
                          <a:chExt cx="7345" cy="2477"/>
                        </a:xfrm>
                      </wpg:grpSpPr>
                      <pic:pic xmlns:pic="http://schemas.openxmlformats.org/drawingml/2006/picture">
                        <pic:nvPicPr>
                          <pic:cNvPr id="92"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59"/>
                            <a:ext cx="7344" cy="2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Text Box 27"/>
                        <wps:cNvSpPr txBox="1">
                          <a:spLocks noChangeArrowheads="1"/>
                        </wps:cNvSpPr>
                        <wps:spPr bwMode="auto">
                          <a:xfrm>
                            <a:off x="21" y="0"/>
                            <a:ext cx="205"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6"/>
                                <w:rPr>
                                  <w:rFonts w:ascii="Helvetica"/>
                                  <w:b/>
                                  <w:sz w:val="36"/>
                                </w:rPr>
                              </w:pPr>
                              <w:proofErr w:type="gramStart"/>
                              <w:r>
                                <w:rPr>
                                  <w:rFonts w:ascii="Helvetica"/>
                                  <w:b/>
                                  <w:w w:val="102"/>
                                  <w:sz w:val="36"/>
                                </w:rPr>
                                <w:t>a</w:t>
                              </w:r>
                              <w:proofErr w:type="gramEnd"/>
                            </w:p>
                          </w:txbxContent>
                        </wps:txbx>
                        <wps:bodyPr rot="0" vert="horz" wrap="square" lIns="0" tIns="0" rIns="0" bIns="0" anchor="t" anchorCtr="0" upright="1">
                          <a:noAutofit/>
                        </wps:bodyPr>
                      </wps:wsp>
                      <wps:wsp>
                        <wps:cNvPr id="94" name="Text Box 26"/>
                        <wps:cNvSpPr txBox="1">
                          <a:spLocks noChangeArrowheads="1"/>
                        </wps:cNvSpPr>
                        <wps:spPr bwMode="auto">
                          <a:xfrm>
                            <a:off x="2503" y="63"/>
                            <a:ext cx="225"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6"/>
                                <w:rPr>
                                  <w:rFonts w:ascii="Helvetica"/>
                                  <w:b/>
                                  <w:sz w:val="36"/>
                                </w:rPr>
                              </w:pPr>
                              <w:proofErr w:type="gramStart"/>
                              <w:r>
                                <w:rPr>
                                  <w:rFonts w:ascii="Helvetica"/>
                                  <w:b/>
                                  <w:w w:val="102"/>
                                  <w:sz w:val="36"/>
                                </w:rPr>
                                <w:t>b</w:t>
                              </w:r>
                              <w:proofErr w:type="gramEnd"/>
                            </w:p>
                          </w:txbxContent>
                        </wps:txbx>
                        <wps:bodyPr rot="0" vert="horz" wrap="square" lIns="0" tIns="0" rIns="0" bIns="0" anchor="t" anchorCtr="0" upright="1">
                          <a:noAutofit/>
                        </wps:bodyPr>
                      </wps:wsp>
                      <wps:wsp>
                        <wps:cNvPr id="95" name="Text Box 25"/>
                        <wps:cNvSpPr txBox="1">
                          <a:spLocks noChangeArrowheads="1"/>
                        </wps:cNvSpPr>
                        <wps:spPr bwMode="auto">
                          <a:xfrm>
                            <a:off x="4958" y="20"/>
                            <a:ext cx="205"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6"/>
                                <w:rPr>
                                  <w:rFonts w:ascii="Helvetica"/>
                                  <w:b/>
                                  <w:sz w:val="36"/>
                                </w:rPr>
                              </w:pPr>
                              <w:proofErr w:type="gramStart"/>
                              <w:r>
                                <w:rPr>
                                  <w:rFonts w:ascii="Helvetica"/>
                                  <w:b/>
                                  <w:w w:val="102"/>
                                  <w:sz w:val="36"/>
                                </w:rPr>
                                <w:t>c</w:t>
                              </w:r>
                              <w:proofErr w:type="gramEnd"/>
                            </w:p>
                          </w:txbxContent>
                        </wps:txbx>
                        <wps:bodyPr rot="0" vert="horz" wrap="square" lIns="0" tIns="0" rIns="0" bIns="0" anchor="t" anchorCtr="0" upright="1">
                          <a:noAutofit/>
                        </wps:bodyPr>
                      </wps:wsp>
                    </wpg:wgp>
                  </a:graphicData>
                </a:graphic>
              </wp:inline>
            </w:drawing>
          </mc:Choice>
          <mc:Fallback>
            <w:pict>
              <v:group id="Group 24" o:spid="_x0000_s1057" style="width:367.25pt;height:123.85pt;mso-position-horizontal-relative:char;mso-position-vertical-relative:line" coordsize="7345,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">
                <v:shape id="Picture 28" o:spid="_x0000_s1058" type="#_x0000_t75" style="position:absolute;top:59;width:7344;height:2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1XIvGAAAA2wAAAA8AAABkcnMvZG93bnJldi54bWxEj9FqwkAURN8F/2G5gi+l2VRRbMwqVmoR&#10;hILWD7jNXpNo9m7Ibk3s17uFgo/DzJxh0mVnKnGlxpWWFbxEMQjizOqScwXHr83zDITzyBory6Tg&#10;Rg6Wi34vxUTblvd0PfhcBAi7BBUU3teJlC4ryKCLbE0cvJNtDPogm1zqBtsAN5UcxfFUGiw5LBRY&#10;07qg7HL4MQrazeT4Pf6cvbGflLv33cfvpXo6KzUcdKs5CE+df4T/21ut4HUEf1/CD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vVci8YAAADbAAAADwAAAAAAAAAAAAAA&#10;AACfAgAAZHJzL2Rvd25yZXYueG1sUEsFBgAAAAAEAAQA9wAAAJIDAAAAAA==&#10;">
                  <v:imagedata r:id="rId71" o:title=""/>
                </v:shape>
                <v:shape id="_x0000_s1059" type="#_x0000_t202" style="position:absolute;left:21;width:205;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rsidR="008D4F3A" w:rsidRDefault="008D4F3A">
                        <w:pPr>
                          <w:spacing w:before="6"/>
                          <w:rPr>
                            <w:rFonts w:ascii="Helvetica"/>
                            <w:b/>
                            <w:sz w:val="36"/>
                          </w:rPr>
                        </w:pPr>
                        <w:proofErr w:type="gramStart"/>
                        <w:r>
                          <w:rPr>
                            <w:rFonts w:ascii="Helvetica"/>
                            <w:b/>
                            <w:w w:val="102"/>
                            <w:sz w:val="36"/>
                          </w:rPr>
                          <w:t>a</w:t>
                        </w:r>
                        <w:proofErr w:type="gramEnd"/>
                      </w:p>
                    </w:txbxContent>
                  </v:textbox>
                </v:shape>
                <v:shape id="_x0000_s1060" type="#_x0000_t202" style="position:absolute;left:2503;top:63;width:225;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8D4F3A" w:rsidRDefault="008D4F3A">
                        <w:pPr>
                          <w:spacing w:before="6"/>
                          <w:rPr>
                            <w:rFonts w:ascii="Helvetica"/>
                            <w:b/>
                            <w:sz w:val="36"/>
                          </w:rPr>
                        </w:pPr>
                        <w:proofErr w:type="gramStart"/>
                        <w:r>
                          <w:rPr>
                            <w:rFonts w:ascii="Helvetica"/>
                            <w:b/>
                            <w:w w:val="102"/>
                            <w:sz w:val="36"/>
                          </w:rPr>
                          <w:t>b</w:t>
                        </w:r>
                        <w:proofErr w:type="gramEnd"/>
                      </w:p>
                    </w:txbxContent>
                  </v:textbox>
                </v:shape>
                <v:shape id="_x0000_s1061" type="#_x0000_t202" style="position:absolute;left:4958;top:20;width:205;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rsidR="008D4F3A" w:rsidRDefault="008D4F3A">
                        <w:pPr>
                          <w:spacing w:before="6"/>
                          <w:rPr>
                            <w:rFonts w:ascii="Helvetica"/>
                            <w:b/>
                            <w:sz w:val="36"/>
                          </w:rPr>
                        </w:pPr>
                        <w:proofErr w:type="gramStart"/>
                        <w:r>
                          <w:rPr>
                            <w:rFonts w:ascii="Helvetica"/>
                            <w:b/>
                            <w:w w:val="102"/>
                            <w:sz w:val="36"/>
                          </w:rPr>
                          <w:t>c</w:t>
                        </w:r>
                        <w:proofErr w:type="gramEnd"/>
                      </w:p>
                    </w:txbxContent>
                  </v:textbox>
                </v:shape>
                <w10:anchorlock/>
              </v:group>
            </w:pict>
          </mc:Fallback>
        </mc:AlternateContent>
      </w:r>
    </w:p>
    <w:p w:rsidR="00F45610" w:rsidRDefault="00F45610">
      <w:pPr>
        <w:pStyle w:val="BodyText"/>
        <w:spacing w:before="11"/>
        <w:rPr>
          <w:sz w:val="16"/>
        </w:rPr>
      </w:pPr>
    </w:p>
    <w:p w:rsidR="00F45610" w:rsidRDefault="008D4F3A">
      <w:pPr>
        <w:pStyle w:val="BodyText"/>
        <w:spacing w:before="59" w:line="252" w:lineRule="auto"/>
        <w:ind w:left="110" w:right="108"/>
        <w:jc w:val="both"/>
      </w:pPr>
      <w:r>
        <w:t xml:space="preserve">Figure 3.8: </w:t>
      </w:r>
      <w:bookmarkStart w:id="210" w:name="_bookmark59"/>
      <w:bookmarkEnd w:id="210"/>
      <w:r>
        <w:t xml:space="preserve">Directly drawing on the object is a simple way to specify the attachment area, such as drawing a stroke around a bottle (a, b) to indicate where to attachment a strap. (c) </w:t>
      </w:r>
      <w:proofErr w:type="gramStart"/>
      <w:r>
        <w:t>a</w:t>
      </w:r>
      <w:proofErr w:type="gramEnd"/>
      <w:r>
        <w:t xml:space="preserve"> heat map visualization around the selected cross section.</w:t>
      </w:r>
    </w:p>
    <w:p w:rsidR="00F45610" w:rsidRDefault="00F45610">
      <w:pPr>
        <w:pStyle w:val="BodyText"/>
      </w:pPr>
    </w:p>
    <w:p w:rsidR="00F45610" w:rsidRDefault="00F45610">
      <w:pPr>
        <w:pStyle w:val="BodyText"/>
        <w:rPr>
          <w:sz w:val="32"/>
        </w:rPr>
      </w:pPr>
    </w:p>
    <w:p w:rsidR="00F45610" w:rsidRDefault="008D4F3A">
      <w:pPr>
        <w:pStyle w:val="BodyText"/>
        <w:spacing w:line="252" w:lineRule="auto"/>
        <w:ind w:left="110" w:right="108"/>
        <w:jc w:val="both"/>
      </w:pPr>
      <w:proofErr w:type="gramStart"/>
      <w:r>
        <w:t>the</w:t>
      </w:r>
      <w:proofErr w:type="gramEnd"/>
      <w:r>
        <w:rPr>
          <w:spacing w:val="-7"/>
        </w:rPr>
        <w:t xml:space="preserve"> </w:t>
      </w:r>
      <w:r>
        <w:t>attachment</w:t>
      </w:r>
      <w:r>
        <w:rPr>
          <w:spacing w:val="-6"/>
        </w:rPr>
        <w:t xml:space="preserve"> </w:t>
      </w:r>
      <w:r>
        <w:t>to</w:t>
      </w:r>
      <w:r>
        <w:rPr>
          <w:spacing w:val="-7"/>
        </w:rPr>
        <w:t xml:space="preserve"> </w:t>
      </w:r>
      <w:r>
        <w:t>avoid</w:t>
      </w:r>
      <w:r>
        <w:rPr>
          <w:spacing w:val="-6"/>
        </w:rPr>
        <w:t xml:space="preserve"> </w:t>
      </w:r>
      <w:r>
        <w:t>potential</w:t>
      </w:r>
      <w:r>
        <w:rPr>
          <w:spacing w:val="-6"/>
        </w:rPr>
        <w:t xml:space="preserve"> </w:t>
      </w:r>
      <w:r>
        <w:t>occlusion</w:t>
      </w:r>
      <w:r>
        <w:rPr>
          <w:spacing w:val="-7"/>
        </w:rPr>
        <w:t xml:space="preserve"> </w:t>
      </w:r>
      <w:r>
        <w:t>issues;</w:t>
      </w:r>
      <w:r>
        <w:rPr>
          <w:spacing w:val="-6"/>
        </w:rPr>
        <w:t xml:space="preserve"> </w:t>
      </w:r>
      <w:r>
        <w:t>or</w:t>
      </w:r>
      <w:r>
        <w:rPr>
          <w:spacing w:val="-7"/>
        </w:rPr>
        <w:t xml:space="preserve"> </w:t>
      </w:r>
      <w:r>
        <w:t>be</w:t>
      </w:r>
      <w:r>
        <w:rPr>
          <w:spacing w:val="-6"/>
        </w:rPr>
        <w:t xml:space="preserve"> </w:t>
      </w:r>
      <w:r>
        <w:t>designed</w:t>
      </w:r>
      <w:r>
        <w:rPr>
          <w:spacing w:val="-7"/>
        </w:rPr>
        <w:t xml:space="preserve"> </w:t>
      </w:r>
      <w:r>
        <w:t>to</w:t>
      </w:r>
      <w:r>
        <w:rPr>
          <w:spacing w:val="-7"/>
        </w:rPr>
        <w:t xml:space="preserve"> </w:t>
      </w:r>
      <w:r>
        <w:t>snug-fit</w:t>
      </w:r>
      <w:r>
        <w:rPr>
          <w:spacing w:val="-6"/>
        </w:rPr>
        <w:t xml:space="preserve"> </w:t>
      </w:r>
      <w:r>
        <w:t>the</w:t>
      </w:r>
      <w:r>
        <w:rPr>
          <w:spacing w:val="-7"/>
        </w:rPr>
        <w:t xml:space="preserve"> </w:t>
      </w:r>
      <w:r>
        <w:t>existing</w:t>
      </w:r>
      <w:r>
        <w:rPr>
          <w:spacing w:val="-7"/>
        </w:rPr>
        <w:t xml:space="preserve"> </w:t>
      </w:r>
      <w:r>
        <w:t>objects (thus</w:t>
      </w:r>
      <w:r>
        <w:rPr>
          <w:spacing w:val="-9"/>
        </w:rPr>
        <w:t xml:space="preserve"> </w:t>
      </w:r>
      <w:r>
        <w:t>enabling</w:t>
      </w:r>
      <w:r>
        <w:rPr>
          <w:spacing w:val="-9"/>
        </w:rPr>
        <w:t xml:space="preserve"> </w:t>
      </w:r>
      <w:r>
        <w:t>affixing</w:t>
      </w:r>
      <w:r>
        <w:rPr>
          <w:spacing w:val="-9"/>
        </w:rPr>
        <w:t xml:space="preserve"> </w:t>
      </w:r>
      <w:r>
        <w:t>using</w:t>
      </w:r>
      <w:r>
        <w:rPr>
          <w:spacing w:val="-9"/>
        </w:rPr>
        <w:t xml:space="preserve"> </w:t>
      </w:r>
      <w:r>
        <w:t>adhesives</w:t>
      </w:r>
      <w:r>
        <w:rPr>
          <w:spacing w:val="-9"/>
        </w:rPr>
        <w:t xml:space="preserve"> </w:t>
      </w:r>
      <w:r>
        <w:t>or</w:t>
      </w:r>
      <w:r>
        <w:rPr>
          <w:spacing w:val="-9"/>
        </w:rPr>
        <w:t xml:space="preserve"> </w:t>
      </w:r>
      <w:r>
        <w:t>straps).</w:t>
      </w:r>
    </w:p>
    <w:p w:rsidR="00F45610" w:rsidRDefault="008D4F3A">
      <w:pPr>
        <w:pStyle w:val="BodyText"/>
        <w:spacing w:before="3" w:line="252" w:lineRule="auto"/>
        <w:ind w:left="110" w:right="107" w:firstLine="351"/>
        <w:jc w:val="both"/>
      </w:pPr>
      <w:r>
        <w:t>For</w:t>
      </w:r>
      <w:r>
        <w:rPr>
          <w:spacing w:val="-5"/>
        </w:rPr>
        <w:t xml:space="preserve"> </w:t>
      </w:r>
      <w:r>
        <w:t>some</w:t>
      </w:r>
      <w:r>
        <w:rPr>
          <w:spacing w:val="-5"/>
        </w:rPr>
        <w:t xml:space="preserve"> </w:t>
      </w:r>
      <w:r>
        <w:t>techniques,</w:t>
      </w:r>
      <w:r>
        <w:rPr>
          <w:spacing w:val="-5"/>
        </w:rPr>
        <w:t xml:space="preserve"> </w:t>
      </w:r>
      <w:r>
        <w:t>adding</w:t>
      </w:r>
      <w:r>
        <w:rPr>
          <w:spacing w:val="-5"/>
        </w:rPr>
        <w:t xml:space="preserve"> </w:t>
      </w:r>
      <w:r>
        <w:t>support</w:t>
      </w:r>
      <w:r>
        <w:rPr>
          <w:spacing w:val="-5"/>
        </w:rPr>
        <w:t xml:space="preserve"> </w:t>
      </w:r>
      <w:r>
        <w:t>can</w:t>
      </w:r>
      <w:r>
        <w:rPr>
          <w:spacing w:val="-5"/>
        </w:rPr>
        <w:t xml:space="preserve"> </w:t>
      </w:r>
      <w:r>
        <w:t>also</w:t>
      </w:r>
      <w:r>
        <w:rPr>
          <w:spacing w:val="-5"/>
        </w:rPr>
        <w:t xml:space="preserve"> </w:t>
      </w:r>
      <w:r>
        <w:t>solve</w:t>
      </w:r>
      <w:r>
        <w:rPr>
          <w:spacing w:val="-5"/>
        </w:rPr>
        <w:t xml:space="preserve"> </w:t>
      </w:r>
      <w:r>
        <w:t>occlusion</w:t>
      </w:r>
      <w:r>
        <w:rPr>
          <w:spacing w:val="-5"/>
        </w:rPr>
        <w:t xml:space="preserve"> </w:t>
      </w:r>
      <w:r>
        <w:t>problems.</w:t>
      </w:r>
      <w:r>
        <w:rPr>
          <w:spacing w:val="8"/>
        </w:rPr>
        <w:t xml:space="preserve"> </w:t>
      </w:r>
      <w:r>
        <w:t>For</w:t>
      </w:r>
      <w:r>
        <w:rPr>
          <w:spacing w:val="-5"/>
        </w:rPr>
        <w:t xml:space="preserve"> </w:t>
      </w:r>
      <w:r>
        <w:t>example,</w:t>
      </w:r>
      <w:r>
        <w:rPr>
          <w:spacing w:val="-5"/>
        </w:rPr>
        <w:t xml:space="preserve"> </w:t>
      </w:r>
      <w:r>
        <w:t>in</w:t>
      </w:r>
      <w:r>
        <w:rPr>
          <w:spacing w:val="-5"/>
        </w:rPr>
        <w:t xml:space="preserve"> </w:t>
      </w:r>
      <w:r>
        <w:t>the print-through technique, when the attachment is much smaller than the existing object, it needs to be raised by a support structure so that the object can go through it while staying below the extruder.</w:t>
      </w:r>
      <w:r>
        <w:rPr>
          <w:spacing w:val="7"/>
        </w:rPr>
        <w:t xml:space="preserve"> </w:t>
      </w:r>
      <w:r>
        <w:t>Other</w:t>
      </w:r>
      <w:r>
        <w:rPr>
          <w:spacing w:val="-6"/>
        </w:rPr>
        <w:t xml:space="preserve"> </w:t>
      </w:r>
      <w:r>
        <w:t>techniques</w:t>
      </w:r>
      <w:r>
        <w:rPr>
          <w:spacing w:val="-6"/>
        </w:rPr>
        <w:t xml:space="preserve"> </w:t>
      </w:r>
      <w:r>
        <w:t>use</w:t>
      </w:r>
      <w:r>
        <w:rPr>
          <w:spacing w:val="-6"/>
        </w:rPr>
        <w:t xml:space="preserve"> </w:t>
      </w:r>
      <w:r>
        <w:t>support</w:t>
      </w:r>
      <w:r>
        <w:rPr>
          <w:spacing w:val="-6"/>
        </w:rPr>
        <w:t xml:space="preserve"> </w:t>
      </w:r>
      <w:r>
        <w:t>to</w:t>
      </w:r>
      <w:r>
        <w:rPr>
          <w:spacing w:val="-6"/>
        </w:rPr>
        <w:t xml:space="preserve"> </w:t>
      </w:r>
      <w:r>
        <w:t>hold</w:t>
      </w:r>
      <w:r>
        <w:rPr>
          <w:spacing w:val="-6"/>
        </w:rPr>
        <w:t xml:space="preserve"> </w:t>
      </w:r>
      <w:r>
        <w:t>an</w:t>
      </w:r>
      <w:r>
        <w:rPr>
          <w:spacing w:val="-6"/>
        </w:rPr>
        <w:t xml:space="preserve"> </w:t>
      </w:r>
      <w:r>
        <w:t>object</w:t>
      </w:r>
      <w:r>
        <w:rPr>
          <w:spacing w:val="-6"/>
        </w:rPr>
        <w:t xml:space="preserve"> </w:t>
      </w:r>
      <w:r>
        <w:t>in</w:t>
      </w:r>
      <w:r>
        <w:rPr>
          <w:spacing w:val="-6"/>
        </w:rPr>
        <w:t xml:space="preserve"> </w:t>
      </w:r>
      <w:r>
        <w:t>place,</w:t>
      </w:r>
      <w:r>
        <w:rPr>
          <w:spacing w:val="-6"/>
        </w:rPr>
        <w:t xml:space="preserve"> </w:t>
      </w:r>
      <w:r>
        <w:t>such</w:t>
      </w:r>
      <w:r>
        <w:rPr>
          <w:spacing w:val="-6"/>
        </w:rPr>
        <w:t xml:space="preserve"> </w:t>
      </w:r>
      <w:r>
        <w:t>as</w:t>
      </w:r>
      <w:r>
        <w:rPr>
          <w:spacing w:val="-6"/>
        </w:rPr>
        <w:t xml:space="preserve"> </w:t>
      </w:r>
      <w:r>
        <w:t>direct</w:t>
      </w:r>
      <w:r>
        <w:rPr>
          <w:spacing w:val="-6"/>
        </w:rPr>
        <w:t xml:space="preserve"> </w:t>
      </w:r>
      <w:r>
        <w:t>print-over.</w:t>
      </w:r>
    </w:p>
    <w:p w:rsidR="00F45610" w:rsidRDefault="008D4F3A">
      <w:pPr>
        <w:pStyle w:val="BodyText"/>
        <w:spacing w:before="3" w:line="252" w:lineRule="auto"/>
        <w:ind w:left="110" w:right="107" w:firstLine="351"/>
        <w:jc w:val="both"/>
      </w:pPr>
      <w:r>
        <w:t xml:space="preserve">Figure </w:t>
      </w:r>
      <w:hyperlink w:anchor="_bookmark60" w:history="1">
        <w:r>
          <w:t>3.9a</w:t>
        </w:r>
      </w:hyperlink>
      <w:r>
        <w:t xml:space="preserve"> shows a connector and the support structure for printing over a magnet holder on a Teddy bear (the same one shown in Figure </w:t>
      </w:r>
      <w:hyperlink w:anchor="_bookmark41" w:history="1">
        <w:r>
          <w:t>3.3a).</w:t>
        </w:r>
      </w:hyperlink>
      <w:r>
        <w:t xml:space="preserve"> In this case, the five support cylinders at the bottom hold the bear in place and at the right orientation and have been prepared to exactly conform to the surface of the bear.</w:t>
      </w:r>
    </w:p>
    <w:p w:rsidR="00F45610" w:rsidRDefault="000E256A">
      <w:pPr>
        <w:pStyle w:val="BodyText"/>
        <w:spacing w:before="8"/>
        <w:rPr>
          <w:sz w:val="13"/>
        </w:rPr>
      </w:pPr>
      <w:r>
        <w:rPr>
          <w:noProof/>
        </w:rPr>
        <mc:AlternateContent>
          <mc:Choice Requires="wpg">
            <w:drawing>
              <wp:anchor distT="0" distB="0" distL="0" distR="0" simplePos="0" relativeHeight="1792" behindDoc="0" locked="0" layoutInCell="1" allowOverlap="1">
                <wp:simplePos x="0" y="0"/>
                <wp:positionH relativeFrom="page">
                  <wp:posOffset>1263015</wp:posOffset>
                </wp:positionH>
                <wp:positionV relativeFrom="paragraph">
                  <wp:posOffset>124460</wp:posOffset>
                </wp:positionV>
                <wp:extent cx="5246370" cy="1482725"/>
                <wp:effectExtent l="0" t="635" r="5715" b="2540"/>
                <wp:wrapTopAndBottom/>
                <wp:docPr id="8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6370" cy="1482725"/>
                          <a:chOff x="1989" y="196"/>
                          <a:chExt cx="8262" cy="2335"/>
                        </a:xfrm>
                      </wpg:grpSpPr>
                      <pic:pic xmlns:pic="http://schemas.openxmlformats.org/drawingml/2006/picture">
                        <pic:nvPicPr>
                          <pic:cNvPr id="89"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989" y="231"/>
                            <a:ext cx="8262"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Text Box 22"/>
                        <wps:cNvSpPr txBox="1">
                          <a:spLocks noChangeArrowheads="1"/>
                        </wps:cNvSpPr>
                        <wps:spPr bwMode="auto">
                          <a:xfrm>
                            <a:off x="2028" y="196"/>
                            <a:ext cx="190"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rPr>
                                  <w:rFonts w:ascii="Helvetica"/>
                                  <w:b/>
                                  <w:sz w:val="34"/>
                                </w:rPr>
                              </w:pPr>
                              <w:proofErr w:type="gramStart"/>
                              <w:r>
                                <w:rPr>
                                  <w:rFonts w:ascii="Helvetica"/>
                                  <w:b/>
                                  <w:sz w:val="34"/>
                                </w:rPr>
                                <w:t>a</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 o:spid="_x0000_s1062" style="position:absolute;margin-left:99.45pt;margin-top:9.8pt;width:413.1pt;height:116.75pt;z-index:1792;mso-wrap-distance-left:0;mso-wrap-distance-right:0;mso-position-horizontal-relative:page;mso-position-vertical-relative:text" coordorigin="1989,196" coordsize="8262,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">
                <v:shape id="Picture 23" o:spid="_x0000_s1063" type="#_x0000_t75" style="position:absolute;left:1989;top:231;width:8262;height:2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wWcPEAAAA2wAAAA8AAABkcnMvZG93bnJldi54bWxEj91qwkAUhO8LvsNyBO+ajSI2pq6ihUKg&#10;vajRBzjNniap2bMhu/np23cLBS+HmfmG2R0m04iBOldbVrCMYhDEhdU1lwqul9fHBITzyBoby6Tg&#10;hxwc9rOHHabajnymIfelCBB2KSqovG9TKV1RkUEX2ZY4eF+2M+iD7EqpOxwD3DRyFccbabDmsFBh&#10;Sy8VFbe8Nwqyz6Q/DSt8+/7wm2at3bsdn5xSi/l0fAbhafL38H870wqSLfx9CT9A7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wWcPEAAAA2wAAAA8AAAAAAAAAAAAAAAAA&#10;nwIAAGRycy9kb3ducmV2LnhtbFBLBQYAAAAABAAEAPcAAACQAwAAAAA=&#10;">
                  <v:imagedata r:id="rId73" o:title=""/>
                </v:shape>
                <v:shape id="_x0000_s1064" type="#_x0000_t202" style="position:absolute;left:2028;top:196;width:19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8D4F3A" w:rsidRDefault="008D4F3A">
                        <w:pPr>
                          <w:rPr>
                            <w:rFonts w:ascii="Helvetica"/>
                            <w:b/>
                            <w:sz w:val="34"/>
                          </w:rPr>
                        </w:pPr>
                        <w:proofErr w:type="gramStart"/>
                        <w:r>
                          <w:rPr>
                            <w:rFonts w:ascii="Helvetica"/>
                            <w:b/>
                            <w:sz w:val="34"/>
                          </w:rPr>
                          <w:t>a</w:t>
                        </w:r>
                        <w:proofErr w:type="gramEnd"/>
                      </w:p>
                    </w:txbxContent>
                  </v:textbox>
                </v:shape>
                <w10:wrap type="topAndBottom" anchorx="page"/>
              </v:group>
            </w:pict>
          </mc:Fallback>
        </mc:AlternateContent>
      </w:r>
    </w:p>
    <w:p w:rsidR="00F45610" w:rsidRDefault="00F45610">
      <w:pPr>
        <w:pStyle w:val="BodyText"/>
        <w:spacing w:before="3"/>
        <w:rPr>
          <w:sz w:val="15"/>
        </w:rPr>
      </w:pPr>
    </w:p>
    <w:p w:rsidR="00F45610" w:rsidRDefault="008D4F3A">
      <w:pPr>
        <w:pStyle w:val="BodyText"/>
        <w:spacing w:before="59" w:line="252" w:lineRule="auto"/>
        <w:ind w:left="110" w:right="108"/>
        <w:jc w:val="both"/>
      </w:pPr>
      <w:r>
        <w:t xml:space="preserve">Figure 3.9: </w:t>
      </w:r>
      <w:bookmarkStart w:id="211" w:name="_bookmark60"/>
      <w:bookmarkEnd w:id="211"/>
      <w:r>
        <w:t xml:space="preserve">In the </w:t>
      </w:r>
      <w:r>
        <w:rPr>
          <w:spacing w:val="-4"/>
        </w:rPr>
        <w:t xml:space="preserve">Teddy </w:t>
      </w:r>
      <w:r>
        <w:t>bear magnet example, a) a model is generated with a magnet holder, a connector,</w:t>
      </w:r>
      <w:r>
        <w:rPr>
          <w:spacing w:val="-10"/>
        </w:rPr>
        <w:t xml:space="preserve"> </w:t>
      </w:r>
      <w:r>
        <w:t>and</w:t>
      </w:r>
      <w:r>
        <w:rPr>
          <w:spacing w:val="-11"/>
        </w:rPr>
        <w:t xml:space="preserve"> </w:t>
      </w:r>
      <w:r>
        <w:t>the</w:t>
      </w:r>
      <w:r>
        <w:rPr>
          <w:spacing w:val="-11"/>
        </w:rPr>
        <w:t xml:space="preserve"> </w:t>
      </w:r>
      <w:r>
        <w:t>support</w:t>
      </w:r>
      <w:r>
        <w:rPr>
          <w:spacing w:val="-11"/>
        </w:rPr>
        <w:t xml:space="preserve"> </w:t>
      </w:r>
      <w:r>
        <w:t>structure;</w:t>
      </w:r>
      <w:r>
        <w:rPr>
          <w:spacing w:val="-9"/>
        </w:rPr>
        <w:t xml:space="preserve"> </w:t>
      </w:r>
      <w:r>
        <w:t>b)</w:t>
      </w:r>
      <w:r>
        <w:rPr>
          <w:spacing w:val="-11"/>
        </w:rPr>
        <w:t xml:space="preserve"> </w:t>
      </w:r>
      <w:r>
        <w:rPr>
          <w:spacing w:val="-5"/>
        </w:rPr>
        <w:t>Tool</w:t>
      </w:r>
      <w:r>
        <w:rPr>
          <w:spacing w:val="-11"/>
        </w:rPr>
        <w:t xml:space="preserve"> </w:t>
      </w:r>
      <w:r>
        <w:t>path</w:t>
      </w:r>
      <w:r>
        <w:rPr>
          <w:spacing w:val="-11"/>
        </w:rPr>
        <w:t xml:space="preserve"> </w:t>
      </w:r>
      <w:r>
        <w:t>view</w:t>
      </w:r>
      <w:r>
        <w:rPr>
          <w:spacing w:val="-11"/>
        </w:rPr>
        <w:t xml:space="preserve"> </w:t>
      </w:r>
      <w:r>
        <w:t>in</w:t>
      </w:r>
      <w:r>
        <w:rPr>
          <w:spacing w:val="-11"/>
        </w:rPr>
        <w:t xml:space="preserve"> </w:t>
      </w:r>
      <w:proofErr w:type="spellStart"/>
      <w:r>
        <w:t>Repetier</w:t>
      </w:r>
      <w:proofErr w:type="spellEnd"/>
      <w:r>
        <w:t>-Host:</w:t>
      </w:r>
      <w:r>
        <w:rPr>
          <w:spacing w:val="5"/>
        </w:rPr>
        <w:t xml:space="preserve"> </w:t>
      </w:r>
      <w:r>
        <w:t>the</w:t>
      </w:r>
      <w:r>
        <w:rPr>
          <w:spacing w:val="-11"/>
        </w:rPr>
        <w:t xml:space="preserve"> </w:t>
      </w:r>
      <w:r>
        <w:t>extruder</w:t>
      </w:r>
      <w:r>
        <w:rPr>
          <w:spacing w:val="-11"/>
        </w:rPr>
        <w:t xml:space="preserve"> </w:t>
      </w:r>
      <w:r>
        <w:t>pauses</w:t>
      </w:r>
      <w:r>
        <w:rPr>
          <w:spacing w:val="-11"/>
        </w:rPr>
        <w:t xml:space="preserve"> </w:t>
      </w:r>
      <w:r>
        <w:t>and moves away for inserting the teddy bear</w:t>
      </w:r>
      <w:r>
        <w:rPr>
          <w:spacing w:val="-36"/>
        </w:rPr>
        <w:t xml:space="preserve"> </w:t>
      </w:r>
      <w:r>
        <w:t>(c).</w:t>
      </w:r>
    </w:p>
    <w:p w:rsidR="00F45610" w:rsidRDefault="00F45610">
      <w:pPr>
        <w:pStyle w:val="BodyText"/>
      </w:pPr>
    </w:p>
    <w:p w:rsidR="00F45610" w:rsidRDefault="00F45610">
      <w:pPr>
        <w:pStyle w:val="BodyText"/>
      </w:pPr>
    </w:p>
    <w:p w:rsidR="00F45610" w:rsidRDefault="00F45610">
      <w:pPr>
        <w:pStyle w:val="BodyText"/>
        <w:spacing w:before="6"/>
        <w:rPr>
          <w:sz w:val="34"/>
        </w:rPr>
      </w:pPr>
    </w:p>
    <w:p w:rsidR="00F45610" w:rsidRDefault="008D4F3A">
      <w:pPr>
        <w:pStyle w:val="Heading4"/>
      </w:pPr>
      <w:r>
        <w:t>Printing and Post-Processing</w:t>
      </w:r>
    </w:p>
    <w:p w:rsidR="00F45610" w:rsidRDefault="008D4F3A">
      <w:pPr>
        <w:pStyle w:val="BodyText"/>
        <w:spacing w:before="182" w:line="252" w:lineRule="auto"/>
        <w:ind w:left="110" w:right="108"/>
        <w:jc w:val="both"/>
      </w:pPr>
      <w:r>
        <w:t xml:space="preserve">In the last phase, the user imports the generated models into the 3D printing tool chain for fab- </w:t>
      </w:r>
      <w:proofErr w:type="spellStart"/>
      <w:r>
        <w:t>rication</w:t>
      </w:r>
      <w:proofErr w:type="spellEnd"/>
      <w:r>
        <w:t>.     Some attachment techniques require a simple customization of the printing process,</w:t>
      </w:r>
    </w:p>
    <w:p w:rsidR="00F45610" w:rsidRDefault="00F45610">
      <w:pPr>
        <w:spacing w:line="252" w:lineRule="auto"/>
        <w:jc w:val="both"/>
        <w:sectPr w:rsidR="00F45610">
          <w:footerReference w:type="default" r:id="rId74"/>
          <w:pgSz w:w="12240" w:h="15840"/>
          <w:pgMar w:top="1120" w:right="1420" w:bottom="1480" w:left="1420" w:header="595" w:footer="1286" w:gutter="0"/>
          <w:pgNumType w:start="27"/>
          <w:cols w:space="720"/>
        </w:sectPr>
      </w:pPr>
    </w:p>
    <w:p w:rsidR="00F45610" w:rsidRDefault="008D4F3A">
      <w:pPr>
        <w:pStyle w:val="BodyText"/>
        <w:spacing w:before="144" w:line="252" w:lineRule="auto"/>
        <w:ind w:left="109" w:right="108"/>
        <w:jc w:val="both"/>
      </w:pPr>
      <w:proofErr w:type="gramStart"/>
      <w:r>
        <w:lastRenderedPageBreak/>
        <w:t>which</w:t>
      </w:r>
      <w:proofErr w:type="gramEnd"/>
      <w:r>
        <w:t xml:space="preserve"> can be programmatically achieved using 3D printing software such as </w:t>
      </w:r>
      <w:proofErr w:type="spellStart"/>
      <w:r>
        <w:t>Repetier</w:t>
      </w:r>
      <w:proofErr w:type="spellEnd"/>
      <w:r>
        <w:t>-Host</w:t>
      </w:r>
      <w:hyperlink w:anchor="_bookmark64" w:history="1">
        <w:r>
          <w:rPr>
            <w:position w:val="9"/>
            <w:sz w:val="16"/>
          </w:rPr>
          <w:t>2</w:t>
        </w:r>
      </w:hyperlink>
      <w:r>
        <w:rPr>
          <w:position w:val="9"/>
          <w:sz w:val="16"/>
        </w:rPr>
        <w:t xml:space="preserve"> </w:t>
      </w:r>
      <w:r>
        <w:t>(Figure</w:t>
      </w:r>
      <w:r>
        <w:rPr>
          <w:spacing w:val="-7"/>
        </w:rPr>
        <w:t xml:space="preserve"> </w:t>
      </w:r>
      <w:hyperlink w:anchor="_bookmark60" w:history="1">
        <w:r>
          <w:t>3.9b).</w:t>
        </w:r>
      </w:hyperlink>
      <w:r>
        <w:rPr>
          <w:spacing w:val="7"/>
        </w:rPr>
        <w:t xml:space="preserve"> </w:t>
      </w:r>
      <w:r>
        <w:t>For</w:t>
      </w:r>
      <w:r>
        <w:rPr>
          <w:spacing w:val="-7"/>
        </w:rPr>
        <w:t xml:space="preserve"> </w:t>
      </w:r>
      <w:r>
        <w:t>example,</w:t>
      </w:r>
      <w:r>
        <w:rPr>
          <w:spacing w:val="-7"/>
        </w:rPr>
        <w:t xml:space="preserve"> </w:t>
      </w:r>
      <w:r>
        <w:t>both</w:t>
      </w:r>
      <w:r>
        <w:rPr>
          <w:spacing w:val="-7"/>
        </w:rPr>
        <w:t xml:space="preserve"> </w:t>
      </w:r>
      <w:proofErr w:type="gramStart"/>
      <w:r>
        <w:t>print-</w:t>
      </w:r>
      <w:proofErr w:type="gramEnd"/>
      <w:r>
        <w:t>over</w:t>
      </w:r>
      <w:r>
        <w:rPr>
          <w:spacing w:val="-7"/>
        </w:rPr>
        <w:t xml:space="preserve"> </w:t>
      </w:r>
      <w:r>
        <w:t>and</w:t>
      </w:r>
      <w:r>
        <w:rPr>
          <w:spacing w:val="-7"/>
        </w:rPr>
        <w:t xml:space="preserve"> </w:t>
      </w:r>
      <w:r>
        <w:t>print-through</w:t>
      </w:r>
      <w:r>
        <w:rPr>
          <w:spacing w:val="-7"/>
        </w:rPr>
        <w:t xml:space="preserve"> </w:t>
      </w:r>
      <w:r>
        <w:t>require</w:t>
      </w:r>
      <w:r>
        <w:rPr>
          <w:spacing w:val="-7"/>
        </w:rPr>
        <w:t xml:space="preserve"> </w:t>
      </w:r>
      <w:r>
        <w:t>pausing</w:t>
      </w:r>
      <w:r>
        <w:rPr>
          <w:spacing w:val="-7"/>
        </w:rPr>
        <w:t xml:space="preserve"> </w:t>
      </w:r>
      <w:r>
        <w:t>the</w:t>
      </w:r>
      <w:r>
        <w:rPr>
          <w:spacing w:val="-7"/>
        </w:rPr>
        <w:t xml:space="preserve"> </w:t>
      </w:r>
      <w:r>
        <w:t>printer,</w:t>
      </w:r>
      <w:r>
        <w:rPr>
          <w:spacing w:val="-7"/>
        </w:rPr>
        <w:t xml:space="preserve"> </w:t>
      </w:r>
      <w:r>
        <w:t xml:space="preserve">insert- </w:t>
      </w:r>
      <w:proofErr w:type="spellStart"/>
      <w:r>
        <w:t>ing</w:t>
      </w:r>
      <w:proofErr w:type="spellEnd"/>
      <w:r>
        <w:t xml:space="preserve"> the existing object, and then resuming the print </w:t>
      </w:r>
      <w:r>
        <w:rPr>
          <w:spacing w:val="-3"/>
        </w:rPr>
        <w:t xml:space="preserve">job. </w:t>
      </w:r>
      <w:r>
        <w:t>Having computed the pause point in</w:t>
      </w:r>
      <w:r>
        <w:rPr>
          <w:spacing w:val="-16"/>
        </w:rPr>
        <w:t xml:space="preserve"> </w:t>
      </w:r>
      <w:r>
        <w:t>the analysis, we can generate commands to perform these operations, such</w:t>
      </w:r>
      <w:r>
        <w:rPr>
          <w:spacing w:val="-34"/>
        </w:rPr>
        <w:t xml:space="preserve"> </w:t>
      </w:r>
      <w:r>
        <w:t>as:</w:t>
      </w:r>
    </w:p>
    <w:p w:rsidR="00F45610" w:rsidRDefault="00F45610">
      <w:pPr>
        <w:pStyle w:val="BodyText"/>
        <w:spacing w:before="10"/>
        <w:rPr>
          <w:sz w:val="30"/>
        </w:rPr>
      </w:pPr>
    </w:p>
    <w:p w:rsidR="00F45610" w:rsidRDefault="008D4F3A">
      <w:pPr>
        <w:pStyle w:val="BodyText"/>
        <w:spacing w:line="252" w:lineRule="auto"/>
        <w:ind w:left="109" w:right="4435"/>
      </w:pPr>
      <w:r>
        <w:rPr>
          <w:w w:val="120"/>
        </w:rPr>
        <w:t xml:space="preserve">G1 X0 </w:t>
      </w:r>
      <w:proofErr w:type="gramStart"/>
      <w:r>
        <w:rPr>
          <w:w w:val="120"/>
        </w:rPr>
        <w:t xml:space="preserve">Y0 </w:t>
      </w:r>
      <w:r>
        <w:rPr>
          <w:w w:val="185"/>
        </w:rPr>
        <w:t>;</w:t>
      </w:r>
      <w:proofErr w:type="gramEnd"/>
      <w:r>
        <w:rPr>
          <w:w w:val="185"/>
        </w:rPr>
        <w:t xml:space="preserve"> </w:t>
      </w:r>
      <w:r>
        <w:rPr>
          <w:w w:val="120"/>
        </w:rPr>
        <w:t xml:space="preserve">move </w:t>
      </w:r>
      <w:r>
        <w:rPr>
          <w:w w:val="140"/>
        </w:rPr>
        <w:t xml:space="preserve">the extruder </w:t>
      </w:r>
      <w:r>
        <w:rPr>
          <w:w w:val="120"/>
        </w:rPr>
        <w:t xml:space="preserve">away G1  Z40  </w:t>
      </w:r>
      <w:r>
        <w:rPr>
          <w:w w:val="185"/>
        </w:rPr>
        <w:t xml:space="preserve">; </w:t>
      </w:r>
      <w:r>
        <w:rPr>
          <w:w w:val="140"/>
        </w:rPr>
        <w:t>raise  the  extruder</w:t>
      </w:r>
    </w:p>
    <w:p w:rsidR="00F45610" w:rsidRDefault="008D4F3A">
      <w:pPr>
        <w:pStyle w:val="BodyText"/>
        <w:spacing w:line="276" w:lineRule="exact"/>
        <w:ind w:left="109"/>
        <w:jc w:val="both"/>
      </w:pPr>
      <w:proofErr w:type="gramStart"/>
      <w:r>
        <w:rPr>
          <w:w w:val="130"/>
        </w:rPr>
        <w:t xml:space="preserve">@pause  </w:t>
      </w:r>
      <w:r>
        <w:rPr>
          <w:w w:val="185"/>
        </w:rPr>
        <w:t>;</w:t>
      </w:r>
      <w:proofErr w:type="gramEnd"/>
      <w:r>
        <w:rPr>
          <w:w w:val="185"/>
        </w:rPr>
        <w:t xml:space="preserve"> </w:t>
      </w:r>
      <w:r>
        <w:rPr>
          <w:w w:val="150"/>
        </w:rPr>
        <w:t>pause the print for</w:t>
      </w:r>
      <w:r>
        <w:rPr>
          <w:spacing w:val="81"/>
          <w:w w:val="150"/>
        </w:rPr>
        <w:t xml:space="preserve"> </w:t>
      </w:r>
      <w:r>
        <w:rPr>
          <w:w w:val="150"/>
        </w:rPr>
        <w:t>insertion</w:t>
      </w:r>
    </w:p>
    <w:p w:rsidR="00F45610" w:rsidRDefault="008D4F3A">
      <w:pPr>
        <w:pStyle w:val="BodyText"/>
        <w:spacing w:before="13" w:line="252" w:lineRule="auto"/>
        <w:ind w:left="109" w:right="2401"/>
      </w:pPr>
      <w:r>
        <w:rPr>
          <w:w w:val="185"/>
        </w:rPr>
        <w:t xml:space="preserve">; </w:t>
      </w:r>
      <w:proofErr w:type="gramStart"/>
      <w:r>
        <w:rPr>
          <w:w w:val="155"/>
        </w:rPr>
        <w:t>print</w:t>
      </w:r>
      <w:proofErr w:type="gramEnd"/>
      <w:r>
        <w:rPr>
          <w:w w:val="155"/>
        </w:rPr>
        <w:t xml:space="preserve"> </w:t>
      </w:r>
      <w:r>
        <w:rPr>
          <w:w w:val="185"/>
        </w:rPr>
        <w:t xml:space="preserve">is </w:t>
      </w:r>
      <w:r>
        <w:rPr>
          <w:w w:val="125"/>
        </w:rPr>
        <w:t xml:space="preserve">manually resumed </w:t>
      </w:r>
      <w:r>
        <w:rPr>
          <w:w w:val="155"/>
        </w:rPr>
        <w:t xml:space="preserve">here after insertion  </w:t>
      </w:r>
      <w:r>
        <w:rPr>
          <w:w w:val="125"/>
        </w:rPr>
        <w:t xml:space="preserve">G1 Z31.550 </w:t>
      </w:r>
      <w:r>
        <w:rPr>
          <w:w w:val="185"/>
        </w:rPr>
        <w:t xml:space="preserve">; </w:t>
      </w:r>
      <w:r>
        <w:rPr>
          <w:w w:val="155"/>
        </w:rPr>
        <w:t>restore extruder’s</w:t>
      </w:r>
      <w:r>
        <w:rPr>
          <w:spacing w:val="54"/>
          <w:w w:val="155"/>
        </w:rPr>
        <w:t xml:space="preserve"> </w:t>
      </w:r>
      <w:r>
        <w:rPr>
          <w:w w:val="155"/>
        </w:rPr>
        <w:t>height</w:t>
      </w:r>
    </w:p>
    <w:p w:rsidR="00F45610" w:rsidRDefault="00F45610">
      <w:pPr>
        <w:pStyle w:val="BodyText"/>
        <w:spacing w:before="10"/>
        <w:rPr>
          <w:sz w:val="30"/>
        </w:rPr>
      </w:pPr>
    </w:p>
    <w:p w:rsidR="00F45610" w:rsidRDefault="008D4F3A">
      <w:pPr>
        <w:pStyle w:val="BodyText"/>
        <w:spacing w:line="252" w:lineRule="auto"/>
        <w:ind w:left="109" w:right="107" w:firstLine="351"/>
        <w:jc w:val="both"/>
      </w:pPr>
      <w:r>
        <w:t xml:space="preserve">Figure </w:t>
      </w:r>
      <w:hyperlink w:anchor="_bookmark60" w:history="1">
        <w:r>
          <w:t>3.9c</w:t>
        </w:r>
      </w:hyperlink>
      <w:r>
        <w:t xml:space="preserve"> shows the extruder’s tool path as a result of these few extra commands. The extruder makes room for the Teddy bear to be positioned onto the support structures. </w:t>
      </w:r>
      <w:proofErr w:type="gramStart"/>
      <w:r>
        <w:t>It then returns and finishes printing the magnet holder.</w:t>
      </w:r>
      <w:proofErr w:type="gramEnd"/>
    </w:p>
    <w:p w:rsidR="00F45610" w:rsidRDefault="008D4F3A">
      <w:pPr>
        <w:pStyle w:val="BodyText"/>
        <w:spacing w:line="252" w:lineRule="auto"/>
        <w:ind w:left="109" w:right="107" w:firstLine="351"/>
        <w:jc w:val="both"/>
      </w:pPr>
      <w:r>
        <w:t xml:space="preserve">Finally, some techniques require a few post-processing steps after the attachment is </w:t>
      </w:r>
      <w:proofErr w:type="spellStart"/>
      <w:r>
        <w:t>fabri</w:t>
      </w:r>
      <w:proofErr w:type="spellEnd"/>
      <w:r>
        <w:t xml:space="preserve">- </w:t>
      </w:r>
      <w:proofErr w:type="spellStart"/>
      <w:r>
        <w:t>cated</w:t>
      </w:r>
      <w:proofErr w:type="spellEnd"/>
      <w:r>
        <w:t>,</w:t>
      </w:r>
      <w:r>
        <w:rPr>
          <w:spacing w:val="-2"/>
        </w:rPr>
        <w:t xml:space="preserve"> </w:t>
      </w:r>
      <w:r>
        <w:t>such</w:t>
      </w:r>
      <w:r>
        <w:rPr>
          <w:spacing w:val="-2"/>
        </w:rPr>
        <w:t xml:space="preserve"> </w:t>
      </w:r>
      <w:r>
        <w:t>as</w:t>
      </w:r>
      <w:r>
        <w:rPr>
          <w:spacing w:val="-3"/>
        </w:rPr>
        <w:t xml:space="preserve"> </w:t>
      </w:r>
      <w:r>
        <w:t>applying</w:t>
      </w:r>
      <w:r>
        <w:rPr>
          <w:spacing w:val="-3"/>
        </w:rPr>
        <w:t xml:space="preserve"> </w:t>
      </w:r>
      <w:r>
        <w:t>adhesives</w:t>
      </w:r>
      <w:r>
        <w:rPr>
          <w:spacing w:val="-3"/>
        </w:rPr>
        <w:t xml:space="preserve"> </w:t>
      </w:r>
      <w:r>
        <w:t>or</w:t>
      </w:r>
      <w:r>
        <w:rPr>
          <w:spacing w:val="-3"/>
        </w:rPr>
        <w:t xml:space="preserve"> </w:t>
      </w:r>
      <w:r>
        <w:t>straps</w:t>
      </w:r>
      <w:r>
        <w:rPr>
          <w:spacing w:val="-3"/>
        </w:rPr>
        <w:t xml:space="preserve"> </w:t>
      </w:r>
      <w:r>
        <w:t>to</w:t>
      </w:r>
      <w:r>
        <w:rPr>
          <w:spacing w:val="-3"/>
        </w:rPr>
        <w:t xml:space="preserve"> </w:t>
      </w:r>
      <w:r>
        <w:t>affix</w:t>
      </w:r>
      <w:r>
        <w:rPr>
          <w:spacing w:val="-3"/>
        </w:rPr>
        <w:t xml:space="preserve"> </w:t>
      </w:r>
      <w:r>
        <w:t>a</w:t>
      </w:r>
      <w:r>
        <w:rPr>
          <w:spacing w:val="-2"/>
        </w:rPr>
        <w:t xml:space="preserve"> </w:t>
      </w:r>
      <w:r>
        <w:t>new</w:t>
      </w:r>
      <w:r>
        <w:rPr>
          <w:spacing w:val="-3"/>
        </w:rPr>
        <w:t xml:space="preserve"> </w:t>
      </w:r>
      <w:r>
        <w:t>part</w:t>
      </w:r>
      <w:r>
        <w:rPr>
          <w:spacing w:val="-3"/>
        </w:rPr>
        <w:t xml:space="preserve"> </w:t>
      </w:r>
      <w:r>
        <w:t>that</w:t>
      </w:r>
      <w:r>
        <w:rPr>
          <w:spacing w:val="-3"/>
        </w:rPr>
        <w:t xml:space="preserve"> </w:t>
      </w:r>
      <w:r>
        <w:t>is</w:t>
      </w:r>
      <w:r>
        <w:rPr>
          <w:spacing w:val="-3"/>
        </w:rPr>
        <w:t xml:space="preserve"> </w:t>
      </w:r>
      <w:r>
        <w:t>printed</w:t>
      </w:r>
      <w:r>
        <w:rPr>
          <w:spacing w:val="-3"/>
        </w:rPr>
        <w:t xml:space="preserve"> </w:t>
      </w:r>
      <w:r>
        <w:t>separately</w:t>
      </w:r>
      <w:r>
        <w:rPr>
          <w:spacing w:val="-3"/>
        </w:rPr>
        <w:t xml:space="preserve"> </w:t>
      </w:r>
      <w:r>
        <w:t>from</w:t>
      </w:r>
      <w:r>
        <w:rPr>
          <w:spacing w:val="-3"/>
        </w:rPr>
        <w:t xml:space="preserve"> </w:t>
      </w:r>
      <w:r>
        <w:t>the existing</w:t>
      </w:r>
      <w:r>
        <w:rPr>
          <w:spacing w:val="-10"/>
        </w:rPr>
        <w:t xml:space="preserve"> </w:t>
      </w:r>
      <w:r>
        <w:t>object.</w:t>
      </w:r>
    </w:p>
    <w:p w:rsidR="00F45610" w:rsidRDefault="00F45610">
      <w:pPr>
        <w:pStyle w:val="BodyText"/>
        <w:spacing w:before="6"/>
        <w:rPr>
          <w:sz w:val="32"/>
        </w:rPr>
      </w:pPr>
    </w:p>
    <w:p w:rsidR="00F45610" w:rsidRDefault="008D4F3A">
      <w:pPr>
        <w:pStyle w:val="Heading3"/>
        <w:numPr>
          <w:ilvl w:val="2"/>
          <w:numId w:val="7"/>
        </w:numPr>
        <w:tabs>
          <w:tab w:val="left" w:pos="971"/>
        </w:tabs>
        <w:spacing w:before="1"/>
        <w:ind w:hanging="860"/>
        <w:jc w:val="both"/>
      </w:pPr>
      <w:bookmarkStart w:id="212" w:name="3.6.3_Software_and_Hardware_Implementati"/>
      <w:bookmarkStart w:id="213" w:name="_bookmark61"/>
      <w:bookmarkEnd w:id="212"/>
      <w:bookmarkEnd w:id="213"/>
      <w:r>
        <w:t xml:space="preserve">Software and </w:t>
      </w:r>
      <w:proofErr w:type="gramStart"/>
      <w:r>
        <w:t xml:space="preserve">Hardware </w:t>
      </w:r>
      <w:r>
        <w:rPr>
          <w:spacing w:val="31"/>
        </w:rPr>
        <w:t xml:space="preserve"> </w:t>
      </w:r>
      <w:r>
        <w:t>Implementation</w:t>
      </w:r>
      <w:proofErr w:type="gramEnd"/>
    </w:p>
    <w:p w:rsidR="00F45610" w:rsidRDefault="008D4F3A">
      <w:pPr>
        <w:pStyle w:val="BodyText"/>
        <w:spacing w:before="165" w:line="244" w:lineRule="auto"/>
        <w:ind w:left="109" w:right="108"/>
        <w:jc w:val="both"/>
      </w:pPr>
      <w:r>
        <w:rPr>
          <w:spacing w:val="-10"/>
        </w:rPr>
        <w:t xml:space="preserve">We </w:t>
      </w:r>
      <w:r>
        <w:rPr>
          <w:spacing w:val="-3"/>
        </w:rPr>
        <w:t xml:space="preserve">have </w:t>
      </w:r>
      <w:r>
        <w:t>applied a computational framework–geometric analysis, interactive exploration,</w:t>
      </w:r>
      <w:r>
        <w:rPr>
          <w:spacing w:val="-27"/>
        </w:rPr>
        <w:t xml:space="preserve"> </w:t>
      </w:r>
      <w:r>
        <w:t>model generation, printing and post-processing supporting all three attachment techniques in Encore. Encore</w:t>
      </w:r>
      <w:r>
        <w:rPr>
          <w:spacing w:val="-5"/>
        </w:rPr>
        <w:t xml:space="preserve"> </w:t>
      </w:r>
      <w:r>
        <w:t>was</w:t>
      </w:r>
      <w:r>
        <w:rPr>
          <w:spacing w:val="-5"/>
        </w:rPr>
        <w:t xml:space="preserve"> </w:t>
      </w:r>
      <w:r>
        <w:t>implemented</w:t>
      </w:r>
      <w:r>
        <w:rPr>
          <w:spacing w:val="-5"/>
        </w:rPr>
        <w:t xml:space="preserve"> </w:t>
      </w:r>
      <w:r>
        <w:t>in</w:t>
      </w:r>
      <w:r>
        <w:rPr>
          <w:spacing w:val="-5"/>
        </w:rPr>
        <w:t xml:space="preserve"> </w:t>
      </w:r>
      <w:r>
        <w:t>JavaScript</w:t>
      </w:r>
      <w:r>
        <w:rPr>
          <w:spacing w:val="-5"/>
        </w:rPr>
        <w:t xml:space="preserve"> </w:t>
      </w:r>
      <w:r>
        <w:t>primarily</w:t>
      </w:r>
      <w:r>
        <w:rPr>
          <w:spacing w:val="-5"/>
        </w:rPr>
        <w:t xml:space="preserve"> </w:t>
      </w:r>
      <w:r>
        <w:t>using</w:t>
      </w:r>
      <w:r>
        <w:rPr>
          <w:spacing w:val="-5"/>
        </w:rPr>
        <w:t xml:space="preserve"> </w:t>
      </w:r>
      <w:r>
        <w:t>three.js</w:t>
      </w:r>
      <w:hyperlink w:anchor="_bookmark65" w:history="1">
        <w:r>
          <w:rPr>
            <w:position w:val="9"/>
            <w:sz w:val="16"/>
          </w:rPr>
          <w:t>3</w:t>
        </w:r>
      </w:hyperlink>
      <w:r>
        <w:t>–a</w:t>
      </w:r>
      <w:r>
        <w:rPr>
          <w:spacing w:val="-5"/>
        </w:rPr>
        <w:t xml:space="preserve"> </w:t>
      </w:r>
      <w:r>
        <w:t>library</w:t>
      </w:r>
      <w:r>
        <w:rPr>
          <w:spacing w:val="-5"/>
        </w:rPr>
        <w:t xml:space="preserve"> </w:t>
      </w:r>
      <w:r>
        <w:t>for</w:t>
      </w:r>
      <w:r>
        <w:rPr>
          <w:spacing w:val="-5"/>
        </w:rPr>
        <w:t xml:space="preserve"> </w:t>
      </w:r>
      <w:r>
        <w:t>programming</w:t>
      </w:r>
      <w:r>
        <w:rPr>
          <w:spacing w:val="-5"/>
        </w:rPr>
        <w:t xml:space="preserve"> </w:t>
      </w:r>
      <w:r>
        <w:t xml:space="preserve">with </w:t>
      </w:r>
      <w:proofErr w:type="spellStart"/>
      <w:r>
        <w:rPr>
          <w:spacing w:val="-4"/>
        </w:rPr>
        <w:t>WebGL</w:t>
      </w:r>
      <w:proofErr w:type="spellEnd"/>
      <w:r>
        <w:rPr>
          <w:spacing w:val="-4"/>
        </w:rPr>
        <w:t xml:space="preserve">. </w:t>
      </w:r>
      <w:r>
        <w:t>All</w:t>
      </w:r>
      <w:r>
        <w:rPr>
          <w:spacing w:val="-4"/>
        </w:rPr>
        <w:t xml:space="preserve"> </w:t>
      </w:r>
      <w:r>
        <w:t>the</w:t>
      </w:r>
      <w:r>
        <w:rPr>
          <w:spacing w:val="-4"/>
        </w:rPr>
        <w:t xml:space="preserve"> </w:t>
      </w:r>
      <w:r>
        <w:t>attachment</w:t>
      </w:r>
      <w:r>
        <w:rPr>
          <w:spacing w:val="-4"/>
        </w:rPr>
        <w:t xml:space="preserve"> </w:t>
      </w:r>
      <w:r>
        <w:t>examples</w:t>
      </w:r>
      <w:r>
        <w:rPr>
          <w:spacing w:val="-4"/>
        </w:rPr>
        <w:t xml:space="preserve"> </w:t>
      </w:r>
      <w:r>
        <w:t>were</w:t>
      </w:r>
      <w:r>
        <w:rPr>
          <w:spacing w:val="-4"/>
        </w:rPr>
        <w:t xml:space="preserve"> </w:t>
      </w:r>
      <w:r>
        <w:t>fabricated</w:t>
      </w:r>
      <w:r>
        <w:rPr>
          <w:spacing w:val="-4"/>
        </w:rPr>
        <w:t xml:space="preserve"> </w:t>
      </w:r>
      <w:r>
        <w:t>by</w:t>
      </w:r>
      <w:r>
        <w:rPr>
          <w:spacing w:val="-4"/>
        </w:rPr>
        <w:t xml:space="preserve"> </w:t>
      </w:r>
      <w:r>
        <w:t>an</w:t>
      </w:r>
      <w:r>
        <w:rPr>
          <w:spacing w:val="-4"/>
        </w:rPr>
        <w:t xml:space="preserve"> </w:t>
      </w:r>
      <w:r>
        <w:t>FDM</w:t>
      </w:r>
      <w:r>
        <w:rPr>
          <w:spacing w:val="-4"/>
        </w:rPr>
        <w:t xml:space="preserve"> </w:t>
      </w:r>
      <w:r>
        <w:t>printer</w:t>
      </w:r>
      <w:r>
        <w:rPr>
          <w:spacing w:val="-4"/>
        </w:rPr>
        <w:t xml:space="preserve"> </w:t>
      </w:r>
      <w:r>
        <w:t>made</w:t>
      </w:r>
      <w:r>
        <w:rPr>
          <w:spacing w:val="-4"/>
        </w:rPr>
        <w:t xml:space="preserve"> </w:t>
      </w:r>
      <w:r>
        <w:t>from</w:t>
      </w:r>
      <w:r>
        <w:rPr>
          <w:spacing w:val="-4"/>
        </w:rPr>
        <w:t xml:space="preserve"> </w:t>
      </w:r>
      <w:proofErr w:type="spellStart"/>
      <w:r>
        <w:t>Printrbot’s</w:t>
      </w:r>
      <w:proofErr w:type="spellEnd"/>
      <w:r>
        <w:t xml:space="preserve"> Simple </w:t>
      </w:r>
      <w:r>
        <w:rPr>
          <w:spacing w:val="-3"/>
        </w:rPr>
        <w:t xml:space="preserve">Maker’s </w:t>
      </w:r>
      <w:r>
        <w:t>Kit</w:t>
      </w:r>
      <w:hyperlink w:anchor="_bookmark66" w:history="1">
        <w:r>
          <w:rPr>
            <w:position w:val="9"/>
            <w:sz w:val="16"/>
          </w:rPr>
          <w:t>4</w:t>
        </w:r>
      </w:hyperlink>
      <w:r>
        <w:rPr>
          <w:position w:val="9"/>
          <w:sz w:val="16"/>
        </w:rPr>
        <w:t xml:space="preserve"> </w:t>
      </w:r>
      <w:r>
        <w:t xml:space="preserve">. </w:t>
      </w:r>
      <w:r>
        <w:rPr>
          <w:spacing w:val="-10"/>
        </w:rPr>
        <w:t xml:space="preserve">We </w:t>
      </w:r>
      <w:r>
        <w:t>used Slic3r</w:t>
      </w:r>
      <w:hyperlink w:anchor="_bookmark67" w:history="1">
        <w:r>
          <w:rPr>
            <w:position w:val="9"/>
            <w:sz w:val="16"/>
          </w:rPr>
          <w:t>5</w:t>
        </w:r>
      </w:hyperlink>
      <w:r>
        <w:rPr>
          <w:position w:val="9"/>
          <w:sz w:val="16"/>
        </w:rPr>
        <w:t xml:space="preserve"> </w:t>
      </w:r>
      <w:r>
        <w:t xml:space="preserve">for G-code generation, </w:t>
      </w:r>
      <w:proofErr w:type="spellStart"/>
      <w:r>
        <w:t>Repetier</w:t>
      </w:r>
      <w:proofErr w:type="spellEnd"/>
      <w:r>
        <w:t>-Host for communicating with</w:t>
      </w:r>
      <w:r>
        <w:rPr>
          <w:spacing w:val="-5"/>
        </w:rPr>
        <w:t xml:space="preserve"> </w:t>
      </w:r>
      <w:r>
        <w:t>the</w:t>
      </w:r>
      <w:r>
        <w:rPr>
          <w:spacing w:val="-5"/>
        </w:rPr>
        <w:t xml:space="preserve"> </w:t>
      </w:r>
      <w:r>
        <w:t>printer,</w:t>
      </w:r>
      <w:r>
        <w:rPr>
          <w:spacing w:val="-5"/>
        </w:rPr>
        <w:t xml:space="preserve"> </w:t>
      </w:r>
      <w:r>
        <w:t>and</w:t>
      </w:r>
      <w:r>
        <w:rPr>
          <w:spacing w:val="-5"/>
        </w:rPr>
        <w:t xml:space="preserve"> </w:t>
      </w:r>
      <w:r>
        <w:t>1.75mm</w:t>
      </w:r>
      <w:r>
        <w:rPr>
          <w:spacing w:val="-5"/>
        </w:rPr>
        <w:t xml:space="preserve"> </w:t>
      </w:r>
      <w:r>
        <w:t>PLA</w:t>
      </w:r>
      <w:r>
        <w:rPr>
          <w:spacing w:val="-5"/>
        </w:rPr>
        <w:t xml:space="preserve"> </w:t>
      </w:r>
      <w:r>
        <w:t>as</w:t>
      </w:r>
      <w:r>
        <w:rPr>
          <w:spacing w:val="-5"/>
        </w:rPr>
        <w:t xml:space="preserve"> </w:t>
      </w:r>
      <w:r>
        <w:t>printing</w:t>
      </w:r>
      <w:r>
        <w:rPr>
          <w:spacing w:val="-5"/>
        </w:rPr>
        <w:t xml:space="preserve"> </w:t>
      </w:r>
      <w:r>
        <w:t>material</w:t>
      </w:r>
      <w:r>
        <w:rPr>
          <w:spacing w:val="-5"/>
        </w:rPr>
        <w:t xml:space="preserve"> </w:t>
      </w:r>
      <w:r>
        <w:t>in</w:t>
      </w:r>
      <w:r>
        <w:rPr>
          <w:spacing w:val="-5"/>
        </w:rPr>
        <w:t xml:space="preserve"> </w:t>
      </w:r>
      <w:r>
        <w:t>all</w:t>
      </w:r>
      <w:r>
        <w:rPr>
          <w:spacing w:val="-5"/>
        </w:rPr>
        <w:t xml:space="preserve"> </w:t>
      </w:r>
      <w:r>
        <w:t>our</w:t>
      </w:r>
      <w:r>
        <w:rPr>
          <w:spacing w:val="-5"/>
        </w:rPr>
        <w:t xml:space="preserve"> </w:t>
      </w:r>
      <w:r>
        <w:t>examples.</w:t>
      </w:r>
    </w:p>
    <w:p w:rsidR="00F45610" w:rsidRDefault="00F45610">
      <w:pPr>
        <w:pStyle w:val="BodyText"/>
      </w:pPr>
    </w:p>
    <w:p w:rsidR="00F45610" w:rsidRDefault="008D4F3A">
      <w:pPr>
        <w:pStyle w:val="Heading2"/>
        <w:numPr>
          <w:ilvl w:val="1"/>
          <w:numId w:val="7"/>
        </w:numPr>
        <w:tabs>
          <w:tab w:val="left" w:pos="885"/>
        </w:tabs>
        <w:spacing w:before="157"/>
        <w:ind w:hanging="774"/>
        <w:jc w:val="both"/>
      </w:pPr>
      <w:bookmarkStart w:id="214" w:name="3.7_Evaluation"/>
      <w:bookmarkStart w:id="215" w:name="_bookmark62"/>
      <w:bookmarkEnd w:id="214"/>
      <w:bookmarkEnd w:id="215"/>
      <w:r>
        <w:t>Evaluation</w:t>
      </w:r>
    </w:p>
    <w:p w:rsidR="00F45610" w:rsidRDefault="008D4F3A">
      <w:pPr>
        <w:pStyle w:val="BodyText"/>
        <w:spacing w:before="238" w:line="252" w:lineRule="auto"/>
        <w:ind w:left="109" w:right="107"/>
        <w:jc w:val="both"/>
      </w:pPr>
      <w:r>
        <w:t>Below</w:t>
      </w:r>
      <w:r>
        <w:rPr>
          <w:spacing w:val="-10"/>
        </w:rPr>
        <w:t xml:space="preserve"> </w:t>
      </w:r>
      <w:r>
        <w:t>we</w:t>
      </w:r>
      <w:r>
        <w:rPr>
          <w:spacing w:val="-10"/>
        </w:rPr>
        <w:t xml:space="preserve"> </w:t>
      </w:r>
      <w:r>
        <w:t>report</w:t>
      </w:r>
      <w:r>
        <w:rPr>
          <w:spacing w:val="-10"/>
        </w:rPr>
        <w:t xml:space="preserve"> </w:t>
      </w:r>
      <w:r>
        <w:t>an</w:t>
      </w:r>
      <w:r>
        <w:rPr>
          <w:spacing w:val="-10"/>
        </w:rPr>
        <w:t xml:space="preserve"> </w:t>
      </w:r>
      <w:r>
        <w:t>evaluation</w:t>
      </w:r>
      <w:r>
        <w:rPr>
          <w:spacing w:val="-10"/>
        </w:rPr>
        <w:t xml:space="preserve"> </w:t>
      </w:r>
      <w:r>
        <w:t>of</w:t>
      </w:r>
      <w:r>
        <w:rPr>
          <w:spacing w:val="-10"/>
        </w:rPr>
        <w:t xml:space="preserve"> </w:t>
      </w:r>
      <w:r>
        <w:t>our</w:t>
      </w:r>
      <w:r>
        <w:rPr>
          <w:spacing w:val="-10"/>
        </w:rPr>
        <w:t xml:space="preserve"> </w:t>
      </w:r>
      <w:r>
        <w:t>attachment</w:t>
      </w:r>
      <w:r>
        <w:rPr>
          <w:spacing w:val="-10"/>
        </w:rPr>
        <w:t xml:space="preserve"> </w:t>
      </w:r>
      <w:r>
        <w:t>approach</w:t>
      </w:r>
      <w:r>
        <w:rPr>
          <w:spacing w:val="-10"/>
        </w:rPr>
        <w:t xml:space="preserve"> </w:t>
      </w:r>
      <w:r>
        <w:t>from</w:t>
      </w:r>
      <w:r>
        <w:rPr>
          <w:spacing w:val="-10"/>
        </w:rPr>
        <w:t xml:space="preserve"> </w:t>
      </w:r>
      <w:r>
        <w:t>two</w:t>
      </w:r>
      <w:r>
        <w:rPr>
          <w:spacing w:val="-10"/>
        </w:rPr>
        <w:t xml:space="preserve"> </w:t>
      </w:r>
      <w:r>
        <w:t>perspectives:</w:t>
      </w:r>
      <w:r>
        <w:rPr>
          <w:spacing w:val="5"/>
        </w:rPr>
        <w:t xml:space="preserve"> </w:t>
      </w:r>
      <w:r>
        <w:rPr>
          <w:i/>
        </w:rPr>
        <w:t>(</w:t>
      </w:r>
      <w:proofErr w:type="spellStart"/>
      <w:r>
        <w:rPr>
          <w:i/>
        </w:rPr>
        <w:t>i</w:t>
      </w:r>
      <w:proofErr w:type="spellEnd"/>
      <w:r>
        <w:rPr>
          <w:i/>
        </w:rPr>
        <w:t>)</w:t>
      </w:r>
      <w:r>
        <w:rPr>
          <w:i/>
          <w:spacing w:val="-10"/>
        </w:rPr>
        <w:t xml:space="preserve"> </w:t>
      </w:r>
      <w:r>
        <w:t>to</w:t>
      </w:r>
      <w:r>
        <w:rPr>
          <w:spacing w:val="-10"/>
        </w:rPr>
        <w:t xml:space="preserve"> </w:t>
      </w:r>
      <w:r>
        <w:t>evaluate the</w:t>
      </w:r>
      <w:r>
        <w:rPr>
          <w:spacing w:val="-11"/>
        </w:rPr>
        <w:t xml:space="preserve"> </w:t>
      </w:r>
      <w:r>
        <w:t>printing</w:t>
      </w:r>
      <w:r>
        <w:rPr>
          <w:spacing w:val="-11"/>
        </w:rPr>
        <w:t xml:space="preserve"> </w:t>
      </w:r>
      <w:r>
        <w:t>process,</w:t>
      </w:r>
      <w:r>
        <w:rPr>
          <w:spacing w:val="-9"/>
        </w:rPr>
        <w:t xml:space="preserve"> </w:t>
      </w:r>
      <w:r>
        <w:t>we</w:t>
      </w:r>
      <w:r>
        <w:rPr>
          <w:spacing w:val="-11"/>
        </w:rPr>
        <w:t xml:space="preserve"> </w:t>
      </w:r>
      <w:r>
        <w:t>compare</w:t>
      </w:r>
      <w:r>
        <w:rPr>
          <w:spacing w:val="-11"/>
        </w:rPr>
        <w:t xml:space="preserve"> </w:t>
      </w:r>
      <w:r>
        <w:t>the</w:t>
      </w:r>
      <w:r>
        <w:rPr>
          <w:spacing w:val="-11"/>
        </w:rPr>
        <w:t xml:space="preserve"> </w:t>
      </w:r>
      <w:r>
        <w:t>cost</w:t>
      </w:r>
      <w:r>
        <w:rPr>
          <w:spacing w:val="-11"/>
        </w:rPr>
        <w:t xml:space="preserve"> </w:t>
      </w:r>
      <w:r>
        <w:t>of</w:t>
      </w:r>
      <w:r>
        <w:rPr>
          <w:spacing w:val="-11"/>
        </w:rPr>
        <w:t xml:space="preserve"> </w:t>
      </w:r>
      <w:r>
        <w:t>time</w:t>
      </w:r>
      <w:r>
        <w:rPr>
          <w:spacing w:val="-11"/>
        </w:rPr>
        <w:t xml:space="preserve"> </w:t>
      </w:r>
      <w:r>
        <w:t>and</w:t>
      </w:r>
      <w:r>
        <w:rPr>
          <w:spacing w:val="-11"/>
        </w:rPr>
        <w:t xml:space="preserve"> </w:t>
      </w:r>
      <w:r>
        <w:t>material</w:t>
      </w:r>
      <w:r>
        <w:rPr>
          <w:spacing w:val="-11"/>
        </w:rPr>
        <w:t xml:space="preserve"> </w:t>
      </w:r>
      <w:r>
        <w:t>for</w:t>
      </w:r>
      <w:r>
        <w:rPr>
          <w:spacing w:val="-11"/>
        </w:rPr>
        <w:t xml:space="preserve"> </w:t>
      </w:r>
      <w:r>
        <w:t>each</w:t>
      </w:r>
      <w:r>
        <w:rPr>
          <w:spacing w:val="-11"/>
        </w:rPr>
        <w:t xml:space="preserve"> </w:t>
      </w:r>
      <w:r>
        <w:t>technique;</w:t>
      </w:r>
      <w:r>
        <w:rPr>
          <w:spacing w:val="-9"/>
        </w:rPr>
        <w:t xml:space="preserve"> </w:t>
      </w:r>
      <w:r>
        <w:rPr>
          <w:i/>
        </w:rPr>
        <w:t>(ii)</w:t>
      </w:r>
      <w:r>
        <w:rPr>
          <w:i/>
          <w:spacing w:val="-11"/>
        </w:rPr>
        <w:t xml:space="preserve"> </w:t>
      </w:r>
      <w:r>
        <w:t>to</w:t>
      </w:r>
      <w:r>
        <w:rPr>
          <w:spacing w:val="-11"/>
        </w:rPr>
        <w:t xml:space="preserve"> </w:t>
      </w:r>
      <w:r>
        <w:t>evaluate the</w:t>
      </w:r>
      <w:r>
        <w:rPr>
          <w:spacing w:val="-10"/>
        </w:rPr>
        <w:t xml:space="preserve"> </w:t>
      </w:r>
      <w:r>
        <w:t>reliability</w:t>
      </w:r>
      <w:r>
        <w:rPr>
          <w:spacing w:val="-10"/>
        </w:rPr>
        <w:t xml:space="preserve"> </w:t>
      </w:r>
      <w:r>
        <w:t>of</w:t>
      </w:r>
      <w:r>
        <w:rPr>
          <w:spacing w:val="-10"/>
        </w:rPr>
        <w:t xml:space="preserve"> </w:t>
      </w:r>
      <w:r>
        <w:t>the</w:t>
      </w:r>
      <w:r>
        <w:rPr>
          <w:spacing w:val="-10"/>
        </w:rPr>
        <w:t xml:space="preserve"> </w:t>
      </w:r>
      <w:r>
        <w:t>printing</w:t>
      </w:r>
      <w:r>
        <w:rPr>
          <w:spacing w:val="-10"/>
        </w:rPr>
        <w:t xml:space="preserve"> </w:t>
      </w:r>
      <w:r>
        <w:t>results,</w:t>
      </w:r>
      <w:r>
        <w:rPr>
          <w:spacing w:val="-9"/>
        </w:rPr>
        <w:t xml:space="preserve"> </w:t>
      </w:r>
      <w:r>
        <w:t>we</w:t>
      </w:r>
      <w:r>
        <w:rPr>
          <w:spacing w:val="-10"/>
        </w:rPr>
        <w:t xml:space="preserve"> </w:t>
      </w:r>
      <w:r>
        <w:t>tested</w:t>
      </w:r>
      <w:r>
        <w:rPr>
          <w:spacing w:val="-10"/>
        </w:rPr>
        <w:t xml:space="preserve"> </w:t>
      </w:r>
      <w:r>
        <w:t>print-over</w:t>
      </w:r>
      <w:r>
        <w:rPr>
          <w:spacing w:val="-10"/>
        </w:rPr>
        <w:t xml:space="preserve"> </w:t>
      </w:r>
      <w:r>
        <w:t>and</w:t>
      </w:r>
      <w:r>
        <w:rPr>
          <w:spacing w:val="-10"/>
        </w:rPr>
        <w:t xml:space="preserve"> </w:t>
      </w:r>
      <w:r>
        <w:t>print-to-affix,</w:t>
      </w:r>
      <w:r>
        <w:rPr>
          <w:spacing w:val="-9"/>
        </w:rPr>
        <w:t xml:space="preserve"> </w:t>
      </w:r>
      <w:r>
        <w:t>which</w:t>
      </w:r>
      <w:r>
        <w:rPr>
          <w:spacing w:val="-10"/>
        </w:rPr>
        <w:t xml:space="preserve"> </w:t>
      </w:r>
      <w:r>
        <w:t>rely</w:t>
      </w:r>
      <w:r>
        <w:rPr>
          <w:spacing w:val="-10"/>
        </w:rPr>
        <w:t xml:space="preserve"> </w:t>
      </w:r>
      <w:r>
        <w:t>on</w:t>
      </w:r>
      <w:r>
        <w:rPr>
          <w:spacing w:val="-10"/>
        </w:rPr>
        <w:t xml:space="preserve"> </w:t>
      </w:r>
      <w:proofErr w:type="spellStart"/>
      <w:r>
        <w:t>extrin</w:t>
      </w:r>
      <w:proofErr w:type="spellEnd"/>
      <w:r>
        <w:t>- sic</w:t>
      </w:r>
      <w:r>
        <w:rPr>
          <w:spacing w:val="-9"/>
        </w:rPr>
        <w:t xml:space="preserve"> </w:t>
      </w:r>
      <w:r>
        <w:t>adhesion</w:t>
      </w:r>
      <w:r>
        <w:rPr>
          <w:spacing w:val="-8"/>
        </w:rPr>
        <w:t xml:space="preserve"> </w:t>
      </w:r>
      <w:proofErr w:type="spellStart"/>
      <w:r>
        <w:t>ir</w:t>
      </w:r>
      <w:proofErr w:type="spellEnd"/>
      <w:r>
        <w:rPr>
          <w:spacing w:val="-9"/>
        </w:rPr>
        <w:t xml:space="preserve"> </w:t>
      </w:r>
      <w:r>
        <w:t>fastening.</w:t>
      </w:r>
      <w:r>
        <w:rPr>
          <w:spacing w:val="4"/>
        </w:rPr>
        <w:t xml:space="preserve"> </w:t>
      </w:r>
      <w:r>
        <w:t>Specifically,</w:t>
      </w:r>
      <w:r>
        <w:rPr>
          <w:spacing w:val="-8"/>
        </w:rPr>
        <w:t xml:space="preserve"> </w:t>
      </w:r>
      <w:r>
        <w:t>for</w:t>
      </w:r>
      <w:r>
        <w:rPr>
          <w:spacing w:val="-9"/>
        </w:rPr>
        <w:t xml:space="preserve"> </w:t>
      </w:r>
      <w:r>
        <w:t>these</w:t>
      </w:r>
      <w:r>
        <w:rPr>
          <w:spacing w:val="-9"/>
        </w:rPr>
        <w:t xml:space="preserve"> </w:t>
      </w:r>
      <w:r>
        <w:t>techniques,</w:t>
      </w:r>
      <w:r>
        <w:rPr>
          <w:spacing w:val="-8"/>
        </w:rPr>
        <w:t xml:space="preserve"> </w:t>
      </w:r>
      <w:r>
        <w:t>we</w:t>
      </w:r>
      <w:r>
        <w:rPr>
          <w:spacing w:val="-9"/>
        </w:rPr>
        <w:t xml:space="preserve"> </w:t>
      </w:r>
      <w:r>
        <w:t>investigate</w:t>
      </w:r>
      <w:r>
        <w:rPr>
          <w:spacing w:val="-8"/>
        </w:rPr>
        <w:t xml:space="preserve"> </w:t>
      </w:r>
      <w:r>
        <w:t>how</w:t>
      </w:r>
      <w:r>
        <w:rPr>
          <w:spacing w:val="-9"/>
        </w:rPr>
        <w:t xml:space="preserve"> </w:t>
      </w:r>
      <w:r>
        <w:t>well</w:t>
      </w:r>
      <w:r>
        <w:rPr>
          <w:spacing w:val="-9"/>
        </w:rPr>
        <w:t xml:space="preserve"> </w:t>
      </w:r>
      <w:r>
        <w:t>a</w:t>
      </w:r>
      <w:r>
        <w:rPr>
          <w:spacing w:val="-9"/>
        </w:rPr>
        <w:t xml:space="preserve"> </w:t>
      </w:r>
      <w:r>
        <w:t>fabricated handle</w:t>
      </w:r>
      <w:r>
        <w:rPr>
          <w:spacing w:val="-4"/>
        </w:rPr>
        <w:t xml:space="preserve"> </w:t>
      </w:r>
      <w:r>
        <w:t>can</w:t>
      </w:r>
      <w:r>
        <w:rPr>
          <w:spacing w:val="-4"/>
        </w:rPr>
        <w:t xml:space="preserve"> </w:t>
      </w:r>
      <w:r>
        <w:t>sustain</w:t>
      </w:r>
      <w:r>
        <w:rPr>
          <w:spacing w:val="-4"/>
        </w:rPr>
        <w:t xml:space="preserve"> </w:t>
      </w:r>
      <w:r>
        <w:t>forces</w:t>
      </w:r>
      <w:r>
        <w:rPr>
          <w:spacing w:val="-4"/>
        </w:rPr>
        <w:t xml:space="preserve"> </w:t>
      </w:r>
      <w:r>
        <w:t>that</w:t>
      </w:r>
      <w:r>
        <w:rPr>
          <w:spacing w:val="-4"/>
        </w:rPr>
        <w:t xml:space="preserve"> </w:t>
      </w:r>
      <w:r>
        <w:t>typically</w:t>
      </w:r>
      <w:r>
        <w:rPr>
          <w:spacing w:val="-4"/>
        </w:rPr>
        <w:t xml:space="preserve"> </w:t>
      </w:r>
      <w:r>
        <w:t>occur</w:t>
      </w:r>
      <w:r>
        <w:rPr>
          <w:spacing w:val="-4"/>
        </w:rPr>
        <w:t xml:space="preserve"> </w:t>
      </w:r>
      <w:r>
        <w:t>when</w:t>
      </w:r>
      <w:r>
        <w:rPr>
          <w:spacing w:val="-4"/>
        </w:rPr>
        <w:t xml:space="preserve"> </w:t>
      </w:r>
      <w:r>
        <w:t>holding,</w:t>
      </w:r>
      <w:r>
        <w:rPr>
          <w:spacing w:val="-4"/>
        </w:rPr>
        <w:t xml:space="preserve"> </w:t>
      </w:r>
      <w:r>
        <w:t>carrying</w:t>
      </w:r>
      <w:r>
        <w:rPr>
          <w:spacing w:val="-4"/>
        </w:rPr>
        <w:t xml:space="preserve"> </w:t>
      </w:r>
      <w:r>
        <w:t>and</w:t>
      </w:r>
      <w:r>
        <w:rPr>
          <w:spacing w:val="-4"/>
        </w:rPr>
        <w:t xml:space="preserve"> </w:t>
      </w:r>
      <w:r>
        <w:t>controlling</w:t>
      </w:r>
      <w:r>
        <w:rPr>
          <w:spacing w:val="-4"/>
        </w:rPr>
        <w:t xml:space="preserve"> </w:t>
      </w:r>
      <w:r>
        <w:t>an</w:t>
      </w:r>
      <w:r>
        <w:rPr>
          <w:spacing w:val="-4"/>
        </w:rPr>
        <w:t xml:space="preserve"> </w:t>
      </w:r>
      <w:r>
        <w:t>object.</w:t>
      </w:r>
    </w:p>
    <w:p w:rsidR="00F45610" w:rsidRDefault="00F45610">
      <w:pPr>
        <w:pStyle w:val="BodyText"/>
        <w:spacing w:before="6"/>
        <w:rPr>
          <w:sz w:val="32"/>
        </w:rPr>
      </w:pPr>
    </w:p>
    <w:p w:rsidR="00F45610" w:rsidRDefault="008D4F3A">
      <w:pPr>
        <w:pStyle w:val="Heading3"/>
        <w:numPr>
          <w:ilvl w:val="2"/>
          <w:numId w:val="7"/>
        </w:numPr>
        <w:tabs>
          <w:tab w:val="left" w:pos="971"/>
        </w:tabs>
        <w:spacing w:before="1"/>
        <w:ind w:hanging="860"/>
        <w:jc w:val="both"/>
      </w:pPr>
      <w:bookmarkStart w:id="216" w:name="3.7.1_Evaluating_Time_and_Material_Cost"/>
      <w:bookmarkStart w:id="217" w:name="_bookmark63"/>
      <w:bookmarkEnd w:id="216"/>
      <w:bookmarkEnd w:id="217"/>
      <w:r>
        <w:t xml:space="preserve">Evaluating Time and </w:t>
      </w:r>
      <w:proofErr w:type="gramStart"/>
      <w:r>
        <w:t xml:space="preserve">Material </w:t>
      </w:r>
      <w:r>
        <w:rPr>
          <w:spacing w:val="23"/>
        </w:rPr>
        <w:t xml:space="preserve"> </w:t>
      </w:r>
      <w:r>
        <w:t>Cost</w:t>
      </w:r>
      <w:proofErr w:type="gramEnd"/>
    </w:p>
    <w:p w:rsidR="00F45610" w:rsidRDefault="008D4F3A">
      <w:pPr>
        <w:pStyle w:val="BodyText"/>
        <w:spacing w:before="165" w:line="252" w:lineRule="auto"/>
        <w:ind w:left="109" w:right="108"/>
        <w:jc w:val="both"/>
      </w:pPr>
      <w:r>
        <w:t xml:space="preserve">One potential benefit of printing to augment existing objects rather than creating new ones is   to spend less time and material printing.  </w:t>
      </w:r>
      <w:r>
        <w:rPr>
          <w:spacing w:val="-10"/>
        </w:rPr>
        <w:t xml:space="preserve">To </w:t>
      </w:r>
      <w:r>
        <w:t xml:space="preserve">verify this, we compare the printing plus  </w:t>
      </w:r>
      <w:r>
        <w:rPr>
          <w:spacing w:val="30"/>
        </w:rPr>
        <w:t xml:space="preserve"> </w:t>
      </w:r>
      <w:r>
        <w:t>process-</w:t>
      </w:r>
    </w:p>
    <w:p w:rsidR="00F45610" w:rsidRDefault="008D4F3A">
      <w:pPr>
        <w:spacing w:before="164" w:line="240" w:lineRule="exact"/>
        <w:ind w:left="388" w:right="4435"/>
        <w:rPr>
          <w:sz w:val="20"/>
        </w:rPr>
      </w:pPr>
      <w:r>
        <w:rPr>
          <w:w w:val="140"/>
          <w:position w:val="7"/>
          <w:sz w:val="14"/>
        </w:rPr>
        <w:t>2</w:t>
      </w:r>
      <w:bookmarkStart w:id="218" w:name="_bookmark64"/>
      <w:bookmarkStart w:id="219" w:name="_bookmark65"/>
      <w:bookmarkEnd w:id="218"/>
      <w:bookmarkEnd w:id="219"/>
      <w:r>
        <w:fldChar w:fldCharType="begin"/>
      </w:r>
      <w:r>
        <w:instrText xml:space="preserve"> HYPERLINK "http://www.repetier.com/" \h </w:instrText>
      </w:r>
      <w:r>
        <w:fldChar w:fldCharType="separate"/>
      </w:r>
      <w:r>
        <w:rPr>
          <w:w w:val="140"/>
          <w:sz w:val="20"/>
        </w:rPr>
        <w:t>http://www.repetier.com/</w:t>
      </w:r>
      <w:r>
        <w:rPr>
          <w:w w:val="140"/>
          <w:sz w:val="20"/>
        </w:rPr>
        <w:fldChar w:fldCharType="end"/>
      </w:r>
      <w:r>
        <w:rPr>
          <w:w w:val="140"/>
          <w:sz w:val="20"/>
        </w:rPr>
        <w:t xml:space="preserve"> </w:t>
      </w:r>
      <w:r>
        <w:rPr>
          <w:w w:val="150"/>
          <w:position w:val="7"/>
          <w:sz w:val="14"/>
        </w:rPr>
        <w:t>3</w:t>
      </w:r>
      <w:bookmarkStart w:id="220" w:name="_bookmark66"/>
      <w:bookmarkEnd w:id="220"/>
      <w:r>
        <w:fldChar w:fldCharType="begin"/>
      </w:r>
      <w:r>
        <w:instrText xml:space="preserve"> HYPERLINK "http://threejs.org/" \h </w:instrText>
      </w:r>
      <w:r>
        <w:fldChar w:fldCharType="separate"/>
      </w:r>
      <w:r>
        <w:rPr>
          <w:w w:val="150"/>
          <w:sz w:val="20"/>
        </w:rPr>
        <w:t>http://threejs.org/</w:t>
      </w:r>
      <w:r>
        <w:rPr>
          <w:w w:val="150"/>
          <w:sz w:val="20"/>
        </w:rPr>
        <w:fldChar w:fldCharType="end"/>
      </w:r>
    </w:p>
    <w:p w:rsidR="00F45610" w:rsidRDefault="008D4F3A">
      <w:pPr>
        <w:spacing w:line="240" w:lineRule="exact"/>
        <w:ind w:left="388" w:right="2401"/>
        <w:rPr>
          <w:sz w:val="20"/>
        </w:rPr>
      </w:pPr>
      <w:r>
        <w:rPr>
          <w:w w:val="145"/>
          <w:position w:val="7"/>
          <w:sz w:val="14"/>
        </w:rPr>
        <w:t>4</w:t>
      </w:r>
      <w:bookmarkStart w:id="221" w:name="_bookmark67"/>
      <w:bookmarkEnd w:id="221"/>
      <w:r>
        <w:fldChar w:fldCharType="begin"/>
      </w:r>
      <w:r>
        <w:instrText xml:space="preserve"> HYPERLINK "http://printrbot.com/shop/simple-makers-kit-2/" \h </w:instrText>
      </w:r>
      <w:r>
        <w:fldChar w:fldCharType="separate"/>
      </w:r>
      <w:r>
        <w:rPr>
          <w:w w:val="145"/>
          <w:sz w:val="20"/>
        </w:rPr>
        <w:t>http://printrbot.com/shop/simple-makers-kit-2/</w:t>
      </w:r>
      <w:r>
        <w:rPr>
          <w:w w:val="145"/>
          <w:sz w:val="20"/>
        </w:rPr>
        <w:fldChar w:fldCharType="end"/>
      </w:r>
      <w:r>
        <w:rPr>
          <w:w w:val="145"/>
          <w:sz w:val="20"/>
        </w:rPr>
        <w:t xml:space="preserve"> </w:t>
      </w:r>
      <w:r>
        <w:rPr>
          <w:w w:val="155"/>
          <w:position w:val="7"/>
          <w:sz w:val="14"/>
        </w:rPr>
        <w:t>5</w:t>
      </w:r>
      <w:hyperlink r:id="rId75">
        <w:r>
          <w:rPr>
            <w:w w:val="155"/>
            <w:sz w:val="20"/>
          </w:rPr>
          <w:t>http://slic3r.org/</w:t>
        </w:r>
      </w:hyperlink>
    </w:p>
    <w:p w:rsidR="00F45610" w:rsidRDefault="00F45610">
      <w:pPr>
        <w:spacing w:line="240" w:lineRule="exact"/>
        <w:rPr>
          <w:sz w:val="20"/>
        </w:rPr>
        <w:sectPr w:rsidR="00F45610">
          <w:pgSz w:w="12240" w:h="15840"/>
          <w:pgMar w:top="1120" w:right="1420" w:bottom="1480" w:left="1420" w:header="595" w:footer="1286" w:gutter="0"/>
          <w:cols w:space="720"/>
        </w:sectPr>
      </w:pPr>
    </w:p>
    <w:p w:rsidR="00F45610" w:rsidRDefault="008D4F3A">
      <w:pPr>
        <w:pStyle w:val="BodyText"/>
        <w:spacing w:before="34" w:line="252" w:lineRule="auto"/>
        <w:ind w:left="4061" w:right="4019"/>
        <w:jc w:val="center"/>
      </w:pPr>
      <w:r>
        <w:rPr>
          <w:color w:val="B2B2B2"/>
        </w:rPr>
        <w:lastRenderedPageBreak/>
        <w:t>July 28, 2016 DRAFT</w:t>
      </w:r>
    </w:p>
    <w:p w:rsidR="00F45610" w:rsidRDefault="008D4F3A">
      <w:pPr>
        <w:pStyle w:val="BodyText"/>
        <w:spacing w:before="150" w:line="252" w:lineRule="auto"/>
        <w:ind w:left="109" w:right="128"/>
        <w:jc w:val="both"/>
      </w:pPr>
      <w:proofErr w:type="spellStart"/>
      <w:proofErr w:type="gramStart"/>
      <w:r>
        <w:t>ing</w:t>
      </w:r>
      <w:proofErr w:type="spellEnd"/>
      <w:proofErr w:type="gramEnd"/>
      <w:r>
        <w:t xml:space="preserve"> time and material cost between our attachment techniques (print-over, print-to-affix, print- through) and a baseline approach, which prints a brand new object that has the attachment as</w:t>
      </w:r>
      <w:r>
        <w:rPr>
          <w:spacing w:val="-20"/>
        </w:rPr>
        <w:t xml:space="preserve"> </w:t>
      </w:r>
      <w:r>
        <w:t>an integral part of</w:t>
      </w:r>
      <w:r>
        <w:rPr>
          <w:spacing w:val="-13"/>
        </w:rPr>
        <w:t xml:space="preserve"> </w:t>
      </w:r>
      <w:r>
        <w:t>it.</w:t>
      </w:r>
    </w:p>
    <w:p w:rsidR="00F45610" w:rsidRDefault="00F45610">
      <w:pPr>
        <w:pStyle w:val="BodyText"/>
        <w:spacing w:before="1"/>
        <w:rPr>
          <w:sz w:val="31"/>
        </w:rPr>
      </w:pPr>
    </w:p>
    <w:p w:rsidR="00F45610" w:rsidRDefault="008D4F3A">
      <w:pPr>
        <w:pStyle w:val="Heading4"/>
        <w:ind w:left="109"/>
      </w:pPr>
      <w:r>
        <w:t>Cost Prediction Model</w:t>
      </w:r>
    </w:p>
    <w:p w:rsidR="00F45610" w:rsidRDefault="008D4F3A">
      <w:pPr>
        <w:pStyle w:val="BodyText"/>
        <w:spacing w:before="177" w:line="252" w:lineRule="auto"/>
        <w:ind w:left="109" w:right="128"/>
        <w:jc w:val="both"/>
      </w:pPr>
      <w:r>
        <w:t>As</w:t>
      </w:r>
      <w:r>
        <w:rPr>
          <w:spacing w:val="-13"/>
        </w:rPr>
        <w:t xml:space="preserve"> </w:t>
      </w:r>
      <w:r>
        <w:t>shown</w:t>
      </w:r>
      <w:r>
        <w:rPr>
          <w:spacing w:val="-13"/>
        </w:rPr>
        <w:t xml:space="preserve"> </w:t>
      </w:r>
      <w:r>
        <w:t>in</w:t>
      </w:r>
      <w:r>
        <w:rPr>
          <w:spacing w:val="-13"/>
        </w:rPr>
        <w:t xml:space="preserve"> </w:t>
      </w:r>
      <w:r>
        <w:rPr>
          <w:spacing w:val="-4"/>
        </w:rPr>
        <w:t>Table</w:t>
      </w:r>
      <w:r>
        <w:rPr>
          <w:spacing w:val="-13"/>
        </w:rPr>
        <w:t xml:space="preserve"> </w:t>
      </w:r>
      <w:r>
        <w:t>1</w:t>
      </w:r>
      <w:r>
        <w:rPr>
          <w:spacing w:val="-13"/>
        </w:rPr>
        <w:t xml:space="preserve"> </w:t>
      </w:r>
      <w:r>
        <w:t>and</w:t>
      </w:r>
      <w:r>
        <w:rPr>
          <w:spacing w:val="-13"/>
        </w:rPr>
        <w:t xml:space="preserve"> </w:t>
      </w:r>
      <w:r>
        <w:rPr>
          <w:spacing w:val="-4"/>
        </w:rPr>
        <w:t>Table</w:t>
      </w:r>
      <w:r>
        <w:rPr>
          <w:spacing w:val="-13"/>
        </w:rPr>
        <w:t xml:space="preserve"> </w:t>
      </w:r>
      <w:r>
        <w:t>2,</w:t>
      </w:r>
      <w:r>
        <w:rPr>
          <w:spacing w:val="-11"/>
        </w:rPr>
        <w:t xml:space="preserve"> </w:t>
      </w:r>
      <w:r>
        <w:t>by</w:t>
      </w:r>
      <w:r>
        <w:rPr>
          <w:spacing w:val="-13"/>
        </w:rPr>
        <w:t xml:space="preserve"> </w:t>
      </w:r>
      <w:r>
        <w:t>the</w:t>
      </w:r>
      <w:r>
        <w:rPr>
          <w:spacing w:val="-13"/>
        </w:rPr>
        <w:t xml:space="preserve"> </w:t>
      </w:r>
      <w:r>
        <w:t>nature</w:t>
      </w:r>
      <w:r>
        <w:rPr>
          <w:spacing w:val="-13"/>
        </w:rPr>
        <w:t xml:space="preserve"> </w:t>
      </w:r>
      <w:r>
        <w:t>of</w:t>
      </w:r>
      <w:r>
        <w:rPr>
          <w:spacing w:val="-13"/>
        </w:rPr>
        <w:t xml:space="preserve"> </w:t>
      </w:r>
      <w:r>
        <w:t>different</w:t>
      </w:r>
      <w:r>
        <w:rPr>
          <w:spacing w:val="-13"/>
        </w:rPr>
        <w:t xml:space="preserve"> </w:t>
      </w:r>
      <w:r>
        <w:t>attachment</w:t>
      </w:r>
      <w:r>
        <w:rPr>
          <w:spacing w:val="-13"/>
        </w:rPr>
        <w:t xml:space="preserve"> </w:t>
      </w:r>
      <w:r>
        <w:t>techniques,</w:t>
      </w:r>
      <w:r>
        <w:rPr>
          <w:spacing w:val="-11"/>
        </w:rPr>
        <w:t xml:space="preserve"> </w:t>
      </w:r>
      <w:r>
        <w:t>we</w:t>
      </w:r>
      <w:r>
        <w:rPr>
          <w:spacing w:val="-13"/>
        </w:rPr>
        <w:t xml:space="preserve"> </w:t>
      </w:r>
      <w:r>
        <w:t>can</w:t>
      </w:r>
      <w:r>
        <w:rPr>
          <w:spacing w:val="-13"/>
        </w:rPr>
        <w:t xml:space="preserve"> </w:t>
      </w:r>
      <w:r>
        <w:t>predict how they differ in printing time and material</w:t>
      </w:r>
      <w:r>
        <w:rPr>
          <w:spacing w:val="-40"/>
        </w:rPr>
        <w:t xml:space="preserve"> </w:t>
      </w:r>
      <w:r>
        <w:t>cost.</w:t>
      </w:r>
    </w:p>
    <w:p w:rsidR="00F45610" w:rsidRDefault="008D4F3A">
      <w:pPr>
        <w:pStyle w:val="BodyText"/>
        <w:spacing w:before="1" w:line="252" w:lineRule="auto"/>
        <w:ind w:left="109" w:right="127" w:firstLine="351"/>
        <w:jc w:val="both"/>
      </w:pPr>
      <w:r>
        <w:t>Printing</w:t>
      </w:r>
      <w:r>
        <w:rPr>
          <w:spacing w:val="-7"/>
        </w:rPr>
        <w:t xml:space="preserve"> </w:t>
      </w:r>
      <w:r>
        <w:t>time</w:t>
      </w:r>
      <w:r>
        <w:rPr>
          <w:spacing w:val="-7"/>
        </w:rPr>
        <w:t xml:space="preserve"> </w:t>
      </w:r>
      <w:r>
        <w:t>is</w:t>
      </w:r>
      <w:r>
        <w:rPr>
          <w:spacing w:val="-7"/>
        </w:rPr>
        <w:t xml:space="preserve"> </w:t>
      </w:r>
      <w:r>
        <w:t>broken</w:t>
      </w:r>
      <w:r>
        <w:rPr>
          <w:spacing w:val="-7"/>
        </w:rPr>
        <w:t xml:space="preserve"> </w:t>
      </w:r>
      <w:r>
        <w:t>down</w:t>
      </w:r>
      <w:r>
        <w:rPr>
          <w:spacing w:val="-7"/>
        </w:rPr>
        <w:t xml:space="preserve"> </w:t>
      </w:r>
      <w:r>
        <w:t>to</w:t>
      </w:r>
      <w:r>
        <w:rPr>
          <w:spacing w:val="-7"/>
        </w:rPr>
        <w:t xml:space="preserve"> </w:t>
      </w:r>
      <w:r>
        <w:t>time</w:t>
      </w:r>
      <w:r>
        <w:rPr>
          <w:spacing w:val="-7"/>
        </w:rPr>
        <w:t xml:space="preserve"> </w:t>
      </w:r>
      <w:r>
        <w:t>spent</w:t>
      </w:r>
      <w:r>
        <w:rPr>
          <w:spacing w:val="-7"/>
        </w:rPr>
        <w:t xml:space="preserve"> </w:t>
      </w:r>
      <w:r>
        <w:t>on</w:t>
      </w:r>
      <w:r>
        <w:rPr>
          <w:spacing w:val="-7"/>
        </w:rPr>
        <w:t xml:space="preserve"> </w:t>
      </w:r>
      <w:r>
        <w:t>actual</w:t>
      </w:r>
      <w:r>
        <w:rPr>
          <w:spacing w:val="-7"/>
        </w:rPr>
        <w:t xml:space="preserve"> </w:t>
      </w:r>
      <w:r>
        <w:t>3D</w:t>
      </w:r>
      <w:r>
        <w:rPr>
          <w:spacing w:val="-7"/>
        </w:rPr>
        <w:t xml:space="preserve"> </w:t>
      </w:r>
      <w:r>
        <w:t>printing</w:t>
      </w:r>
      <w:r>
        <w:rPr>
          <w:spacing w:val="-7"/>
        </w:rPr>
        <w:t xml:space="preserve"> </w:t>
      </w:r>
      <w:r>
        <w:t>(T)</w:t>
      </w:r>
      <w:r>
        <w:rPr>
          <w:spacing w:val="-7"/>
        </w:rPr>
        <w:t xml:space="preserve"> </w:t>
      </w:r>
      <w:r>
        <w:t>and</w:t>
      </w:r>
      <w:r>
        <w:rPr>
          <w:spacing w:val="-7"/>
        </w:rPr>
        <w:t xml:space="preserve"> </w:t>
      </w:r>
      <w:r>
        <w:t>time</w:t>
      </w:r>
      <w:r>
        <w:rPr>
          <w:spacing w:val="-7"/>
        </w:rPr>
        <w:t xml:space="preserve"> </w:t>
      </w:r>
      <w:r>
        <w:t>on</w:t>
      </w:r>
      <w:r>
        <w:rPr>
          <w:spacing w:val="-7"/>
        </w:rPr>
        <w:t xml:space="preserve"> </w:t>
      </w:r>
      <w:r>
        <w:t>handling</w:t>
      </w:r>
      <w:r>
        <w:rPr>
          <w:spacing w:val="-7"/>
        </w:rPr>
        <w:t xml:space="preserve"> </w:t>
      </w:r>
      <w:r>
        <w:t>or post-processing</w:t>
      </w:r>
      <w:r>
        <w:rPr>
          <w:spacing w:val="-15"/>
        </w:rPr>
        <w:t xml:space="preserve"> </w:t>
      </w:r>
      <w:r>
        <w:t>(t).</w:t>
      </w:r>
      <w:r>
        <w:rPr>
          <w:spacing w:val="5"/>
        </w:rPr>
        <w:t xml:space="preserve"> </w:t>
      </w:r>
      <w:r>
        <w:t>For</w:t>
      </w:r>
      <w:r>
        <w:rPr>
          <w:spacing w:val="-15"/>
        </w:rPr>
        <w:t xml:space="preserve"> </w:t>
      </w:r>
      <w:r>
        <w:t>example,</w:t>
      </w:r>
      <w:r>
        <w:rPr>
          <w:spacing w:val="-14"/>
        </w:rPr>
        <w:t xml:space="preserve"> </w:t>
      </w:r>
      <w:r>
        <w:t>print-over</w:t>
      </w:r>
      <w:r>
        <w:rPr>
          <w:spacing w:val="-15"/>
        </w:rPr>
        <w:t xml:space="preserve"> </w:t>
      </w:r>
      <w:r>
        <w:t>requires</w:t>
      </w:r>
      <w:r>
        <w:rPr>
          <w:spacing w:val="-15"/>
        </w:rPr>
        <w:t xml:space="preserve"> </w:t>
      </w:r>
      <w:r>
        <w:t>the</w:t>
      </w:r>
      <w:r>
        <w:rPr>
          <w:spacing w:val="-15"/>
        </w:rPr>
        <w:t xml:space="preserve"> </w:t>
      </w:r>
      <w:r>
        <w:t>printing</w:t>
      </w:r>
      <w:r>
        <w:rPr>
          <w:spacing w:val="-15"/>
        </w:rPr>
        <w:t xml:space="preserve"> </w:t>
      </w:r>
      <w:r>
        <w:t>of</w:t>
      </w:r>
      <w:r>
        <w:rPr>
          <w:spacing w:val="-15"/>
        </w:rPr>
        <w:t xml:space="preserve"> </w:t>
      </w:r>
      <w:r>
        <w:t>the</w:t>
      </w:r>
      <w:r>
        <w:rPr>
          <w:spacing w:val="-15"/>
        </w:rPr>
        <w:t xml:space="preserve"> </w:t>
      </w:r>
      <w:r>
        <w:t>attachment,</w:t>
      </w:r>
      <w:r>
        <w:rPr>
          <w:spacing w:val="-14"/>
        </w:rPr>
        <w:t xml:space="preserve"> </w:t>
      </w:r>
      <w:r>
        <w:t>connector(s), and</w:t>
      </w:r>
      <w:r>
        <w:rPr>
          <w:spacing w:val="-3"/>
        </w:rPr>
        <w:t xml:space="preserve"> </w:t>
      </w:r>
      <w:r>
        <w:t>support</w:t>
      </w:r>
      <w:r>
        <w:rPr>
          <w:spacing w:val="-3"/>
        </w:rPr>
        <w:t xml:space="preserve"> </w:t>
      </w:r>
      <w:r>
        <w:t>structure;</w:t>
      </w:r>
      <w:r>
        <w:rPr>
          <w:spacing w:val="-3"/>
        </w:rPr>
        <w:t xml:space="preserve"> </w:t>
      </w:r>
      <w:r>
        <w:t>it</w:t>
      </w:r>
      <w:r>
        <w:rPr>
          <w:spacing w:val="-3"/>
        </w:rPr>
        <w:t xml:space="preserve"> </w:t>
      </w:r>
      <w:r>
        <w:t>also</w:t>
      </w:r>
      <w:r>
        <w:rPr>
          <w:spacing w:val="-3"/>
        </w:rPr>
        <w:t xml:space="preserve"> </w:t>
      </w:r>
      <w:r>
        <w:t>takes</w:t>
      </w:r>
      <w:r>
        <w:rPr>
          <w:spacing w:val="-3"/>
        </w:rPr>
        <w:t xml:space="preserve"> </w:t>
      </w:r>
      <w:r>
        <w:t>time</w:t>
      </w:r>
      <w:r>
        <w:rPr>
          <w:spacing w:val="-3"/>
        </w:rPr>
        <w:t xml:space="preserve"> </w:t>
      </w:r>
      <w:r>
        <w:t>to</w:t>
      </w:r>
      <w:r>
        <w:rPr>
          <w:spacing w:val="-3"/>
        </w:rPr>
        <w:t xml:space="preserve"> </w:t>
      </w:r>
      <w:r>
        <w:t>insert</w:t>
      </w:r>
      <w:r>
        <w:rPr>
          <w:spacing w:val="-3"/>
        </w:rPr>
        <w:t xml:space="preserve"> </w:t>
      </w:r>
      <w:r>
        <w:t>the</w:t>
      </w:r>
      <w:r>
        <w:rPr>
          <w:spacing w:val="-3"/>
        </w:rPr>
        <w:t xml:space="preserve"> </w:t>
      </w:r>
      <w:r>
        <w:t>existing</w:t>
      </w:r>
      <w:r>
        <w:rPr>
          <w:spacing w:val="-3"/>
        </w:rPr>
        <w:t xml:space="preserve"> </w:t>
      </w:r>
      <w:r>
        <w:t>object</w:t>
      </w:r>
      <w:r>
        <w:rPr>
          <w:spacing w:val="-3"/>
        </w:rPr>
        <w:t xml:space="preserve"> </w:t>
      </w:r>
      <w:r>
        <w:t>to</w:t>
      </w:r>
      <w:r>
        <w:rPr>
          <w:spacing w:val="-3"/>
        </w:rPr>
        <w:t xml:space="preserve"> </w:t>
      </w:r>
      <w:r>
        <w:t>be</w:t>
      </w:r>
      <w:r>
        <w:rPr>
          <w:spacing w:val="-3"/>
        </w:rPr>
        <w:t xml:space="preserve"> </w:t>
      </w:r>
      <w:r>
        <w:t>printed</w:t>
      </w:r>
      <w:r>
        <w:rPr>
          <w:spacing w:val="-3"/>
        </w:rPr>
        <w:t xml:space="preserve"> </w:t>
      </w:r>
      <w:r>
        <w:rPr>
          <w:spacing w:val="-4"/>
        </w:rPr>
        <w:t>over,</w:t>
      </w:r>
      <w:r>
        <w:rPr>
          <w:spacing w:val="-3"/>
        </w:rPr>
        <w:t xml:space="preserve"> </w:t>
      </w:r>
      <w:r>
        <w:t>as</w:t>
      </w:r>
      <w:r>
        <w:rPr>
          <w:spacing w:val="-3"/>
        </w:rPr>
        <w:t xml:space="preserve"> </w:t>
      </w:r>
      <w:r>
        <w:t>well</w:t>
      </w:r>
      <w:r>
        <w:rPr>
          <w:spacing w:val="-3"/>
        </w:rPr>
        <w:t xml:space="preserve"> </w:t>
      </w:r>
      <w:r>
        <w:t>as to</w:t>
      </w:r>
      <w:r>
        <w:rPr>
          <w:spacing w:val="-7"/>
        </w:rPr>
        <w:t xml:space="preserve"> </w:t>
      </w:r>
      <w:r>
        <w:t>apply</w:t>
      </w:r>
      <w:r>
        <w:rPr>
          <w:spacing w:val="-7"/>
        </w:rPr>
        <w:t xml:space="preserve"> </w:t>
      </w:r>
      <w:r>
        <w:t>adhesives</w:t>
      </w:r>
      <w:r>
        <w:rPr>
          <w:spacing w:val="-7"/>
        </w:rPr>
        <w:t xml:space="preserve"> </w:t>
      </w:r>
      <w:r>
        <w:t>to</w:t>
      </w:r>
      <w:r>
        <w:rPr>
          <w:spacing w:val="-7"/>
        </w:rPr>
        <w:t xml:space="preserve"> </w:t>
      </w:r>
      <w:r>
        <w:t>increase</w:t>
      </w:r>
      <w:r>
        <w:rPr>
          <w:spacing w:val="-7"/>
        </w:rPr>
        <w:t xml:space="preserve"> </w:t>
      </w:r>
      <w:r>
        <w:t>the</w:t>
      </w:r>
      <w:r>
        <w:rPr>
          <w:spacing w:val="-7"/>
        </w:rPr>
        <w:t xml:space="preserve"> </w:t>
      </w:r>
      <w:r>
        <w:t>firmness</w:t>
      </w:r>
      <w:r>
        <w:rPr>
          <w:spacing w:val="-7"/>
        </w:rPr>
        <w:t xml:space="preserve"> </w:t>
      </w:r>
      <w:r>
        <w:t>of</w:t>
      </w:r>
      <w:r>
        <w:rPr>
          <w:spacing w:val="-7"/>
        </w:rPr>
        <w:t xml:space="preserve"> </w:t>
      </w:r>
      <w:r>
        <w:t>the</w:t>
      </w:r>
      <w:r>
        <w:rPr>
          <w:spacing w:val="-7"/>
        </w:rPr>
        <w:t xml:space="preserve"> </w:t>
      </w:r>
      <w:r>
        <w:t>scaffolding.</w:t>
      </w:r>
    </w:p>
    <w:p w:rsidR="00F45610" w:rsidRDefault="008D4F3A">
      <w:pPr>
        <w:pStyle w:val="BodyText"/>
        <w:spacing w:before="1" w:line="252" w:lineRule="auto"/>
        <w:ind w:left="109" w:right="127" w:firstLine="351"/>
        <w:jc w:val="both"/>
      </w:pPr>
      <w:r>
        <w:t>Material cost is split between printing the attachment and other structures. For example, print-through</w:t>
      </w:r>
      <w:r>
        <w:rPr>
          <w:spacing w:val="-4"/>
        </w:rPr>
        <w:t xml:space="preserve"> </w:t>
      </w:r>
      <w:r>
        <w:t>might</w:t>
      </w:r>
      <w:r>
        <w:rPr>
          <w:spacing w:val="-4"/>
        </w:rPr>
        <w:t xml:space="preserve"> </w:t>
      </w:r>
      <w:r>
        <w:t>also</w:t>
      </w:r>
      <w:r>
        <w:rPr>
          <w:spacing w:val="-4"/>
        </w:rPr>
        <w:t xml:space="preserve"> </w:t>
      </w:r>
      <w:r>
        <w:t>require</w:t>
      </w:r>
      <w:r>
        <w:rPr>
          <w:spacing w:val="-4"/>
        </w:rPr>
        <w:t xml:space="preserve"> </w:t>
      </w:r>
      <w:r>
        <w:t>support</w:t>
      </w:r>
      <w:r>
        <w:rPr>
          <w:spacing w:val="-4"/>
        </w:rPr>
        <w:t xml:space="preserve"> </w:t>
      </w:r>
      <w:r>
        <w:t>structures</w:t>
      </w:r>
      <w:r>
        <w:rPr>
          <w:spacing w:val="-4"/>
        </w:rPr>
        <w:t xml:space="preserve"> </w:t>
      </w:r>
      <w:r>
        <w:t>to</w:t>
      </w:r>
      <w:r>
        <w:rPr>
          <w:spacing w:val="-4"/>
        </w:rPr>
        <w:t xml:space="preserve"> </w:t>
      </w:r>
      <w:r>
        <w:t>keep</w:t>
      </w:r>
      <w:r>
        <w:rPr>
          <w:spacing w:val="-4"/>
        </w:rPr>
        <w:t xml:space="preserve"> </w:t>
      </w:r>
      <w:r>
        <w:t>the</w:t>
      </w:r>
      <w:r>
        <w:rPr>
          <w:spacing w:val="-4"/>
        </w:rPr>
        <w:t xml:space="preserve"> </w:t>
      </w:r>
      <w:r>
        <w:t>interlocking</w:t>
      </w:r>
      <w:r>
        <w:rPr>
          <w:spacing w:val="-4"/>
        </w:rPr>
        <w:t xml:space="preserve"> </w:t>
      </w:r>
      <w:r>
        <w:t>object</w:t>
      </w:r>
      <w:r>
        <w:rPr>
          <w:spacing w:val="-4"/>
        </w:rPr>
        <w:t xml:space="preserve"> </w:t>
      </w:r>
      <w:r>
        <w:t>collision</w:t>
      </w:r>
      <w:r>
        <w:rPr>
          <w:spacing w:val="-4"/>
        </w:rPr>
        <w:t xml:space="preserve"> </w:t>
      </w:r>
      <w:r>
        <w:t xml:space="preserve">free, </w:t>
      </w:r>
      <w:r>
        <w:rPr>
          <w:spacing w:val="-3"/>
        </w:rPr>
        <w:t>even</w:t>
      </w:r>
      <w:r>
        <w:rPr>
          <w:spacing w:val="-5"/>
        </w:rPr>
        <w:t xml:space="preserve"> </w:t>
      </w:r>
      <w:r>
        <w:t>if</w:t>
      </w:r>
      <w:r>
        <w:rPr>
          <w:spacing w:val="-6"/>
        </w:rPr>
        <w:t xml:space="preserve"> </w:t>
      </w:r>
      <w:r>
        <w:t>the</w:t>
      </w:r>
      <w:r>
        <w:rPr>
          <w:spacing w:val="-5"/>
        </w:rPr>
        <w:t xml:space="preserve"> </w:t>
      </w:r>
      <w:r>
        <w:t>attachment</w:t>
      </w:r>
      <w:r>
        <w:rPr>
          <w:spacing w:val="-5"/>
        </w:rPr>
        <w:t xml:space="preserve"> </w:t>
      </w:r>
      <w:r>
        <w:t>itself</w:t>
      </w:r>
      <w:r>
        <w:rPr>
          <w:spacing w:val="-5"/>
        </w:rPr>
        <w:t xml:space="preserve"> </w:t>
      </w:r>
      <w:r>
        <w:t>does</w:t>
      </w:r>
      <w:r>
        <w:rPr>
          <w:spacing w:val="-6"/>
        </w:rPr>
        <w:t xml:space="preserve"> </w:t>
      </w:r>
      <w:r>
        <w:t>not</w:t>
      </w:r>
      <w:r>
        <w:rPr>
          <w:spacing w:val="-5"/>
        </w:rPr>
        <w:t xml:space="preserve"> </w:t>
      </w:r>
      <w:r>
        <w:rPr>
          <w:spacing w:val="-3"/>
        </w:rPr>
        <w:t>have</w:t>
      </w:r>
      <w:r>
        <w:rPr>
          <w:spacing w:val="-5"/>
        </w:rPr>
        <w:t xml:space="preserve"> </w:t>
      </w:r>
      <w:r>
        <w:t>overhang</w:t>
      </w:r>
      <w:r>
        <w:rPr>
          <w:spacing w:val="-5"/>
        </w:rPr>
        <w:t xml:space="preserve"> </w:t>
      </w:r>
      <w:r>
        <w:t>problems.</w:t>
      </w:r>
      <w:r>
        <w:rPr>
          <w:spacing w:val="9"/>
        </w:rPr>
        <w:t xml:space="preserve"> </w:t>
      </w:r>
      <w:r>
        <w:t>For</w:t>
      </w:r>
      <w:r>
        <w:rPr>
          <w:spacing w:val="-5"/>
        </w:rPr>
        <w:t xml:space="preserve"> </w:t>
      </w:r>
      <w:r>
        <w:t>the</w:t>
      </w:r>
      <w:r>
        <w:rPr>
          <w:spacing w:val="-5"/>
        </w:rPr>
        <w:t xml:space="preserve"> </w:t>
      </w:r>
      <w:r>
        <w:t>baseline</w:t>
      </w:r>
      <w:r>
        <w:rPr>
          <w:spacing w:val="-6"/>
        </w:rPr>
        <w:t xml:space="preserve"> </w:t>
      </w:r>
      <w:r>
        <w:t>technique,</w:t>
      </w:r>
      <w:r>
        <w:rPr>
          <w:spacing w:val="-5"/>
        </w:rPr>
        <w:t xml:space="preserve"> </w:t>
      </w:r>
      <w:r>
        <w:t xml:space="preserve">print- </w:t>
      </w:r>
      <w:proofErr w:type="spellStart"/>
      <w:r>
        <w:t>ing</w:t>
      </w:r>
      <w:proofErr w:type="spellEnd"/>
      <w:r>
        <w:t xml:space="preserve"> time and material is spent on a new object made of the original object combined with the added</w:t>
      </w:r>
      <w:r>
        <w:rPr>
          <w:spacing w:val="-7"/>
        </w:rPr>
        <w:t xml:space="preserve"> </w:t>
      </w:r>
      <w:r>
        <w:t>attachment.</w:t>
      </w:r>
    </w:p>
    <w:p w:rsidR="00F45610" w:rsidRDefault="00F45610">
      <w:pPr>
        <w:pStyle w:val="BodyText"/>
        <w:spacing w:before="3"/>
        <w:rPr>
          <w:sz w:val="31"/>
        </w:rPr>
      </w:pPr>
    </w:p>
    <w:p w:rsidR="00F45610" w:rsidRDefault="008D4F3A">
      <w:pPr>
        <w:pStyle w:val="BodyText"/>
        <w:spacing w:after="6" w:line="252" w:lineRule="auto"/>
        <w:ind w:left="109" w:right="128"/>
        <w:jc w:val="both"/>
      </w:pPr>
      <w:r>
        <w:rPr>
          <w:spacing w:val="-4"/>
        </w:rPr>
        <w:t>Table</w:t>
      </w:r>
      <w:r>
        <w:rPr>
          <w:spacing w:val="-16"/>
        </w:rPr>
        <w:t xml:space="preserve"> </w:t>
      </w:r>
      <w:r>
        <w:t>3.1:</w:t>
      </w:r>
      <w:r>
        <w:rPr>
          <w:spacing w:val="3"/>
        </w:rPr>
        <w:t xml:space="preserve"> </w:t>
      </w:r>
      <w:bookmarkStart w:id="222" w:name="_bookmark68"/>
      <w:bookmarkEnd w:id="222"/>
      <w:r>
        <w:t>Prediction</w:t>
      </w:r>
      <w:r>
        <w:rPr>
          <w:spacing w:val="-16"/>
        </w:rPr>
        <w:t xml:space="preserve"> </w:t>
      </w:r>
      <w:r>
        <w:t>models</w:t>
      </w:r>
      <w:r>
        <w:rPr>
          <w:spacing w:val="-16"/>
        </w:rPr>
        <w:t xml:space="preserve"> </w:t>
      </w:r>
      <w:r>
        <w:t>for</w:t>
      </w:r>
      <w:r>
        <w:rPr>
          <w:spacing w:val="-16"/>
        </w:rPr>
        <w:t xml:space="preserve"> </w:t>
      </w:r>
      <w:r>
        <w:t>printing</w:t>
      </w:r>
      <w:r>
        <w:rPr>
          <w:spacing w:val="-16"/>
        </w:rPr>
        <w:t xml:space="preserve"> </w:t>
      </w:r>
      <w:r>
        <w:t>time</w:t>
      </w:r>
      <w:r>
        <w:rPr>
          <w:spacing w:val="-16"/>
        </w:rPr>
        <w:t xml:space="preserve"> </w:t>
      </w:r>
      <w:r>
        <w:t>of</w:t>
      </w:r>
      <w:r>
        <w:rPr>
          <w:spacing w:val="-16"/>
        </w:rPr>
        <w:t xml:space="preserve"> </w:t>
      </w:r>
      <w:r>
        <w:t>attachment</w:t>
      </w:r>
      <w:r>
        <w:rPr>
          <w:spacing w:val="-16"/>
        </w:rPr>
        <w:t xml:space="preserve"> </w:t>
      </w:r>
      <w:r>
        <w:t>techniques</w:t>
      </w:r>
      <w:r>
        <w:rPr>
          <w:spacing w:val="-16"/>
        </w:rPr>
        <w:t xml:space="preserve"> </w:t>
      </w:r>
      <w:r>
        <w:t>and</w:t>
      </w:r>
      <w:r>
        <w:rPr>
          <w:spacing w:val="-16"/>
        </w:rPr>
        <w:t xml:space="preserve"> </w:t>
      </w:r>
      <w:r>
        <w:t>data</w:t>
      </w:r>
      <w:r>
        <w:rPr>
          <w:spacing w:val="-16"/>
        </w:rPr>
        <w:t xml:space="preserve"> </w:t>
      </w:r>
      <w:r>
        <w:t>from</w:t>
      </w:r>
      <w:r>
        <w:rPr>
          <w:spacing w:val="-16"/>
        </w:rPr>
        <w:t xml:space="preserve"> </w:t>
      </w:r>
      <w:proofErr w:type="spellStart"/>
      <w:proofErr w:type="gramStart"/>
      <w:r>
        <w:t>a</w:t>
      </w:r>
      <w:proofErr w:type="spellEnd"/>
      <w:proofErr w:type="gramEnd"/>
      <w:r>
        <w:rPr>
          <w:spacing w:val="-16"/>
        </w:rPr>
        <w:t xml:space="preserve"> </w:t>
      </w:r>
      <w:r>
        <w:t xml:space="preserve">exemplar </w:t>
      </w:r>
      <w:proofErr w:type="spellStart"/>
      <w:r>
        <w:t>object+attachment</w:t>
      </w:r>
      <w:proofErr w:type="spellEnd"/>
      <w:r>
        <w:t>.</w:t>
      </w:r>
    </w:p>
    <w:tbl>
      <w:tblPr>
        <w:tblW w:w="0" w:type="auto"/>
        <w:tblInd w:w="11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442"/>
        <w:gridCol w:w="1062"/>
        <w:gridCol w:w="5349"/>
        <w:gridCol w:w="1344"/>
      </w:tblGrid>
      <w:tr w:rsidR="00F45610">
        <w:trPr>
          <w:trHeight w:hRule="exact" w:val="550"/>
        </w:trPr>
        <w:tc>
          <w:tcPr>
            <w:tcW w:w="2504" w:type="dxa"/>
            <w:gridSpan w:val="2"/>
          </w:tcPr>
          <w:p w:rsidR="00F45610" w:rsidRDefault="008D4F3A">
            <w:pPr>
              <w:pStyle w:val="TableParagraph"/>
              <w:spacing w:before="120" w:line="240" w:lineRule="auto"/>
              <w:ind w:left="767"/>
              <w:jc w:val="left"/>
              <w:rPr>
                <w:rFonts w:ascii="Times New Roman"/>
                <w:b/>
              </w:rPr>
            </w:pPr>
            <w:r>
              <w:rPr>
                <w:rFonts w:ascii="Times New Roman"/>
                <w:b/>
              </w:rPr>
              <w:t>Technique</w:t>
            </w:r>
          </w:p>
        </w:tc>
        <w:tc>
          <w:tcPr>
            <w:tcW w:w="5349" w:type="dxa"/>
          </w:tcPr>
          <w:p w:rsidR="00F45610" w:rsidRDefault="008D4F3A">
            <w:pPr>
              <w:pStyle w:val="TableParagraph"/>
              <w:spacing w:before="119" w:line="240" w:lineRule="auto"/>
              <w:ind w:right="59"/>
              <w:rPr>
                <w:rFonts w:ascii="Times New Roman"/>
                <w:b/>
              </w:rPr>
            </w:pPr>
            <w:r>
              <w:rPr>
                <w:rFonts w:ascii="Times New Roman"/>
                <w:b/>
              </w:rPr>
              <w:t>Prediction model for time</w:t>
            </w:r>
          </w:p>
        </w:tc>
        <w:tc>
          <w:tcPr>
            <w:tcW w:w="1344" w:type="dxa"/>
          </w:tcPr>
          <w:p w:rsidR="00F45610" w:rsidRDefault="008D4F3A">
            <w:pPr>
              <w:pStyle w:val="TableParagraph"/>
              <w:spacing w:line="237" w:lineRule="exact"/>
              <w:ind w:left="119" w:firstLine="6"/>
              <w:jc w:val="left"/>
              <w:rPr>
                <w:rFonts w:ascii="Times New Roman"/>
                <w:b/>
              </w:rPr>
            </w:pPr>
            <w:r>
              <w:rPr>
                <w:rFonts w:ascii="Times New Roman"/>
                <w:b/>
              </w:rPr>
              <w:t>Case study:</w:t>
            </w:r>
          </w:p>
          <w:p w:rsidR="00F45610" w:rsidRDefault="008D4F3A">
            <w:pPr>
              <w:pStyle w:val="TableParagraph"/>
              <w:spacing w:before="18" w:line="240" w:lineRule="auto"/>
              <w:ind w:left="119"/>
              <w:jc w:val="left"/>
              <w:rPr>
                <w:rFonts w:ascii="Times New Roman"/>
                <w:b/>
              </w:rPr>
            </w:pPr>
            <w:r>
              <w:rPr>
                <w:rFonts w:ascii="Times New Roman"/>
                <w:b/>
              </w:rPr>
              <w:t>Utah teapot</w:t>
            </w:r>
          </w:p>
        </w:tc>
      </w:tr>
      <w:tr w:rsidR="00F45610">
        <w:trPr>
          <w:trHeight w:hRule="exact" w:val="279"/>
        </w:trPr>
        <w:tc>
          <w:tcPr>
            <w:tcW w:w="2504" w:type="dxa"/>
            <w:gridSpan w:val="2"/>
          </w:tcPr>
          <w:p w:rsidR="00F45610" w:rsidRDefault="008D4F3A">
            <w:pPr>
              <w:pStyle w:val="TableParagraph"/>
              <w:ind w:left="808"/>
              <w:jc w:val="left"/>
              <w:rPr>
                <w:rFonts w:ascii="Times New Roman"/>
              </w:rPr>
            </w:pPr>
            <w:r>
              <w:rPr>
                <w:rFonts w:ascii="Times New Roman"/>
              </w:rPr>
              <w:t>Print-over</w:t>
            </w:r>
          </w:p>
        </w:tc>
        <w:tc>
          <w:tcPr>
            <w:tcW w:w="5349" w:type="dxa"/>
          </w:tcPr>
          <w:p w:rsidR="00F45610" w:rsidRDefault="008D4F3A">
            <w:pPr>
              <w:pStyle w:val="TableParagraph"/>
              <w:spacing w:line="259" w:lineRule="exact"/>
              <w:ind w:right="67"/>
              <w:rPr>
                <w:i/>
                <w:sz w:val="16"/>
              </w:rPr>
            </w:pPr>
            <w:r>
              <w:rPr>
                <w:i/>
                <w:w w:val="110"/>
                <w:position w:val="4"/>
              </w:rPr>
              <w:t>T</w:t>
            </w:r>
            <w:r>
              <w:rPr>
                <w:i/>
                <w:w w:val="110"/>
                <w:sz w:val="16"/>
              </w:rPr>
              <w:t xml:space="preserve">attachment </w:t>
            </w:r>
            <w:r>
              <w:rPr>
                <w:w w:val="110"/>
                <w:position w:val="4"/>
              </w:rPr>
              <w:t>+</w:t>
            </w:r>
            <w:r>
              <w:rPr>
                <w:i/>
                <w:w w:val="110"/>
                <w:position w:val="4"/>
              </w:rPr>
              <w:t>T</w:t>
            </w:r>
            <w:r>
              <w:rPr>
                <w:i/>
                <w:w w:val="110"/>
                <w:sz w:val="16"/>
              </w:rPr>
              <w:t xml:space="preserve">connector </w:t>
            </w:r>
            <w:r>
              <w:rPr>
                <w:w w:val="110"/>
                <w:position w:val="4"/>
              </w:rPr>
              <w:t>+</w:t>
            </w:r>
            <w:r>
              <w:rPr>
                <w:i/>
                <w:w w:val="110"/>
                <w:position w:val="4"/>
              </w:rPr>
              <w:t>T</w:t>
            </w:r>
            <w:r>
              <w:rPr>
                <w:i/>
                <w:w w:val="110"/>
                <w:sz w:val="16"/>
              </w:rPr>
              <w:t xml:space="preserve">support </w:t>
            </w:r>
            <w:r>
              <w:rPr>
                <w:w w:val="110"/>
                <w:position w:val="4"/>
              </w:rPr>
              <w:t>+</w:t>
            </w:r>
            <w:r>
              <w:rPr>
                <w:i/>
                <w:w w:val="110"/>
                <w:position w:val="4"/>
              </w:rPr>
              <w:t>t</w:t>
            </w:r>
            <w:r>
              <w:rPr>
                <w:i/>
                <w:w w:val="110"/>
                <w:sz w:val="16"/>
              </w:rPr>
              <w:t xml:space="preserve">insert </w:t>
            </w:r>
            <w:r>
              <w:rPr>
                <w:w w:val="110"/>
                <w:position w:val="4"/>
              </w:rPr>
              <w:t>+</w:t>
            </w:r>
            <w:r>
              <w:rPr>
                <w:i/>
                <w:w w:val="110"/>
                <w:position w:val="4"/>
              </w:rPr>
              <w:t>t</w:t>
            </w:r>
            <w:r>
              <w:rPr>
                <w:i/>
                <w:w w:val="110"/>
                <w:sz w:val="16"/>
              </w:rPr>
              <w:t>apply adhesive</w:t>
            </w:r>
          </w:p>
        </w:tc>
        <w:tc>
          <w:tcPr>
            <w:tcW w:w="1344" w:type="dxa"/>
          </w:tcPr>
          <w:p w:rsidR="00F45610" w:rsidRDefault="008D4F3A">
            <w:pPr>
              <w:pStyle w:val="TableParagraph"/>
              <w:ind w:left="256" w:right="256"/>
              <w:rPr>
                <w:rFonts w:ascii="Times New Roman"/>
              </w:rPr>
            </w:pPr>
            <w:r>
              <w:rPr>
                <w:rFonts w:ascii="Times New Roman"/>
              </w:rPr>
              <w:t>31:41</w:t>
            </w:r>
          </w:p>
        </w:tc>
      </w:tr>
      <w:tr w:rsidR="00F45610">
        <w:trPr>
          <w:trHeight w:hRule="exact" w:val="279"/>
        </w:trPr>
        <w:tc>
          <w:tcPr>
            <w:tcW w:w="1442" w:type="dxa"/>
            <w:vMerge w:val="restart"/>
          </w:tcPr>
          <w:p w:rsidR="00F45610" w:rsidRDefault="008D4F3A">
            <w:pPr>
              <w:pStyle w:val="TableParagraph"/>
              <w:spacing w:line="240" w:lineRule="auto"/>
              <w:ind w:left="119"/>
              <w:jc w:val="left"/>
              <w:rPr>
                <w:rFonts w:ascii="Times New Roman"/>
              </w:rPr>
            </w:pPr>
            <w:r>
              <w:rPr>
                <w:rFonts w:ascii="Times New Roman"/>
              </w:rPr>
              <w:t>Print-to-Affix</w:t>
            </w:r>
          </w:p>
        </w:tc>
        <w:tc>
          <w:tcPr>
            <w:tcW w:w="1062" w:type="dxa"/>
          </w:tcPr>
          <w:p w:rsidR="00F45610" w:rsidRDefault="008D4F3A">
            <w:pPr>
              <w:pStyle w:val="TableParagraph"/>
              <w:ind w:left="91" w:right="91"/>
              <w:rPr>
                <w:rFonts w:ascii="Times New Roman"/>
              </w:rPr>
            </w:pPr>
            <w:r>
              <w:rPr>
                <w:rFonts w:ascii="Times New Roman"/>
              </w:rPr>
              <w:t>Adhesive</w:t>
            </w:r>
          </w:p>
        </w:tc>
        <w:tc>
          <w:tcPr>
            <w:tcW w:w="5349" w:type="dxa"/>
          </w:tcPr>
          <w:p w:rsidR="00F45610" w:rsidRDefault="008D4F3A">
            <w:pPr>
              <w:pStyle w:val="TableParagraph"/>
              <w:spacing w:line="259" w:lineRule="exact"/>
              <w:ind w:right="67"/>
              <w:rPr>
                <w:i/>
                <w:sz w:val="16"/>
              </w:rPr>
            </w:pPr>
            <w:r>
              <w:rPr>
                <w:i/>
                <w:w w:val="110"/>
                <w:position w:val="4"/>
              </w:rPr>
              <w:t>T</w:t>
            </w:r>
            <w:r>
              <w:rPr>
                <w:i/>
                <w:w w:val="110"/>
                <w:sz w:val="16"/>
              </w:rPr>
              <w:t xml:space="preserve">attachment </w:t>
            </w:r>
            <w:r>
              <w:rPr>
                <w:w w:val="110"/>
                <w:position w:val="4"/>
              </w:rPr>
              <w:t xml:space="preserve">+ </w:t>
            </w:r>
            <w:r>
              <w:rPr>
                <w:i/>
                <w:w w:val="110"/>
                <w:position w:val="4"/>
              </w:rPr>
              <w:t>t</w:t>
            </w:r>
            <w:r>
              <w:rPr>
                <w:i/>
                <w:w w:val="110"/>
                <w:sz w:val="16"/>
              </w:rPr>
              <w:t>apply adhesive</w:t>
            </w:r>
          </w:p>
        </w:tc>
        <w:tc>
          <w:tcPr>
            <w:tcW w:w="1344" w:type="dxa"/>
          </w:tcPr>
          <w:p w:rsidR="00F45610" w:rsidRDefault="008D4F3A">
            <w:pPr>
              <w:pStyle w:val="TableParagraph"/>
              <w:ind w:left="256" w:right="256"/>
              <w:rPr>
                <w:rFonts w:ascii="Times New Roman"/>
              </w:rPr>
            </w:pPr>
            <w:r>
              <w:rPr>
                <w:rFonts w:ascii="Times New Roman"/>
              </w:rPr>
              <w:t>13:56</w:t>
            </w:r>
          </w:p>
        </w:tc>
      </w:tr>
      <w:tr w:rsidR="00F45610">
        <w:trPr>
          <w:trHeight w:hRule="exact" w:val="271"/>
        </w:trPr>
        <w:tc>
          <w:tcPr>
            <w:tcW w:w="1442" w:type="dxa"/>
            <w:vMerge/>
          </w:tcPr>
          <w:p w:rsidR="00F45610" w:rsidRDefault="00F45610"/>
        </w:tc>
        <w:tc>
          <w:tcPr>
            <w:tcW w:w="1062" w:type="dxa"/>
          </w:tcPr>
          <w:p w:rsidR="00F45610" w:rsidRDefault="008D4F3A">
            <w:pPr>
              <w:pStyle w:val="TableParagraph"/>
              <w:spacing w:line="230" w:lineRule="exact"/>
              <w:ind w:left="91" w:right="91"/>
              <w:rPr>
                <w:rFonts w:ascii="Times New Roman"/>
              </w:rPr>
            </w:pPr>
            <w:r>
              <w:rPr>
                <w:rFonts w:ascii="Times New Roman"/>
              </w:rPr>
              <w:t>Strap</w:t>
            </w:r>
          </w:p>
        </w:tc>
        <w:tc>
          <w:tcPr>
            <w:tcW w:w="5349" w:type="dxa"/>
          </w:tcPr>
          <w:p w:rsidR="00F45610" w:rsidRDefault="008D4F3A">
            <w:pPr>
              <w:pStyle w:val="TableParagraph"/>
              <w:spacing w:line="251" w:lineRule="exact"/>
              <w:ind w:right="67"/>
              <w:rPr>
                <w:i/>
                <w:sz w:val="16"/>
              </w:rPr>
            </w:pPr>
            <w:r>
              <w:rPr>
                <w:i/>
                <w:w w:val="115"/>
                <w:position w:val="4"/>
              </w:rPr>
              <w:t>T</w:t>
            </w:r>
            <w:r>
              <w:rPr>
                <w:i/>
                <w:w w:val="115"/>
                <w:sz w:val="16"/>
              </w:rPr>
              <w:t xml:space="preserve">attachment </w:t>
            </w:r>
            <w:r>
              <w:rPr>
                <w:w w:val="115"/>
                <w:position w:val="4"/>
              </w:rPr>
              <w:t xml:space="preserve">+ </w:t>
            </w:r>
            <w:r>
              <w:rPr>
                <w:i/>
                <w:w w:val="115"/>
                <w:position w:val="4"/>
              </w:rPr>
              <w:t>t</w:t>
            </w:r>
            <w:r>
              <w:rPr>
                <w:i/>
                <w:w w:val="115"/>
                <w:sz w:val="16"/>
              </w:rPr>
              <w:t>strap</w:t>
            </w:r>
          </w:p>
        </w:tc>
        <w:tc>
          <w:tcPr>
            <w:tcW w:w="1344" w:type="dxa"/>
          </w:tcPr>
          <w:p w:rsidR="00F45610" w:rsidRDefault="008D4F3A">
            <w:pPr>
              <w:pStyle w:val="TableParagraph"/>
              <w:spacing w:line="230" w:lineRule="exact"/>
              <w:ind w:left="256" w:right="256"/>
              <w:rPr>
                <w:rFonts w:ascii="Times New Roman"/>
              </w:rPr>
            </w:pPr>
            <w:r>
              <w:rPr>
                <w:rFonts w:ascii="Times New Roman"/>
              </w:rPr>
              <w:t>11:27</w:t>
            </w:r>
          </w:p>
        </w:tc>
      </w:tr>
      <w:tr w:rsidR="00F45610">
        <w:trPr>
          <w:trHeight w:hRule="exact" w:val="279"/>
        </w:trPr>
        <w:tc>
          <w:tcPr>
            <w:tcW w:w="2504" w:type="dxa"/>
            <w:gridSpan w:val="2"/>
          </w:tcPr>
          <w:p w:rsidR="00F45610" w:rsidRDefault="008D4F3A">
            <w:pPr>
              <w:pStyle w:val="TableParagraph"/>
              <w:ind w:left="660"/>
              <w:jc w:val="left"/>
              <w:rPr>
                <w:rFonts w:ascii="Times New Roman"/>
              </w:rPr>
            </w:pPr>
            <w:r>
              <w:rPr>
                <w:rFonts w:ascii="Times New Roman"/>
              </w:rPr>
              <w:t>Print-through</w:t>
            </w:r>
          </w:p>
        </w:tc>
        <w:tc>
          <w:tcPr>
            <w:tcW w:w="5349" w:type="dxa"/>
          </w:tcPr>
          <w:p w:rsidR="00F45610" w:rsidRDefault="008D4F3A">
            <w:pPr>
              <w:pStyle w:val="TableParagraph"/>
              <w:spacing w:line="259" w:lineRule="exact"/>
              <w:ind w:right="67"/>
              <w:rPr>
                <w:i/>
                <w:sz w:val="16"/>
              </w:rPr>
            </w:pPr>
            <w:r>
              <w:rPr>
                <w:i/>
                <w:w w:val="115"/>
                <w:position w:val="4"/>
              </w:rPr>
              <w:t>T</w:t>
            </w:r>
            <w:r>
              <w:rPr>
                <w:i/>
                <w:w w:val="115"/>
                <w:sz w:val="16"/>
              </w:rPr>
              <w:t xml:space="preserve">attachment </w:t>
            </w:r>
            <w:r>
              <w:rPr>
                <w:w w:val="115"/>
                <w:position w:val="4"/>
              </w:rPr>
              <w:t>+</w:t>
            </w:r>
            <w:r>
              <w:rPr>
                <w:spacing w:val="-50"/>
                <w:w w:val="115"/>
                <w:position w:val="4"/>
              </w:rPr>
              <w:t xml:space="preserve"> </w:t>
            </w:r>
            <w:r>
              <w:rPr>
                <w:i/>
                <w:w w:val="115"/>
                <w:position w:val="4"/>
              </w:rPr>
              <w:t>t</w:t>
            </w:r>
            <w:r>
              <w:rPr>
                <w:i/>
                <w:w w:val="115"/>
                <w:sz w:val="16"/>
              </w:rPr>
              <w:t>insert</w:t>
            </w:r>
          </w:p>
        </w:tc>
        <w:tc>
          <w:tcPr>
            <w:tcW w:w="1344" w:type="dxa"/>
          </w:tcPr>
          <w:p w:rsidR="00F45610" w:rsidRDefault="008D4F3A">
            <w:pPr>
              <w:pStyle w:val="TableParagraph"/>
              <w:ind w:left="256" w:right="256"/>
              <w:rPr>
                <w:rFonts w:ascii="Times New Roman"/>
              </w:rPr>
            </w:pPr>
            <w:r>
              <w:rPr>
                <w:rFonts w:ascii="Times New Roman"/>
              </w:rPr>
              <w:t>19:43</w:t>
            </w:r>
          </w:p>
        </w:tc>
      </w:tr>
      <w:tr w:rsidR="00F45610">
        <w:trPr>
          <w:trHeight w:hRule="exact" w:val="279"/>
        </w:trPr>
        <w:tc>
          <w:tcPr>
            <w:tcW w:w="2504" w:type="dxa"/>
            <w:gridSpan w:val="2"/>
          </w:tcPr>
          <w:p w:rsidR="00F45610" w:rsidRDefault="008D4F3A">
            <w:pPr>
              <w:pStyle w:val="TableParagraph"/>
              <w:ind w:left="475"/>
              <w:jc w:val="left"/>
              <w:rPr>
                <w:rFonts w:ascii="Times New Roman"/>
              </w:rPr>
            </w:pPr>
            <w:r>
              <w:rPr>
                <w:rFonts w:ascii="Times New Roman"/>
              </w:rPr>
              <w:t>Print as one piece</w:t>
            </w:r>
          </w:p>
        </w:tc>
        <w:tc>
          <w:tcPr>
            <w:tcW w:w="5349" w:type="dxa"/>
          </w:tcPr>
          <w:p w:rsidR="00F45610" w:rsidRDefault="008D4F3A">
            <w:pPr>
              <w:pStyle w:val="TableParagraph"/>
              <w:spacing w:line="259" w:lineRule="exact"/>
              <w:ind w:right="66"/>
              <w:rPr>
                <w:i/>
                <w:sz w:val="16"/>
              </w:rPr>
            </w:pPr>
            <w:r>
              <w:rPr>
                <w:i/>
                <w:w w:val="110"/>
                <w:position w:val="4"/>
              </w:rPr>
              <w:t>T</w:t>
            </w:r>
            <w:proofErr w:type="spellStart"/>
            <w:r>
              <w:rPr>
                <w:i/>
                <w:w w:val="110"/>
                <w:sz w:val="16"/>
              </w:rPr>
              <w:t>attachment</w:t>
            </w:r>
            <w:r>
              <w:rPr>
                <w:w w:val="110"/>
                <w:sz w:val="16"/>
              </w:rPr>
              <w:t>+</w:t>
            </w:r>
            <w:r>
              <w:rPr>
                <w:i/>
                <w:w w:val="110"/>
                <w:sz w:val="16"/>
              </w:rPr>
              <w:t>object</w:t>
            </w:r>
            <w:proofErr w:type="spellEnd"/>
          </w:p>
        </w:tc>
        <w:tc>
          <w:tcPr>
            <w:tcW w:w="1344" w:type="dxa"/>
          </w:tcPr>
          <w:p w:rsidR="00F45610" w:rsidRDefault="008D4F3A">
            <w:pPr>
              <w:pStyle w:val="TableParagraph"/>
              <w:ind w:left="256" w:right="256"/>
              <w:rPr>
                <w:rFonts w:ascii="Times New Roman"/>
              </w:rPr>
            </w:pPr>
            <w:r>
              <w:rPr>
                <w:rFonts w:ascii="Times New Roman"/>
              </w:rPr>
              <w:t>1:13:13</w:t>
            </w:r>
          </w:p>
        </w:tc>
      </w:tr>
    </w:tbl>
    <w:p w:rsidR="00F45610" w:rsidRDefault="00F45610">
      <w:pPr>
        <w:pStyle w:val="BodyText"/>
        <w:rPr>
          <w:sz w:val="20"/>
        </w:rPr>
      </w:pPr>
    </w:p>
    <w:p w:rsidR="00F45610" w:rsidRDefault="00F45610">
      <w:pPr>
        <w:pStyle w:val="BodyText"/>
        <w:rPr>
          <w:sz w:val="20"/>
        </w:rPr>
      </w:pPr>
    </w:p>
    <w:p w:rsidR="00F45610" w:rsidRDefault="00F45610">
      <w:pPr>
        <w:pStyle w:val="BodyText"/>
        <w:spacing w:before="2"/>
        <w:rPr>
          <w:sz w:val="16"/>
        </w:rPr>
      </w:pPr>
    </w:p>
    <w:p w:rsidR="00F45610" w:rsidRDefault="008D4F3A">
      <w:pPr>
        <w:pStyle w:val="BodyText"/>
        <w:spacing w:before="59" w:after="6" w:line="252" w:lineRule="auto"/>
        <w:ind w:left="110" w:right="124"/>
      </w:pPr>
      <w:r>
        <w:rPr>
          <w:spacing w:val="-4"/>
        </w:rPr>
        <w:t>Table</w:t>
      </w:r>
      <w:r>
        <w:rPr>
          <w:spacing w:val="-15"/>
        </w:rPr>
        <w:t xml:space="preserve"> </w:t>
      </w:r>
      <w:r>
        <w:t>3.2:</w:t>
      </w:r>
      <w:r>
        <w:rPr>
          <w:spacing w:val="4"/>
        </w:rPr>
        <w:t xml:space="preserve"> </w:t>
      </w:r>
      <w:bookmarkStart w:id="223" w:name="_bookmark69"/>
      <w:bookmarkEnd w:id="223"/>
      <w:r>
        <w:t>Prediction</w:t>
      </w:r>
      <w:r>
        <w:rPr>
          <w:spacing w:val="-15"/>
        </w:rPr>
        <w:t xml:space="preserve"> </w:t>
      </w:r>
      <w:r>
        <w:t>models</w:t>
      </w:r>
      <w:r>
        <w:rPr>
          <w:spacing w:val="-15"/>
        </w:rPr>
        <w:t xml:space="preserve"> </w:t>
      </w:r>
      <w:r>
        <w:t>for</w:t>
      </w:r>
      <w:r>
        <w:rPr>
          <w:spacing w:val="-15"/>
        </w:rPr>
        <w:t xml:space="preserve"> </w:t>
      </w:r>
      <w:r>
        <w:t>material</w:t>
      </w:r>
      <w:r>
        <w:rPr>
          <w:spacing w:val="-15"/>
        </w:rPr>
        <w:t xml:space="preserve"> </w:t>
      </w:r>
      <w:r>
        <w:t>cost</w:t>
      </w:r>
      <w:r>
        <w:rPr>
          <w:spacing w:val="-15"/>
        </w:rPr>
        <w:t xml:space="preserve"> </w:t>
      </w:r>
      <w:r>
        <w:t>of</w:t>
      </w:r>
      <w:r>
        <w:rPr>
          <w:spacing w:val="-15"/>
        </w:rPr>
        <w:t xml:space="preserve"> </w:t>
      </w:r>
      <w:r>
        <w:t>attachment</w:t>
      </w:r>
      <w:r>
        <w:rPr>
          <w:spacing w:val="-15"/>
        </w:rPr>
        <w:t xml:space="preserve"> </w:t>
      </w:r>
      <w:r>
        <w:t>techniques</w:t>
      </w:r>
      <w:r>
        <w:rPr>
          <w:spacing w:val="-15"/>
        </w:rPr>
        <w:t xml:space="preserve"> </w:t>
      </w:r>
      <w:r>
        <w:t>and</w:t>
      </w:r>
      <w:r>
        <w:rPr>
          <w:spacing w:val="-15"/>
        </w:rPr>
        <w:t xml:space="preserve"> </w:t>
      </w:r>
      <w:r>
        <w:t>data</w:t>
      </w:r>
      <w:r>
        <w:rPr>
          <w:spacing w:val="-15"/>
        </w:rPr>
        <w:t xml:space="preserve"> </w:t>
      </w:r>
      <w:r>
        <w:t>from</w:t>
      </w:r>
      <w:r>
        <w:rPr>
          <w:spacing w:val="-15"/>
        </w:rPr>
        <w:t xml:space="preserve"> </w:t>
      </w:r>
      <w:proofErr w:type="spellStart"/>
      <w:proofErr w:type="gramStart"/>
      <w:r>
        <w:t>a</w:t>
      </w:r>
      <w:proofErr w:type="spellEnd"/>
      <w:proofErr w:type="gramEnd"/>
      <w:r>
        <w:rPr>
          <w:spacing w:val="-15"/>
        </w:rPr>
        <w:t xml:space="preserve"> </w:t>
      </w:r>
      <w:r>
        <w:t xml:space="preserve">exemplar </w:t>
      </w:r>
      <w:proofErr w:type="spellStart"/>
      <w:r>
        <w:t>object+attachment</w:t>
      </w:r>
      <w:proofErr w:type="spellEnd"/>
      <w:r>
        <w:t>.</w:t>
      </w:r>
    </w:p>
    <w:tbl>
      <w:tblPr>
        <w:tblW w:w="0" w:type="auto"/>
        <w:tblInd w:w="11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442"/>
        <w:gridCol w:w="1062"/>
        <w:gridCol w:w="5349"/>
        <w:gridCol w:w="1344"/>
      </w:tblGrid>
      <w:tr w:rsidR="00F45610">
        <w:trPr>
          <w:trHeight w:hRule="exact" w:val="550"/>
        </w:trPr>
        <w:tc>
          <w:tcPr>
            <w:tcW w:w="2504" w:type="dxa"/>
            <w:gridSpan w:val="2"/>
          </w:tcPr>
          <w:p w:rsidR="00F45610" w:rsidRDefault="008D4F3A">
            <w:pPr>
              <w:pStyle w:val="TableParagraph"/>
              <w:spacing w:before="120" w:line="240" w:lineRule="auto"/>
              <w:ind w:left="767"/>
              <w:jc w:val="left"/>
              <w:rPr>
                <w:rFonts w:ascii="Times New Roman"/>
                <w:b/>
              </w:rPr>
            </w:pPr>
            <w:r>
              <w:rPr>
                <w:rFonts w:ascii="Times New Roman"/>
                <w:b/>
              </w:rPr>
              <w:t>Technique</w:t>
            </w:r>
          </w:p>
        </w:tc>
        <w:tc>
          <w:tcPr>
            <w:tcW w:w="5349" w:type="dxa"/>
          </w:tcPr>
          <w:p w:rsidR="00F45610" w:rsidRDefault="008D4F3A">
            <w:pPr>
              <w:pStyle w:val="TableParagraph"/>
              <w:spacing w:before="119" w:line="240" w:lineRule="auto"/>
              <w:ind w:right="59"/>
              <w:rPr>
                <w:rFonts w:ascii="Times New Roman"/>
                <w:b/>
              </w:rPr>
            </w:pPr>
            <w:r>
              <w:rPr>
                <w:rFonts w:ascii="Times New Roman"/>
                <w:b/>
              </w:rPr>
              <w:t>Prediction model for time</w:t>
            </w:r>
          </w:p>
        </w:tc>
        <w:tc>
          <w:tcPr>
            <w:tcW w:w="1344" w:type="dxa"/>
          </w:tcPr>
          <w:p w:rsidR="00F45610" w:rsidRDefault="008D4F3A">
            <w:pPr>
              <w:pStyle w:val="TableParagraph"/>
              <w:spacing w:line="237" w:lineRule="exact"/>
              <w:ind w:left="119" w:firstLine="6"/>
              <w:jc w:val="left"/>
              <w:rPr>
                <w:rFonts w:ascii="Times New Roman"/>
                <w:b/>
              </w:rPr>
            </w:pPr>
            <w:r>
              <w:rPr>
                <w:rFonts w:ascii="Times New Roman"/>
                <w:b/>
              </w:rPr>
              <w:t>Case study:</w:t>
            </w:r>
          </w:p>
          <w:p w:rsidR="00F45610" w:rsidRDefault="008D4F3A">
            <w:pPr>
              <w:pStyle w:val="TableParagraph"/>
              <w:spacing w:before="18" w:line="240" w:lineRule="auto"/>
              <w:ind w:left="119"/>
              <w:jc w:val="left"/>
              <w:rPr>
                <w:rFonts w:ascii="Times New Roman"/>
                <w:b/>
              </w:rPr>
            </w:pPr>
            <w:r>
              <w:rPr>
                <w:rFonts w:ascii="Times New Roman"/>
                <w:b/>
              </w:rPr>
              <w:t>Utah teapot</w:t>
            </w:r>
          </w:p>
        </w:tc>
      </w:tr>
      <w:tr w:rsidR="00F45610">
        <w:trPr>
          <w:trHeight w:hRule="exact" w:val="279"/>
        </w:trPr>
        <w:tc>
          <w:tcPr>
            <w:tcW w:w="2504" w:type="dxa"/>
            <w:gridSpan w:val="2"/>
          </w:tcPr>
          <w:p w:rsidR="00F45610" w:rsidRDefault="008D4F3A">
            <w:pPr>
              <w:pStyle w:val="TableParagraph"/>
              <w:ind w:left="808"/>
              <w:jc w:val="left"/>
              <w:rPr>
                <w:rFonts w:ascii="Times New Roman"/>
              </w:rPr>
            </w:pPr>
            <w:r>
              <w:rPr>
                <w:rFonts w:ascii="Times New Roman"/>
              </w:rPr>
              <w:t>Print-over</w:t>
            </w:r>
          </w:p>
        </w:tc>
        <w:tc>
          <w:tcPr>
            <w:tcW w:w="5349" w:type="dxa"/>
          </w:tcPr>
          <w:p w:rsidR="00F45610" w:rsidRDefault="008D4F3A">
            <w:pPr>
              <w:pStyle w:val="TableParagraph"/>
              <w:spacing w:line="259" w:lineRule="exact"/>
              <w:ind w:right="67"/>
              <w:rPr>
                <w:i/>
                <w:sz w:val="16"/>
              </w:rPr>
            </w:pPr>
            <w:r>
              <w:rPr>
                <w:i/>
                <w:w w:val="115"/>
                <w:position w:val="4"/>
              </w:rPr>
              <w:t>M</w:t>
            </w:r>
            <w:r>
              <w:rPr>
                <w:i/>
                <w:w w:val="115"/>
                <w:sz w:val="16"/>
              </w:rPr>
              <w:t xml:space="preserve">attachment </w:t>
            </w:r>
            <w:r>
              <w:rPr>
                <w:w w:val="115"/>
                <w:position w:val="4"/>
              </w:rPr>
              <w:t xml:space="preserve">+ </w:t>
            </w:r>
            <w:r>
              <w:rPr>
                <w:i/>
                <w:w w:val="115"/>
                <w:position w:val="4"/>
              </w:rPr>
              <w:t>M</w:t>
            </w:r>
            <w:r>
              <w:rPr>
                <w:i/>
                <w:w w:val="115"/>
                <w:sz w:val="16"/>
              </w:rPr>
              <w:t xml:space="preserve">connector </w:t>
            </w:r>
            <w:r>
              <w:rPr>
                <w:w w:val="115"/>
                <w:position w:val="4"/>
              </w:rPr>
              <w:t xml:space="preserve">+ </w:t>
            </w:r>
            <w:r>
              <w:rPr>
                <w:i/>
                <w:w w:val="115"/>
                <w:position w:val="4"/>
              </w:rPr>
              <w:t>M</w:t>
            </w:r>
            <w:r>
              <w:rPr>
                <w:i/>
                <w:w w:val="115"/>
                <w:sz w:val="16"/>
              </w:rPr>
              <w:t>support</w:t>
            </w:r>
          </w:p>
        </w:tc>
        <w:tc>
          <w:tcPr>
            <w:tcW w:w="1344" w:type="dxa"/>
          </w:tcPr>
          <w:p w:rsidR="00F45610" w:rsidRDefault="008D4F3A">
            <w:pPr>
              <w:pStyle w:val="TableParagraph"/>
              <w:ind w:left="256" w:right="256"/>
              <w:rPr>
                <w:rFonts w:ascii="Times New Roman"/>
              </w:rPr>
            </w:pPr>
            <w:r>
              <w:rPr>
                <w:rFonts w:ascii="Times New Roman"/>
              </w:rPr>
              <w:t>916mm</w:t>
            </w:r>
          </w:p>
        </w:tc>
      </w:tr>
      <w:tr w:rsidR="00F45610">
        <w:trPr>
          <w:trHeight w:hRule="exact" w:val="279"/>
        </w:trPr>
        <w:tc>
          <w:tcPr>
            <w:tcW w:w="1442" w:type="dxa"/>
            <w:vMerge w:val="restart"/>
          </w:tcPr>
          <w:p w:rsidR="00F45610" w:rsidRDefault="008D4F3A">
            <w:pPr>
              <w:pStyle w:val="TableParagraph"/>
              <w:spacing w:line="240" w:lineRule="auto"/>
              <w:ind w:left="119"/>
              <w:jc w:val="left"/>
              <w:rPr>
                <w:rFonts w:ascii="Times New Roman"/>
              </w:rPr>
            </w:pPr>
            <w:r>
              <w:rPr>
                <w:rFonts w:ascii="Times New Roman"/>
              </w:rPr>
              <w:t>Print-to-Affix</w:t>
            </w:r>
          </w:p>
        </w:tc>
        <w:tc>
          <w:tcPr>
            <w:tcW w:w="1062" w:type="dxa"/>
          </w:tcPr>
          <w:p w:rsidR="00F45610" w:rsidRDefault="008D4F3A">
            <w:pPr>
              <w:pStyle w:val="TableParagraph"/>
              <w:ind w:left="91" w:right="91"/>
              <w:rPr>
                <w:rFonts w:ascii="Times New Roman"/>
              </w:rPr>
            </w:pPr>
            <w:r>
              <w:rPr>
                <w:rFonts w:ascii="Times New Roman"/>
              </w:rPr>
              <w:t>Adhesive</w:t>
            </w:r>
          </w:p>
        </w:tc>
        <w:tc>
          <w:tcPr>
            <w:tcW w:w="5349" w:type="dxa"/>
          </w:tcPr>
          <w:p w:rsidR="00F45610" w:rsidRDefault="008D4F3A">
            <w:pPr>
              <w:pStyle w:val="TableParagraph"/>
              <w:spacing w:line="259" w:lineRule="exact"/>
              <w:ind w:right="67"/>
              <w:rPr>
                <w:i/>
                <w:sz w:val="16"/>
              </w:rPr>
            </w:pPr>
            <w:r>
              <w:rPr>
                <w:i/>
                <w:w w:val="110"/>
                <w:position w:val="4"/>
              </w:rPr>
              <w:t>M</w:t>
            </w:r>
            <w:r>
              <w:rPr>
                <w:i/>
                <w:w w:val="110"/>
                <w:sz w:val="16"/>
              </w:rPr>
              <w:t>attachment</w:t>
            </w:r>
          </w:p>
        </w:tc>
        <w:tc>
          <w:tcPr>
            <w:tcW w:w="1344" w:type="dxa"/>
          </w:tcPr>
          <w:p w:rsidR="00F45610" w:rsidRDefault="008D4F3A">
            <w:pPr>
              <w:pStyle w:val="TableParagraph"/>
              <w:ind w:left="256" w:right="256"/>
              <w:rPr>
                <w:rFonts w:ascii="Times New Roman"/>
              </w:rPr>
            </w:pPr>
            <w:r>
              <w:rPr>
                <w:rFonts w:ascii="Times New Roman"/>
              </w:rPr>
              <w:t>402mm</w:t>
            </w:r>
          </w:p>
        </w:tc>
      </w:tr>
      <w:tr w:rsidR="00F45610">
        <w:trPr>
          <w:trHeight w:hRule="exact" w:val="271"/>
        </w:trPr>
        <w:tc>
          <w:tcPr>
            <w:tcW w:w="1442" w:type="dxa"/>
            <w:vMerge/>
          </w:tcPr>
          <w:p w:rsidR="00F45610" w:rsidRDefault="00F45610"/>
        </w:tc>
        <w:tc>
          <w:tcPr>
            <w:tcW w:w="1062" w:type="dxa"/>
          </w:tcPr>
          <w:p w:rsidR="00F45610" w:rsidRDefault="008D4F3A">
            <w:pPr>
              <w:pStyle w:val="TableParagraph"/>
              <w:spacing w:line="230" w:lineRule="exact"/>
              <w:ind w:left="91" w:right="91"/>
              <w:rPr>
                <w:rFonts w:ascii="Times New Roman"/>
              </w:rPr>
            </w:pPr>
            <w:r>
              <w:rPr>
                <w:rFonts w:ascii="Times New Roman"/>
              </w:rPr>
              <w:t>Strap</w:t>
            </w:r>
          </w:p>
        </w:tc>
        <w:tc>
          <w:tcPr>
            <w:tcW w:w="5349" w:type="dxa"/>
          </w:tcPr>
          <w:p w:rsidR="00F45610" w:rsidRDefault="008D4F3A">
            <w:pPr>
              <w:pStyle w:val="TableParagraph"/>
              <w:spacing w:line="251" w:lineRule="exact"/>
              <w:ind w:right="67"/>
              <w:rPr>
                <w:i/>
                <w:sz w:val="16"/>
              </w:rPr>
            </w:pPr>
            <w:r>
              <w:rPr>
                <w:i/>
                <w:w w:val="110"/>
                <w:position w:val="4"/>
              </w:rPr>
              <w:t>M</w:t>
            </w:r>
            <w:r>
              <w:rPr>
                <w:i/>
                <w:w w:val="110"/>
                <w:sz w:val="16"/>
              </w:rPr>
              <w:t>attachment</w:t>
            </w:r>
          </w:p>
        </w:tc>
        <w:tc>
          <w:tcPr>
            <w:tcW w:w="1344" w:type="dxa"/>
          </w:tcPr>
          <w:p w:rsidR="00F45610" w:rsidRDefault="008D4F3A">
            <w:pPr>
              <w:pStyle w:val="TableParagraph"/>
              <w:spacing w:line="230" w:lineRule="exact"/>
              <w:ind w:left="256" w:right="256"/>
              <w:rPr>
                <w:rFonts w:ascii="Times New Roman"/>
              </w:rPr>
            </w:pPr>
            <w:r>
              <w:rPr>
                <w:rFonts w:ascii="Times New Roman"/>
              </w:rPr>
              <w:t>396mm</w:t>
            </w:r>
          </w:p>
        </w:tc>
      </w:tr>
      <w:tr w:rsidR="00F45610">
        <w:trPr>
          <w:trHeight w:hRule="exact" w:val="279"/>
        </w:trPr>
        <w:tc>
          <w:tcPr>
            <w:tcW w:w="2504" w:type="dxa"/>
            <w:gridSpan w:val="2"/>
          </w:tcPr>
          <w:p w:rsidR="00F45610" w:rsidRDefault="008D4F3A">
            <w:pPr>
              <w:pStyle w:val="TableParagraph"/>
              <w:ind w:left="660"/>
              <w:jc w:val="left"/>
              <w:rPr>
                <w:rFonts w:ascii="Times New Roman"/>
              </w:rPr>
            </w:pPr>
            <w:r>
              <w:rPr>
                <w:rFonts w:ascii="Times New Roman"/>
              </w:rPr>
              <w:t>Print-through</w:t>
            </w:r>
          </w:p>
        </w:tc>
        <w:tc>
          <w:tcPr>
            <w:tcW w:w="5349" w:type="dxa"/>
          </w:tcPr>
          <w:p w:rsidR="00F45610" w:rsidRDefault="008D4F3A">
            <w:pPr>
              <w:pStyle w:val="TableParagraph"/>
              <w:spacing w:line="259" w:lineRule="exact"/>
              <w:ind w:right="67"/>
              <w:rPr>
                <w:i/>
                <w:sz w:val="16"/>
              </w:rPr>
            </w:pPr>
            <w:r>
              <w:rPr>
                <w:i/>
                <w:w w:val="115"/>
                <w:position w:val="4"/>
              </w:rPr>
              <w:t>M</w:t>
            </w:r>
            <w:r>
              <w:rPr>
                <w:i/>
                <w:w w:val="115"/>
                <w:sz w:val="16"/>
              </w:rPr>
              <w:t xml:space="preserve">attachment </w:t>
            </w:r>
            <w:r>
              <w:rPr>
                <w:w w:val="115"/>
                <w:position w:val="4"/>
              </w:rPr>
              <w:t>+</w:t>
            </w:r>
            <w:r>
              <w:rPr>
                <w:spacing w:val="-52"/>
                <w:w w:val="115"/>
                <w:position w:val="4"/>
              </w:rPr>
              <w:t xml:space="preserve"> </w:t>
            </w:r>
            <w:r>
              <w:rPr>
                <w:i/>
                <w:w w:val="115"/>
                <w:position w:val="4"/>
              </w:rPr>
              <w:t>M</w:t>
            </w:r>
            <w:r>
              <w:rPr>
                <w:i/>
                <w:w w:val="115"/>
                <w:sz w:val="16"/>
              </w:rPr>
              <w:t>support</w:t>
            </w:r>
          </w:p>
        </w:tc>
        <w:tc>
          <w:tcPr>
            <w:tcW w:w="1344" w:type="dxa"/>
          </w:tcPr>
          <w:p w:rsidR="00F45610" w:rsidRDefault="008D4F3A">
            <w:pPr>
              <w:pStyle w:val="TableParagraph"/>
              <w:ind w:left="256" w:right="256"/>
              <w:rPr>
                <w:rFonts w:ascii="Times New Roman"/>
              </w:rPr>
            </w:pPr>
            <w:r>
              <w:rPr>
                <w:rFonts w:ascii="Times New Roman"/>
              </w:rPr>
              <w:t>582mm</w:t>
            </w:r>
          </w:p>
        </w:tc>
      </w:tr>
      <w:tr w:rsidR="00F45610">
        <w:trPr>
          <w:trHeight w:hRule="exact" w:val="279"/>
        </w:trPr>
        <w:tc>
          <w:tcPr>
            <w:tcW w:w="2504" w:type="dxa"/>
            <w:gridSpan w:val="2"/>
          </w:tcPr>
          <w:p w:rsidR="00F45610" w:rsidRDefault="008D4F3A">
            <w:pPr>
              <w:pStyle w:val="TableParagraph"/>
              <w:ind w:left="475"/>
              <w:jc w:val="left"/>
              <w:rPr>
                <w:rFonts w:ascii="Times New Roman"/>
              </w:rPr>
            </w:pPr>
            <w:r>
              <w:rPr>
                <w:rFonts w:ascii="Times New Roman"/>
              </w:rPr>
              <w:t>Print as one piece</w:t>
            </w:r>
          </w:p>
        </w:tc>
        <w:tc>
          <w:tcPr>
            <w:tcW w:w="5349" w:type="dxa"/>
          </w:tcPr>
          <w:p w:rsidR="00F45610" w:rsidRDefault="008D4F3A">
            <w:pPr>
              <w:pStyle w:val="TableParagraph"/>
              <w:spacing w:line="259" w:lineRule="exact"/>
              <w:ind w:right="66"/>
              <w:rPr>
                <w:i/>
                <w:sz w:val="16"/>
              </w:rPr>
            </w:pPr>
            <w:r>
              <w:rPr>
                <w:i/>
                <w:w w:val="110"/>
                <w:position w:val="4"/>
              </w:rPr>
              <w:t>M</w:t>
            </w:r>
            <w:proofErr w:type="spellStart"/>
            <w:r>
              <w:rPr>
                <w:i/>
                <w:w w:val="110"/>
                <w:sz w:val="16"/>
              </w:rPr>
              <w:t>attachment</w:t>
            </w:r>
            <w:r>
              <w:rPr>
                <w:w w:val="110"/>
                <w:sz w:val="16"/>
              </w:rPr>
              <w:t>+</w:t>
            </w:r>
            <w:r>
              <w:rPr>
                <w:i/>
                <w:w w:val="110"/>
                <w:sz w:val="16"/>
              </w:rPr>
              <w:t>object</w:t>
            </w:r>
            <w:proofErr w:type="spellEnd"/>
          </w:p>
        </w:tc>
        <w:tc>
          <w:tcPr>
            <w:tcW w:w="1344" w:type="dxa"/>
          </w:tcPr>
          <w:p w:rsidR="00F45610" w:rsidRDefault="008D4F3A">
            <w:pPr>
              <w:pStyle w:val="TableParagraph"/>
              <w:ind w:left="256" w:right="256"/>
              <w:rPr>
                <w:rFonts w:ascii="Times New Roman"/>
              </w:rPr>
            </w:pPr>
            <w:r>
              <w:rPr>
                <w:rFonts w:ascii="Times New Roman"/>
              </w:rPr>
              <w:t>3054mm</w:t>
            </w:r>
          </w:p>
        </w:tc>
      </w:tr>
    </w:tbl>
    <w:p w:rsidR="00F45610" w:rsidRDefault="00F45610">
      <w:pPr>
        <w:pStyle w:val="BodyText"/>
        <w:rPr>
          <w:sz w:val="20"/>
        </w:rPr>
      </w:pPr>
    </w:p>
    <w:p w:rsidR="00F45610" w:rsidRDefault="00F45610">
      <w:pPr>
        <w:pStyle w:val="BodyText"/>
        <w:rPr>
          <w:sz w:val="20"/>
        </w:rPr>
      </w:pPr>
    </w:p>
    <w:p w:rsidR="00F45610" w:rsidRDefault="00F45610">
      <w:pPr>
        <w:pStyle w:val="BodyText"/>
        <w:spacing w:before="7"/>
        <w:rPr>
          <w:sz w:val="16"/>
        </w:rPr>
      </w:pPr>
    </w:p>
    <w:p w:rsidR="00F45610" w:rsidRDefault="008D4F3A">
      <w:pPr>
        <w:pStyle w:val="Heading4"/>
        <w:spacing w:before="52"/>
        <w:ind w:right="124"/>
        <w:jc w:val="left"/>
      </w:pPr>
      <w:r>
        <w:t>A Case Study</w:t>
      </w:r>
    </w:p>
    <w:p w:rsidR="00F45610" w:rsidRDefault="008D4F3A">
      <w:pPr>
        <w:pStyle w:val="BodyText"/>
        <w:spacing w:before="177" w:line="252" w:lineRule="auto"/>
        <w:ind w:left="110" w:right="122"/>
      </w:pPr>
      <w:r>
        <w:rPr>
          <w:spacing w:val="-10"/>
        </w:rPr>
        <w:t xml:space="preserve">We </w:t>
      </w:r>
      <w:r>
        <w:t>verify these intuitions in a concrete attachment case: adding a torus-shaped handle to the Utah</w:t>
      </w:r>
      <w:r>
        <w:rPr>
          <w:spacing w:val="-7"/>
        </w:rPr>
        <w:t xml:space="preserve"> </w:t>
      </w:r>
      <w:r>
        <w:t>teapot.</w:t>
      </w:r>
      <w:r>
        <w:rPr>
          <w:spacing w:val="10"/>
        </w:rPr>
        <w:t xml:space="preserve"> </w:t>
      </w:r>
      <w:r>
        <w:rPr>
          <w:spacing w:val="-10"/>
        </w:rPr>
        <w:t>We</w:t>
      </w:r>
      <w:r>
        <w:rPr>
          <w:spacing w:val="-7"/>
        </w:rPr>
        <w:t xml:space="preserve"> </w:t>
      </w:r>
      <w:r>
        <w:t>chose</w:t>
      </w:r>
      <w:r>
        <w:rPr>
          <w:spacing w:val="-7"/>
        </w:rPr>
        <w:t xml:space="preserve"> </w:t>
      </w:r>
      <w:r>
        <w:t>the</w:t>
      </w:r>
      <w:r>
        <w:rPr>
          <w:spacing w:val="-7"/>
        </w:rPr>
        <w:t xml:space="preserve"> </w:t>
      </w:r>
      <w:r>
        <w:t>Utah</w:t>
      </w:r>
      <w:r>
        <w:rPr>
          <w:spacing w:val="-7"/>
        </w:rPr>
        <w:t xml:space="preserve"> </w:t>
      </w:r>
      <w:r>
        <w:t>teapot</w:t>
      </w:r>
      <w:r>
        <w:rPr>
          <w:spacing w:val="-7"/>
        </w:rPr>
        <w:t xml:space="preserve"> </w:t>
      </w:r>
      <w:r>
        <w:t>because</w:t>
      </w:r>
      <w:r>
        <w:rPr>
          <w:spacing w:val="-7"/>
        </w:rPr>
        <w:t xml:space="preserve"> </w:t>
      </w:r>
      <w:r>
        <w:t>it</w:t>
      </w:r>
      <w:r>
        <w:rPr>
          <w:spacing w:val="-7"/>
        </w:rPr>
        <w:t xml:space="preserve"> </w:t>
      </w:r>
      <w:r>
        <w:t>is</w:t>
      </w:r>
      <w:r>
        <w:rPr>
          <w:spacing w:val="-7"/>
        </w:rPr>
        <w:t xml:space="preserve"> </w:t>
      </w:r>
      <w:r>
        <w:t>a</w:t>
      </w:r>
      <w:r>
        <w:rPr>
          <w:spacing w:val="-7"/>
        </w:rPr>
        <w:t xml:space="preserve"> </w:t>
      </w:r>
      <w:r>
        <w:t>classic</w:t>
      </w:r>
      <w:r>
        <w:rPr>
          <w:spacing w:val="-7"/>
        </w:rPr>
        <w:t xml:space="preserve"> </w:t>
      </w:r>
      <w:r>
        <w:t>3D</w:t>
      </w:r>
      <w:r>
        <w:rPr>
          <w:spacing w:val="-7"/>
        </w:rPr>
        <w:t xml:space="preserve"> </w:t>
      </w:r>
      <w:r>
        <w:t>model</w:t>
      </w:r>
      <w:r>
        <w:rPr>
          <w:spacing w:val="-7"/>
        </w:rPr>
        <w:t xml:space="preserve"> </w:t>
      </w:r>
      <w:r>
        <w:t>and</w:t>
      </w:r>
      <w:r>
        <w:rPr>
          <w:spacing w:val="-7"/>
        </w:rPr>
        <w:t xml:space="preserve"> </w:t>
      </w:r>
      <w:r>
        <w:t>because</w:t>
      </w:r>
      <w:r>
        <w:rPr>
          <w:spacing w:val="-7"/>
        </w:rPr>
        <w:t xml:space="preserve"> </w:t>
      </w:r>
      <w:r>
        <w:t>it</w:t>
      </w:r>
      <w:r>
        <w:rPr>
          <w:spacing w:val="-7"/>
        </w:rPr>
        <w:t xml:space="preserve"> </w:t>
      </w:r>
      <w:r>
        <w:t>is</w:t>
      </w:r>
      <w:r>
        <w:rPr>
          <w:spacing w:val="-7"/>
        </w:rPr>
        <w:t xml:space="preserve"> </w:t>
      </w:r>
      <w:r>
        <w:t>also</w:t>
      </w:r>
      <w:r>
        <w:rPr>
          <w:spacing w:val="-7"/>
        </w:rPr>
        <w:t xml:space="preserve"> </w:t>
      </w:r>
      <w:r>
        <w:t>one</w:t>
      </w:r>
    </w:p>
    <w:p w:rsidR="00F45610" w:rsidRDefault="00F45610">
      <w:pPr>
        <w:spacing w:line="252" w:lineRule="auto"/>
        <w:sectPr w:rsidR="00F45610">
          <w:headerReference w:type="default" r:id="rId76"/>
          <w:footerReference w:type="default" r:id="rId77"/>
          <w:pgSz w:w="12240" w:h="15840"/>
          <w:pgMar w:top="520" w:right="1400" w:bottom="1480" w:left="1420" w:header="0" w:footer="1286" w:gutter="0"/>
          <w:pgNumType w:start="29"/>
          <w:cols w:space="720"/>
        </w:sectPr>
      </w:pPr>
    </w:p>
    <w:p w:rsidR="00F45610" w:rsidRDefault="008D4F3A">
      <w:pPr>
        <w:pStyle w:val="BodyText"/>
        <w:spacing w:before="34" w:line="252" w:lineRule="auto"/>
        <w:ind w:left="4061" w:right="4039"/>
        <w:jc w:val="center"/>
      </w:pPr>
      <w:r>
        <w:rPr>
          <w:color w:val="B2B2B2"/>
        </w:rPr>
        <w:lastRenderedPageBreak/>
        <w:t>July 28, 2016 DRAFT</w:t>
      </w:r>
    </w:p>
    <w:p w:rsidR="00F45610" w:rsidRDefault="008D4F3A">
      <w:pPr>
        <w:pStyle w:val="BodyText"/>
        <w:spacing w:before="150" w:line="252" w:lineRule="auto"/>
        <w:ind w:left="109" w:right="148"/>
        <w:jc w:val="both"/>
      </w:pPr>
      <w:proofErr w:type="gramStart"/>
      <w:r>
        <w:t>of</w:t>
      </w:r>
      <w:proofErr w:type="gramEnd"/>
      <w:r>
        <w:t xml:space="preserve"> the few widely used 3D models where all of our techniques are applicable. The results are shown in Table </w:t>
      </w:r>
      <w:hyperlink w:anchor="_bookmark68" w:history="1">
        <w:r>
          <w:t>3.1</w:t>
        </w:r>
      </w:hyperlink>
      <w:r>
        <w:t xml:space="preserve"> and Table </w:t>
      </w:r>
      <w:hyperlink w:anchor="_bookmark69" w:history="1">
        <w:r>
          <w:t>3.2.</w:t>
        </w:r>
      </w:hyperlink>
    </w:p>
    <w:p w:rsidR="00F45610" w:rsidRDefault="008D4F3A">
      <w:pPr>
        <w:pStyle w:val="BodyText"/>
        <w:spacing w:before="11" w:line="252" w:lineRule="auto"/>
        <w:ind w:left="109" w:right="147" w:firstLine="351"/>
        <w:jc w:val="both"/>
      </w:pPr>
      <w:r>
        <w:t>The goal of this evaluation is to reveal how time and cost differ between various</w:t>
      </w:r>
      <w:r>
        <w:rPr>
          <w:spacing w:val="-39"/>
        </w:rPr>
        <w:t xml:space="preserve"> </w:t>
      </w:r>
      <w:r>
        <w:t>techniques, rather than to obtain a ‘true’ value through repetitive trials. As such, we used the slicer</w:t>
      </w:r>
      <w:r>
        <w:rPr>
          <w:spacing w:val="-12"/>
        </w:rPr>
        <w:t xml:space="preserve"> </w:t>
      </w:r>
      <w:r>
        <w:t>program (Slic3r) to estimate printing time and material cost. This program calculates time and cost as it analyzes the input models and generates the corresponding G-code. For techniques that require handling or post-processing, such as applying adhesive, we empirically estimate the time. The particular</w:t>
      </w:r>
      <w:r>
        <w:rPr>
          <w:spacing w:val="-16"/>
        </w:rPr>
        <w:t xml:space="preserve"> </w:t>
      </w:r>
      <w:r>
        <w:t>adhesive</w:t>
      </w:r>
      <w:r>
        <w:rPr>
          <w:spacing w:val="-16"/>
        </w:rPr>
        <w:t xml:space="preserve"> </w:t>
      </w:r>
      <w:r>
        <w:t>we</w:t>
      </w:r>
      <w:r>
        <w:rPr>
          <w:spacing w:val="-16"/>
        </w:rPr>
        <w:t xml:space="preserve"> </w:t>
      </w:r>
      <w:r>
        <w:t>chose</w:t>
      </w:r>
      <w:r>
        <w:rPr>
          <w:spacing w:val="-16"/>
        </w:rPr>
        <w:t xml:space="preserve"> </w:t>
      </w:r>
      <w:r>
        <w:t>(Loctite</w:t>
      </w:r>
      <w:r>
        <w:rPr>
          <w:spacing w:val="-16"/>
        </w:rPr>
        <w:t xml:space="preserve"> </w:t>
      </w:r>
      <w:r>
        <w:t>Professional</w:t>
      </w:r>
      <w:r>
        <w:rPr>
          <w:spacing w:val="-16"/>
        </w:rPr>
        <w:t xml:space="preserve"> </w:t>
      </w:r>
      <w:r>
        <w:t>Heavy</w:t>
      </w:r>
      <w:r>
        <w:rPr>
          <w:spacing w:val="-16"/>
        </w:rPr>
        <w:t xml:space="preserve"> </w:t>
      </w:r>
      <w:r>
        <w:t>Duty</w:t>
      </w:r>
      <w:r>
        <w:rPr>
          <w:spacing w:val="-16"/>
        </w:rPr>
        <w:t xml:space="preserve"> </w:t>
      </w:r>
      <w:r>
        <w:t>Epoxy</w:t>
      </w:r>
      <w:r>
        <w:rPr>
          <w:spacing w:val="-16"/>
        </w:rPr>
        <w:t xml:space="preserve"> </w:t>
      </w:r>
      <w:r>
        <w:t>Loctite</w:t>
      </w:r>
      <w:r>
        <w:rPr>
          <w:spacing w:val="-16"/>
        </w:rPr>
        <w:t xml:space="preserve"> </w:t>
      </w:r>
      <w:r>
        <w:t>#1172794</w:t>
      </w:r>
      <w:r>
        <w:rPr>
          <w:spacing w:val="-16"/>
        </w:rPr>
        <w:t xml:space="preserve"> </w:t>
      </w:r>
      <w:r>
        <w:t>requires 5</w:t>
      </w:r>
      <w:r>
        <w:rPr>
          <w:spacing w:val="-4"/>
        </w:rPr>
        <w:t xml:space="preserve"> </w:t>
      </w:r>
      <w:r>
        <w:t>minutes</w:t>
      </w:r>
      <w:r>
        <w:rPr>
          <w:spacing w:val="-4"/>
        </w:rPr>
        <w:t xml:space="preserve"> </w:t>
      </w:r>
      <w:r>
        <w:t>of</w:t>
      </w:r>
      <w:r>
        <w:rPr>
          <w:spacing w:val="-4"/>
        </w:rPr>
        <w:t xml:space="preserve"> </w:t>
      </w:r>
      <w:r>
        <w:t>‘setting’</w:t>
      </w:r>
      <w:r>
        <w:rPr>
          <w:spacing w:val="-4"/>
        </w:rPr>
        <w:t xml:space="preserve"> </w:t>
      </w:r>
      <w:r>
        <w:t>time,</w:t>
      </w:r>
      <w:r>
        <w:rPr>
          <w:spacing w:val="-4"/>
        </w:rPr>
        <w:t xml:space="preserve"> </w:t>
      </w:r>
      <w:r>
        <w:t>while</w:t>
      </w:r>
      <w:r>
        <w:rPr>
          <w:spacing w:val="-4"/>
        </w:rPr>
        <w:t xml:space="preserve"> </w:t>
      </w:r>
      <w:r>
        <w:t>strapping</w:t>
      </w:r>
      <w:r>
        <w:rPr>
          <w:spacing w:val="-4"/>
        </w:rPr>
        <w:t xml:space="preserve"> </w:t>
      </w:r>
      <w:r>
        <w:t>usually</w:t>
      </w:r>
      <w:r>
        <w:rPr>
          <w:spacing w:val="-4"/>
        </w:rPr>
        <w:t xml:space="preserve"> </w:t>
      </w:r>
      <w:r>
        <w:t>takes</w:t>
      </w:r>
      <w:r>
        <w:rPr>
          <w:spacing w:val="-4"/>
        </w:rPr>
        <w:t xml:space="preserve"> </w:t>
      </w:r>
      <w:r>
        <w:t>no</w:t>
      </w:r>
      <w:r>
        <w:rPr>
          <w:spacing w:val="-4"/>
        </w:rPr>
        <w:t xml:space="preserve"> </w:t>
      </w:r>
      <w:r>
        <w:t>longer</w:t>
      </w:r>
      <w:r>
        <w:rPr>
          <w:spacing w:val="-4"/>
        </w:rPr>
        <w:t xml:space="preserve"> </w:t>
      </w:r>
      <w:r>
        <w:t>than</w:t>
      </w:r>
      <w:r>
        <w:rPr>
          <w:spacing w:val="-4"/>
        </w:rPr>
        <w:t xml:space="preserve"> </w:t>
      </w:r>
      <w:r>
        <w:t>3</w:t>
      </w:r>
      <w:r>
        <w:rPr>
          <w:spacing w:val="-4"/>
        </w:rPr>
        <w:t xml:space="preserve"> </w:t>
      </w:r>
      <w:r>
        <w:t>minutes.</w:t>
      </w:r>
    </w:p>
    <w:p w:rsidR="00F45610" w:rsidRDefault="008D4F3A">
      <w:pPr>
        <w:pStyle w:val="BodyText"/>
        <w:spacing w:before="11" w:line="252" w:lineRule="auto"/>
        <w:ind w:left="109" w:right="147" w:firstLine="351"/>
        <w:jc w:val="both"/>
      </w:pPr>
      <w:r>
        <w:t>Both the prediction model and case study results support our intuition–when support is needed,</w:t>
      </w:r>
      <w:r>
        <w:rPr>
          <w:spacing w:val="-4"/>
        </w:rPr>
        <w:t xml:space="preserve"> </w:t>
      </w:r>
      <w:r>
        <w:t>time</w:t>
      </w:r>
      <w:r>
        <w:rPr>
          <w:spacing w:val="-4"/>
        </w:rPr>
        <w:t xml:space="preserve"> </w:t>
      </w:r>
      <w:r>
        <w:t>and</w:t>
      </w:r>
      <w:r>
        <w:rPr>
          <w:spacing w:val="-4"/>
        </w:rPr>
        <w:t xml:space="preserve"> </w:t>
      </w:r>
      <w:r>
        <w:t>materials</w:t>
      </w:r>
      <w:r>
        <w:rPr>
          <w:spacing w:val="-4"/>
        </w:rPr>
        <w:t xml:space="preserve"> </w:t>
      </w:r>
      <w:r>
        <w:t>go</w:t>
      </w:r>
      <w:r>
        <w:rPr>
          <w:spacing w:val="-4"/>
        </w:rPr>
        <w:t xml:space="preserve"> </w:t>
      </w:r>
      <w:r>
        <w:t>up;</w:t>
      </w:r>
      <w:r>
        <w:rPr>
          <w:spacing w:val="-3"/>
        </w:rPr>
        <w:t xml:space="preserve"> </w:t>
      </w:r>
      <w:r>
        <w:t>and</w:t>
      </w:r>
      <w:r>
        <w:rPr>
          <w:spacing w:val="-4"/>
        </w:rPr>
        <w:t xml:space="preserve"> </w:t>
      </w:r>
      <w:r>
        <w:t>the</w:t>
      </w:r>
      <w:r>
        <w:rPr>
          <w:spacing w:val="-4"/>
        </w:rPr>
        <w:t xml:space="preserve"> </w:t>
      </w:r>
      <w:r>
        <w:t>baseline</w:t>
      </w:r>
      <w:r>
        <w:rPr>
          <w:spacing w:val="-4"/>
        </w:rPr>
        <w:t xml:space="preserve"> </w:t>
      </w:r>
      <w:r>
        <w:t>condition</w:t>
      </w:r>
      <w:r>
        <w:rPr>
          <w:spacing w:val="-4"/>
        </w:rPr>
        <w:t xml:space="preserve"> </w:t>
      </w:r>
      <w:r>
        <w:t>is</w:t>
      </w:r>
      <w:r>
        <w:rPr>
          <w:spacing w:val="-4"/>
        </w:rPr>
        <w:t xml:space="preserve"> </w:t>
      </w:r>
      <w:r>
        <w:t>dominated</w:t>
      </w:r>
      <w:r>
        <w:rPr>
          <w:spacing w:val="-4"/>
        </w:rPr>
        <w:t xml:space="preserve"> </w:t>
      </w:r>
      <w:r>
        <w:t>by</w:t>
      </w:r>
      <w:r>
        <w:rPr>
          <w:spacing w:val="-4"/>
        </w:rPr>
        <w:t xml:space="preserve"> </w:t>
      </w:r>
      <w:r>
        <w:t>the</w:t>
      </w:r>
      <w:r>
        <w:rPr>
          <w:spacing w:val="-4"/>
        </w:rPr>
        <w:t xml:space="preserve"> </w:t>
      </w:r>
      <w:r>
        <w:t>time</w:t>
      </w:r>
      <w:r>
        <w:rPr>
          <w:spacing w:val="-4"/>
        </w:rPr>
        <w:t xml:space="preserve"> </w:t>
      </w:r>
      <w:r>
        <w:t>needed</w:t>
      </w:r>
      <w:r>
        <w:rPr>
          <w:spacing w:val="-4"/>
        </w:rPr>
        <w:t xml:space="preserve"> </w:t>
      </w:r>
      <w:r>
        <w:t>to print the existing</w:t>
      </w:r>
      <w:r>
        <w:rPr>
          <w:spacing w:val="-15"/>
        </w:rPr>
        <w:t xml:space="preserve"> </w:t>
      </w:r>
      <w:r>
        <w:t>object.</w:t>
      </w:r>
    </w:p>
    <w:p w:rsidR="00F45610" w:rsidRDefault="008D4F3A">
      <w:pPr>
        <w:pStyle w:val="BodyText"/>
        <w:spacing w:before="11" w:line="252" w:lineRule="auto"/>
        <w:ind w:left="109" w:right="100" w:firstLine="351"/>
        <w:jc w:val="both"/>
      </w:pPr>
      <w:r>
        <w:rPr>
          <w:spacing w:val="-10"/>
        </w:rPr>
        <w:t>To</w:t>
      </w:r>
      <w:r>
        <w:rPr>
          <w:spacing w:val="-19"/>
        </w:rPr>
        <w:t xml:space="preserve"> </w:t>
      </w:r>
      <w:r>
        <w:t>better</w:t>
      </w:r>
      <w:r>
        <w:rPr>
          <w:spacing w:val="-19"/>
        </w:rPr>
        <w:t xml:space="preserve"> </w:t>
      </w:r>
      <w:r>
        <w:t>understand</w:t>
      </w:r>
      <w:r>
        <w:rPr>
          <w:spacing w:val="-19"/>
        </w:rPr>
        <w:t xml:space="preserve"> </w:t>
      </w:r>
      <w:r>
        <w:t>the</w:t>
      </w:r>
      <w:r>
        <w:rPr>
          <w:spacing w:val="-19"/>
        </w:rPr>
        <w:t xml:space="preserve"> </w:t>
      </w:r>
      <w:r>
        <w:t>tradeoffs,</w:t>
      </w:r>
      <w:r>
        <w:rPr>
          <w:spacing w:val="-16"/>
        </w:rPr>
        <w:t xml:space="preserve"> </w:t>
      </w:r>
      <w:r>
        <w:t>we</w:t>
      </w:r>
      <w:r>
        <w:rPr>
          <w:spacing w:val="-19"/>
        </w:rPr>
        <w:t xml:space="preserve"> </w:t>
      </w:r>
      <w:r>
        <w:t>conducted</w:t>
      </w:r>
      <w:r>
        <w:rPr>
          <w:spacing w:val="-19"/>
        </w:rPr>
        <w:t xml:space="preserve"> </w:t>
      </w:r>
      <w:r>
        <w:t>another</w:t>
      </w:r>
      <w:r>
        <w:rPr>
          <w:spacing w:val="-19"/>
        </w:rPr>
        <w:t xml:space="preserve"> </w:t>
      </w:r>
      <w:r>
        <w:t>evaluation</w:t>
      </w:r>
      <w:r>
        <w:rPr>
          <w:spacing w:val="-19"/>
        </w:rPr>
        <w:t xml:space="preserve"> </w:t>
      </w:r>
      <w:r>
        <w:t>to</w:t>
      </w:r>
      <w:r>
        <w:rPr>
          <w:spacing w:val="-19"/>
        </w:rPr>
        <w:t xml:space="preserve"> </w:t>
      </w:r>
      <w:r>
        <w:t>test</w:t>
      </w:r>
      <w:r>
        <w:rPr>
          <w:spacing w:val="-19"/>
        </w:rPr>
        <w:t xml:space="preserve"> </w:t>
      </w:r>
      <w:r>
        <w:t>the</w:t>
      </w:r>
      <w:r>
        <w:rPr>
          <w:spacing w:val="-19"/>
        </w:rPr>
        <w:t xml:space="preserve"> </w:t>
      </w:r>
      <w:r>
        <w:t>general</w:t>
      </w:r>
      <w:r>
        <w:rPr>
          <w:spacing w:val="-19"/>
        </w:rPr>
        <w:t xml:space="preserve"> </w:t>
      </w:r>
      <w:r>
        <w:t xml:space="preserve">strength of our print-over and print-to-affix, also compared to the same baseline (an integral print of existing object and attachment). Print-through is often done loosely without binding between surfaces. Thus strength issues for print-through are directly related to the objects themselves, rather than the attachment technique. Similarly, </w:t>
      </w:r>
      <w:proofErr w:type="gramStart"/>
      <w:r>
        <w:t>print-to-affix using adhesives depends</w:t>
      </w:r>
      <w:proofErr w:type="gramEnd"/>
      <w:r>
        <w:t xml:space="preserve"> heavily on properties of the adhesive used. As such, no testing was performed for these two techniques. </w:t>
      </w:r>
      <w:r>
        <w:rPr>
          <w:spacing w:val="-10"/>
        </w:rPr>
        <w:t>We</w:t>
      </w:r>
      <w:r>
        <w:rPr>
          <w:spacing w:val="-8"/>
        </w:rPr>
        <w:t xml:space="preserve"> </w:t>
      </w:r>
      <w:r>
        <w:t>report</w:t>
      </w:r>
      <w:r>
        <w:rPr>
          <w:spacing w:val="-8"/>
        </w:rPr>
        <w:t xml:space="preserve"> </w:t>
      </w:r>
      <w:r>
        <w:t>on</w:t>
      </w:r>
      <w:r>
        <w:rPr>
          <w:spacing w:val="-8"/>
        </w:rPr>
        <w:t xml:space="preserve"> </w:t>
      </w:r>
      <w:r>
        <w:t>print-over</w:t>
      </w:r>
      <w:r>
        <w:rPr>
          <w:spacing w:val="-8"/>
        </w:rPr>
        <w:t xml:space="preserve"> </w:t>
      </w:r>
      <w:r>
        <w:t>and</w:t>
      </w:r>
      <w:r>
        <w:rPr>
          <w:spacing w:val="-8"/>
        </w:rPr>
        <w:t xml:space="preserve"> </w:t>
      </w:r>
      <w:r>
        <w:t>print-to-affix</w:t>
      </w:r>
      <w:r>
        <w:rPr>
          <w:spacing w:val="-8"/>
        </w:rPr>
        <w:t xml:space="preserve"> </w:t>
      </w:r>
      <w:r>
        <w:t>using</w:t>
      </w:r>
      <w:r>
        <w:rPr>
          <w:spacing w:val="-8"/>
        </w:rPr>
        <w:t xml:space="preserve"> </w:t>
      </w:r>
      <w:r>
        <w:t>strapping.</w:t>
      </w:r>
    </w:p>
    <w:p w:rsidR="00F45610" w:rsidRDefault="00F45610">
      <w:pPr>
        <w:pStyle w:val="BodyText"/>
      </w:pPr>
    </w:p>
    <w:p w:rsidR="00F45610" w:rsidRDefault="008D4F3A">
      <w:pPr>
        <w:pStyle w:val="Heading3"/>
        <w:numPr>
          <w:ilvl w:val="2"/>
          <w:numId w:val="7"/>
        </w:numPr>
        <w:tabs>
          <w:tab w:val="left" w:pos="971"/>
        </w:tabs>
        <w:spacing w:before="181"/>
        <w:ind w:hanging="860"/>
        <w:jc w:val="both"/>
      </w:pPr>
      <w:bookmarkStart w:id="224" w:name="3.7.2_Evaluating_Strength_of_Printed_Att"/>
      <w:bookmarkStart w:id="225" w:name="_bookmark70"/>
      <w:bookmarkEnd w:id="224"/>
      <w:bookmarkEnd w:id="225"/>
      <w:r>
        <w:t xml:space="preserve">Evaluating Strength of </w:t>
      </w:r>
      <w:proofErr w:type="gramStart"/>
      <w:r>
        <w:t xml:space="preserve">Printed </w:t>
      </w:r>
      <w:r>
        <w:rPr>
          <w:spacing w:val="48"/>
        </w:rPr>
        <w:t xml:space="preserve"> </w:t>
      </w:r>
      <w:r>
        <w:t>Attachments</w:t>
      </w:r>
      <w:proofErr w:type="gramEnd"/>
    </w:p>
    <w:p w:rsidR="00F45610" w:rsidRDefault="008D4F3A">
      <w:pPr>
        <w:pStyle w:val="BodyText"/>
        <w:spacing w:before="190" w:line="249" w:lineRule="auto"/>
        <w:ind w:left="109" w:right="148"/>
        <w:jc w:val="both"/>
      </w:pPr>
      <w:r>
        <w:t xml:space="preserve">The goal of this evaluation is to understand the tradeoffs and limits of our techniques in com- </w:t>
      </w:r>
      <w:proofErr w:type="spellStart"/>
      <w:r>
        <w:t>parison</w:t>
      </w:r>
      <w:proofErr w:type="spellEnd"/>
      <w:r>
        <w:t xml:space="preserve"> to each </w:t>
      </w:r>
      <w:r>
        <w:rPr>
          <w:spacing w:val="-3"/>
        </w:rPr>
        <w:t xml:space="preserve">other. </w:t>
      </w:r>
      <w:r>
        <w:rPr>
          <w:spacing w:val="-10"/>
        </w:rPr>
        <w:t xml:space="preserve">We </w:t>
      </w:r>
      <w:r>
        <w:t xml:space="preserve">tested a type of attachment handles, as they are likely to experience external forces, such as holding, gripping or pulling. For each attachment technique tested, we fabricated handles using the same printer and material as described earlier. Similar to </w:t>
      </w:r>
      <w:hyperlink w:anchor="_bookmark210" w:history="1">
        <w:r>
          <w:rPr>
            <w:spacing w:val="-3"/>
          </w:rPr>
          <w:t>[69]’</w:t>
        </w:r>
      </w:hyperlink>
      <w:r>
        <w:rPr>
          <w:spacing w:val="-3"/>
        </w:rPr>
        <w:t>s</w:t>
      </w:r>
      <w:r>
        <w:rPr>
          <w:spacing w:val="-13"/>
        </w:rPr>
        <w:t xml:space="preserve"> </w:t>
      </w:r>
      <w:r>
        <w:t>test of</w:t>
      </w:r>
      <w:r>
        <w:rPr>
          <w:spacing w:val="-17"/>
        </w:rPr>
        <w:t xml:space="preserve"> </w:t>
      </w:r>
      <w:r>
        <w:t>printed</w:t>
      </w:r>
      <w:r>
        <w:rPr>
          <w:spacing w:val="-17"/>
        </w:rPr>
        <w:t xml:space="preserve"> </w:t>
      </w:r>
      <w:r>
        <w:t>objects’</w:t>
      </w:r>
      <w:r>
        <w:rPr>
          <w:spacing w:val="-17"/>
        </w:rPr>
        <w:t xml:space="preserve"> </w:t>
      </w:r>
      <w:r>
        <w:t>cross</w:t>
      </w:r>
      <w:r>
        <w:rPr>
          <w:spacing w:val="-17"/>
        </w:rPr>
        <w:t xml:space="preserve"> </w:t>
      </w:r>
      <w:r>
        <w:t>sectional</w:t>
      </w:r>
      <w:r>
        <w:rPr>
          <w:spacing w:val="-17"/>
        </w:rPr>
        <w:t xml:space="preserve"> </w:t>
      </w:r>
      <w:r>
        <w:t>strength,</w:t>
      </w:r>
      <w:r>
        <w:rPr>
          <w:spacing w:val="-15"/>
        </w:rPr>
        <w:t xml:space="preserve"> </w:t>
      </w:r>
      <w:r>
        <w:t>we</w:t>
      </w:r>
      <w:r>
        <w:rPr>
          <w:spacing w:val="-17"/>
        </w:rPr>
        <w:t xml:space="preserve"> </w:t>
      </w:r>
      <w:r>
        <w:t>exerted</w:t>
      </w:r>
      <w:r>
        <w:rPr>
          <w:spacing w:val="-17"/>
        </w:rPr>
        <w:t xml:space="preserve"> </w:t>
      </w:r>
      <w:r>
        <w:t>a</w:t>
      </w:r>
      <w:r>
        <w:rPr>
          <w:spacing w:val="-17"/>
        </w:rPr>
        <w:t xml:space="preserve"> </w:t>
      </w:r>
      <w:r>
        <w:t>bending</w:t>
      </w:r>
      <w:r>
        <w:rPr>
          <w:spacing w:val="-17"/>
        </w:rPr>
        <w:t xml:space="preserve"> </w:t>
      </w:r>
      <w:r>
        <w:t>force</w:t>
      </w:r>
      <w:r>
        <w:rPr>
          <w:spacing w:val="-17"/>
        </w:rPr>
        <w:t xml:space="preserve"> </w:t>
      </w:r>
      <w:r>
        <w:t>tangential</w:t>
      </w:r>
      <w:r>
        <w:rPr>
          <w:spacing w:val="-17"/>
        </w:rPr>
        <w:t xml:space="preserve"> </w:t>
      </w:r>
      <w:r>
        <w:t>to</w:t>
      </w:r>
      <w:r>
        <w:rPr>
          <w:spacing w:val="-17"/>
        </w:rPr>
        <w:t xml:space="preserve"> </w:t>
      </w:r>
      <w:r>
        <w:t>each</w:t>
      </w:r>
      <w:r>
        <w:rPr>
          <w:spacing w:val="-17"/>
        </w:rPr>
        <w:t xml:space="preserve"> </w:t>
      </w:r>
      <w:r>
        <w:t xml:space="preserve">handle’s attachment point (pulling the handle sideways at </w:t>
      </w:r>
      <w:r>
        <w:rPr>
          <w:rFonts w:ascii="Arial" w:hAnsi="Arial"/>
        </w:rPr>
        <w:t>90</w:t>
      </w:r>
      <w:r>
        <w:rPr>
          <w:rFonts w:ascii="Arial" w:hAnsi="Arial"/>
          <w:i/>
          <w:position w:val="9"/>
          <w:sz w:val="16"/>
        </w:rPr>
        <w:t xml:space="preserve">◦ </w:t>
      </w:r>
      <w:r>
        <w:t xml:space="preserve">with respect to its main axis, as illustrated in Figure </w:t>
      </w:r>
      <w:hyperlink w:anchor="_bookmark71" w:history="1">
        <w:r>
          <w:t>3.10).</w:t>
        </w:r>
      </w:hyperlink>
      <w:r>
        <w:t xml:space="preserve"> </w:t>
      </w:r>
      <w:r>
        <w:rPr>
          <w:spacing w:val="-10"/>
        </w:rPr>
        <w:t xml:space="preserve">We </w:t>
      </w:r>
      <w:r>
        <w:t>then gradually increased the force and measured the point of fracture</w:t>
      </w:r>
      <w:r>
        <w:rPr>
          <w:spacing w:val="-20"/>
        </w:rPr>
        <w:t xml:space="preserve"> </w:t>
      </w:r>
      <w:hyperlink w:anchor="_bookmark206" w:history="1">
        <w:r>
          <w:t>[65].</w:t>
        </w:r>
      </w:hyperlink>
    </w:p>
    <w:p w:rsidR="00F45610" w:rsidRDefault="00F45610">
      <w:pPr>
        <w:pStyle w:val="BodyText"/>
      </w:pPr>
    </w:p>
    <w:p w:rsidR="00F45610" w:rsidRDefault="008D4F3A">
      <w:pPr>
        <w:pStyle w:val="Heading4"/>
        <w:spacing w:before="151"/>
      </w:pPr>
      <w:r>
        <w:t>Evaluating Print-Over Attachment</w:t>
      </w:r>
    </w:p>
    <w:p w:rsidR="00F45610" w:rsidRDefault="008D4F3A">
      <w:pPr>
        <w:pStyle w:val="BodyText"/>
        <w:spacing w:before="199" w:line="252" w:lineRule="auto"/>
        <w:ind w:left="110" w:right="148"/>
        <w:jc w:val="both"/>
      </w:pPr>
      <w:r>
        <w:t>For testing print-over attachment</w:t>
      </w:r>
      <w:proofErr w:type="gramStart"/>
      <w:r>
        <w:t>,  we</w:t>
      </w:r>
      <w:proofErr w:type="gramEnd"/>
      <w:r>
        <w:t xml:space="preserve"> designed a torus-shaped handle with fixed outer radius  of 7.5 mm and inner radius of 2.0 mm. </w:t>
      </w:r>
      <w:r>
        <w:rPr>
          <w:spacing w:val="-10"/>
        </w:rPr>
        <w:t xml:space="preserve">We </w:t>
      </w:r>
      <w:r>
        <w:t>empirically set these values to match the size of human fingers. Larger scales of handles are much more time-consuming to fabricate and might go</w:t>
      </w:r>
      <w:r>
        <w:rPr>
          <w:spacing w:val="-5"/>
        </w:rPr>
        <w:t xml:space="preserve"> </w:t>
      </w:r>
      <w:r>
        <w:t>beyond</w:t>
      </w:r>
      <w:r>
        <w:rPr>
          <w:spacing w:val="-5"/>
        </w:rPr>
        <w:t xml:space="preserve"> </w:t>
      </w:r>
      <w:r>
        <w:t>the</w:t>
      </w:r>
      <w:r>
        <w:rPr>
          <w:spacing w:val="-5"/>
        </w:rPr>
        <w:t xml:space="preserve"> </w:t>
      </w:r>
      <w:r>
        <w:t>dimension</w:t>
      </w:r>
      <w:r>
        <w:rPr>
          <w:spacing w:val="-5"/>
        </w:rPr>
        <w:t xml:space="preserve"> </w:t>
      </w:r>
      <w:r>
        <w:t>limit</w:t>
      </w:r>
      <w:r>
        <w:rPr>
          <w:spacing w:val="-5"/>
        </w:rPr>
        <w:t xml:space="preserve"> </w:t>
      </w:r>
      <w:r>
        <w:t>of</w:t>
      </w:r>
      <w:r>
        <w:rPr>
          <w:spacing w:val="-5"/>
        </w:rPr>
        <w:t xml:space="preserve"> </w:t>
      </w:r>
      <w:r>
        <w:t>our</w:t>
      </w:r>
      <w:r>
        <w:rPr>
          <w:spacing w:val="-5"/>
        </w:rPr>
        <w:t xml:space="preserve"> </w:t>
      </w:r>
      <w:r>
        <w:t>printer.</w:t>
      </w:r>
      <w:r>
        <w:rPr>
          <w:spacing w:val="9"/>
        </w:rPr>
        <w:t xml:space="preserve"> </w:t>
      </w:r>
      <w:r>
        <w:t>Thus</w:t>
      </w:r>
      <w:r>
        <w:rPr>
          <w:spacing w:val="-5"/>
        </w:rPr>
        <w:t xml:space="preserve"> </w:t>
      </w:r>
      <w:r>
        <w:t>we</w:t>
      </w:r>
      <w:r>
        <w:rPr>
          <w:spacing w:val="-5"/>
        </w:rPr>
        <w:t xml:space="preserve"> </w:t>
      </w:r>
      <w:r>
        <w:t>leave</w:t>
      </w:r>
      <w:r>
        <w:rPr>
          <w:spacing w:val="-5"/>
        </w:rPr>
        <w:t xml:space="preserve"> </w:t>
      </w:r>
      <w:r>
        <w:t>them</w:t>
      </w:r>
      <w:r>
        <w:rPr>
          <w:spacing w:val="-5"/>
        </w:rPr>
        <w:t xml:space="preserve"> </w:t>
      </w:r>
      <w:r>
        <w:t>for</w:t>
      </w:r>
      <w:r>
        <w:rPr>
          <w:spacing w:val="-5"/>
        </w:rPr>
        <w:t xml:space="preserve"> </w:t>
      </w:r>
      <w:r>
        <w:t>future</w:t>
      </w:r>
      <w:r>
        <w:rPr>
          <w:spacing w:val="-5"/>
        </w:rPr>
        <w:t xml:space="preserve"> </w:t>
      </w:r>
      <w:r>
        <w:t>work.</w:t>
      </w:r>
    </w:p>
    <w:p w:rsidR="00F45610" w:rsidRDefault="008D4F3A">
      <w:pPr>
        <w:pStyle w:val="BodyText"/>
        <w:spacing w:before="11" w:line="252" w:lineRule="auto"/>
        <w:ind w:left="110" w:right="147" w:firstLine="351"/>
        <w:jc w:val="both"/>
      </w:pPr>
      <w:r>
        <w:rPr>
          <w:spacing w:val="-10"/>
        </w:rPr>
        <w:t xml:space="preserve">We </w:t>
      </w:r>
      <w:r>
        <w:t>then computationally generated a series of 20mm by 20mm by 5mm platforms whereon to</w:t>
      </w:r>
      <w:r>
        <w:rPr>
          <w:spacing w:val="-16"/>
        </w:rPr>
        <w:t xml:space="preserve"> </w:t>
      </w:r>
      <w:r>
        <w:t>fabricate</w:t>
      </w:r>
      <w:r>
        <w:rPr>
          <w:spacing w:val="-16"/>
        </w:rPr>
        <w:t xml:space="preserve"> </w:t>
      </w:r>
      <w:r>
        <w:t>the</w:t>
      </w:r>
      <w:r>
        <w:rPr>
          <w:spacing w:val="-16"/>
        </w:rPr>
        <w:t xml:space="preserve"> </w:t>
      </w:r>
      <w:r>
        <w:t>torus</w:t>
      </w:r>
      <w:r>
        <w:rPr>
          <w:spacing w:val="-16"/>
        </w:rPr>
        <w:t xml:space="preserve"> </w:t>
      </w:r>
      <w:r>
        <w:t>handles,</w:t>
      </w:r>
      <w:r>
        <w:rPr>
          <w:spacing w:val="-14"/>
        </w:rPr>
        <w:t xml:space="preserve"> </w:t>
      </w:r>
      <w:r>
        <w:t>connected</w:t>
      </w:r>
      <w:r>
        <w:rPr>
          <w:spacing w:val="-16"/>
        </w:rPr>
        <w:t xml:space="preserve"> </w:t>
      </w:r>
      <w:r>
        <w:t>via</w:t>
      </w:r>
      <w:r>
        <w:rPr>
          <w:spacing w:val="-16"/>
        </w:rPr>
        <w:t xml:space="preserve"> </w:t>
      </w:r>
      <w:r>
        <w:t>a</w:t>
      </w:r>
      <w:r>
        <w:rPr>
          <w:spacing w:val="-16"/>
        </w:rPr>
        <w:t xml:space="preserve"> </w:t>
      </w:r>
      <w:r>
        <w:t>cylindrical</w:t>
      </w:r>
      <w:r>
        <w:rPr>
          <w:spacing w:val="-16"/>
        </w:rPr>
        <w:t xml:space="preserve"> </w:t>
      </w:r>
      <w:r>
        <w:t>connector</w:t>
      </w:r>
      <w:r>
        <w:rPr>
          <w:spacing w:val="-16"/>
        </w:rPr>
        <w:t xml:space="preserve"> </w:t>
      </w:r>
      <w:r>
        <w:t>(radii:</w:t>
      </w:r>
      <w:r>
        <w:rPr>
          <w:spacing w:val="3"/>
        </w:rPr>
        <w:t xml:space="preserve"> </w:t>
      </w:r>
      <w:r>
        <w:t>1.5mm,</w:t>
      </w:r>
      <w:r>
        <w:rPr>
          <w:spacing w:val="-14"/>
        </w:rPr>
        <w:t xml:space="preserve"> </w:t>
      </w:r>
      <w:r>
        <w:t>height:</w:t>
      </w:r>
      <w:r>
        <w:rPr>
          <w:spacing w:val="3"/>
        </w:rPr>
        <w:t xml:space="preserve"> </w:t>
      </w:r>
      <w:r>
        <w:t>3mm). Next</w:t>
      </w:r>
      <w:r>
        <w:rPr>
          <w:spacing w:val="-18"/>
        </w:rPr>
        <w:t xml:space="preserve"> </w:t>
      </w:r>
      <w:r>
        <w:t>we</w:t>
      </w:r>
      <w:r>
        <w:rPr>
          <w:spacing w:val="-18"/>
        </w:rPr>
        <w:t xml:space="preserve"> </w:t>
      </w:r>
      <w:r>
        <w:t>modified</w:t>
      </w:r>
      <w:r>
        <w:rPr>
          <w:spacing w:val="-18"/>
        </w:rPr>
        <w:t xml:space="preserve"> </w:t>
      </w:r>
      <w:r>
        <w:t>the</w:t>
      </w:r>
      <w:r>
        <w:rPr>
          <w:spacing w:val="-18"/>
        </w:rPr>
        <w:t xml:space="preserve"> </w:t>
      </w:r>
      <w:r>
        <w:t>top</w:t>
      </w:r>
      <w:r>
        <w:rPr>
          <w:spacing w:val="-18"/>
        </w:rPr>
        <w:t xml:space="preserve"> </w:t>
      </w:r>
      <w:r>
        <w:t>surfaces</w:t>
      </w:r>
      <w:r>
        <w:rPr>
          <w:spacing w:val="-18"/>
        </w:rPr>
        <w:t xml:space="preserve"> </w:t>
      </w:r>
      <w:r>
        <w:t>of</w:t>
      </w:r>
      <w:r>
        <w:rPr>
          <w:spacing w:val="-18"/>
        </w:rPr>
        <w:t xml:space="preserve"> </w:t>
      </w:r>
      <w:r>
        <w:t>these</w:t>
      </w:r>
      <w:r>
        <w:rPr>
          <w:spacing w:val="-18"/>
        </w:rPr>
        <w:t xml:space="preserve"> </w:t>
      </w:r>
      <w:r>
        <w:t>platforms:</w:t>
      </w:r>
      <w:r>
        <w:rPr>
          <w:spacing w:val="1"/>
        </w:rPr>
        <w:t xml:space="preserve"> </w:t>
      </w:r>
      <w:r>
        <w:t>the</w:t>
      </w:r>
      <w:r>
        <w:rPr>
          <w:spacing w:val="-18"/>
        </w:rPr>
        <w:t xml:space="preserve"> </w:t>
      </w:r>
      <w:r>
        <w:t>independent</w:t>
      </w:r>
      <w:r>
        <w:rPr>
          <w:spacing w:val="-18"/>
        </w:rPr>
        <w:t xml:space="preserve"> </w:t>
      </w:r>
      <w:r>
        <w:t>variables</w:t>
      </w:r>
      <w:r>
        <w:rPr>
          <w:spacing w:val="-18"/>
        </w:rPr>
        <w:t xml:space="preserve"> </w:t>
      </w:r>
      <w:r>
        <w:t>are</w:t>
      </w:r>
      <w:r>
        <w:rPr>
          <w:spacing w:val="-18"/>
        </w:rPr>
        <w:t xml:space="preserve"> </w:t>
      </w:r>
      <w:r>
        <w:t>the</w:t>
      </w:r>
      <w:r>
        <w:rPr>
          <w:spacing w:val="-18"/>
        </w:rPr>
        <w:t xml:space="preserve"> </w:t>
      </w:r>
      <w:r>
        <w:t>Curvature and Roughness of these top</w:t>
      </w:r>
      <w:r>
        <w:rPr>
          <w:spacing w:val="-20"/>
        </w:rPr>
        <w:t xml:space="preserve"> </w:t>
      </w:r>
      <w:r>
        <w:t>surfaces.</w:t>
      </w:r>
    </w:p>
    <w:p w:rsidR="00F45610" w:rsidRDefault="008D4F3A">
      <w:pPr>
        <w:pStyle w:val="ListParagraph"/>
        <w:numPr>
          <w:ilvl w:val="3"/>
          <w:numId w:val="7"/>
        </w:numPr>
        <w:tabs>
          <w:tab w:val="left" w:pos="696"/>
        </w:tabs>
        <w:spacing w:before="102" w:line="249" w:lineRule="auto"/>
        <w:ind w:right="148" w:hanging="226"/>
        <w:jc w:val="both"/>
        <w:rPr>
          <w:sz w:val="24"/>
        </w:rPr>
      </w:pPr>
      <w:r>
        <w:rPr>
          <w:w w:val="105"/>
          <w:sz w:val="24"/>
        </w:rPr>
        <w:t>Curvature.</w:t>
      </w:r>
      <w:r>
        <w:rPr>
          <w:spacing w:val="24"/>
          <w:w w:val="105"/>
          <w:sz w:val="24"/>
        </w:rPr>
        <w:t xml:space="preserve"> </w:t>
      </w:r>
      <w:r>
        <w:rPr>
          <w:w w:val="105"/>
          <w:sz w:val="24"/>
        </w:rPr>
        <w:t>Assume</w:t>
      </w:r>
      <w:r>
        <w:rPr>
          <w:spacing w:val="-10"/>
          <w:w w:val="105"/>
          <w:sz w:val="24"/>
        </w:rPr>
        <w:t xml:space="preserve"> </w:t>
      </w:r>
      <w:r>
        <w:rPr>
          <w:rFonts w:ascii="Arial" w:hAnsi="Arial"/>
          <w:i/>
          <w:w w:val="105"/>
          <w:sz w:val="24"/>
        </w:rPr>
        <w:t>R</w:t>
      </w:r>
      <w:r>
        <w:rPr>
          <w:rFonts w:ascii="Arial" w:hAnsi="Arial"/>
          <w:i/>
          <w:spacing w:val="-15"/>
          <w:w w:val="105"/>
          <w:sz w:val="24"/>
        </w:rPr>
        <w:t xml:space="preserve"> </w:t>
      </w:r>
      <w:r>
        <w:rPr>
          <w:w w:val="105"/>
          <w:sz w:val="24"/>
        </w:rPr>
        <w:t>is</w:t>
      </w:r>
      <w:r>
        <w:rPr>
          <w:spacing w:val="-9"/>
          <w:w w:val="105"/>
          <w:sz w:val="24"/>
        </w:rPr>
        <w:t xml:space="preserve"> </w:t>
      </w:r>
      <w:r>
        <w:rPr>
          <w:w w:val="105"/>
          <w:sz w:val="24"/>
        </w:rPr>
        <w:t>the</w:t>
      </w:r>
      <w:r>
        <w:rPr>
          <w:spacing w:val="-10"/>
          <w:w w:val="105"/>
          <w:sz w:val="24"/>
        </w:rPr>
        <w:t xml:space="preserve"> </w:t>
      </w:r>
      <w:r>
        <w:rPr>
          <w:w w:val="105"/>
          <w:sz w:val="24"/>
        </w:rPr>
        <w:t>radius</w:t>
      </w:r>
      <w:r>
        <w:rPr>
          <w:spacing w:val="-9"/>
          <w:w w:val="105"/>
          <w:sz w:val="24"/>
        </w:rPr>
        <w:t xml:space="preserve"> </w:t>
      </w:r>
      <w:r>
        <w:rPr>
          <w:w w:val="105"/>
          <w:sz w:val="24"/>
        </w:rPr>
        <w:t>of</w:t>
      </w:r>
      <w:r>
        <w:rPr>
          <w:spacing w:val="-10"/>
          <w:w w:val="105"/>
          <w:sz w:val="24"/>
        </w:rPr>
        <w:t xml:space="preserve"> </w:t>
      </w:r>
      <w:r>
        <w:rPr>
          <w:w w:val="105"/>
          <w:sz w:val="24"/>
        </w:rPr>
        <w:t>a</w:t>
      </w:r>
      <w:r>
        <w:rPr>
          <w:spacing w:val="-9"/>
          <w:w w:val="105"/>
          <w:sz w:val="24"/>
        </w:rPr>
        <w:t xml:space="preserve"> </w:t>
      </w:r>
      <w:r>
        <w:rPr>
          <w:w w:val="105"/>
          <w:sz w:val="24"/>
        </w:rPr>
        <w:t>platform’s</w:t>
      </w:r>
      <w:r>
        <w:rPr>
          <w:spacing w:val="-10"/>
          <w:w w:val="105"/>
          <w:sz w:val="24"/>
        </w:rPr>
        <w:t xml:space="preserve"> </w:t>
      </w:r>
      <w:r>
        <w:rPr>
          <w:w w:val="105"/>
          <w:sz w:val="24"/>
        </w:rPr>
        <w:t>top</w:t>
      </w:r>
      <w:r>
        <w:rPr>
          <w:spacing w:val="-9"/>
          <w:w w:val="105"/>
          <w:sz w:val="24"/>
        </w:rPr>
        <w:t xml:space="preserve"> </w:t>
      </w:r>
      <w:r>
        <w:rPr>
          <w:w w:val="105"/>
          <w:sz w:val="24"/>
        </w:rPr>
        <w:t>spherical</w:t>
      </w:r>
      <w:r>
        <w:rPr>
          <w:spacing w:val="-9"/>
          <w:w w:val="105"/>
          <w:sz w:val="24"/>
        </w:rPr>
        <w:t xml:space="preserve"> </w:t>
      </w:r>
      <w:r>
        <w:rPr>
          <w:w w:val="105"/>
          <w:sz w:val="24"/>
        </w:rPr>
        <w:t>surface</w:t>
      </w:r>
      <w:r>
        <w:rPr>
          <w:spacing w:val="-10"/>
          <w:w w:val="105"/>
          <w:sz w:val="24"/>
        </w:rPr>
        <w:t xml:space="preserve"> </w:t>
      </w:r>
      <w:r>
        <w:rPr>
          <w:w w:val="105"/>
          <w:sz w:val="24"/>
        </w:rPr>
        <w:t>and</w:t>
      </w:r>
      <w:r>
        <w:rPr>
          <w:spacing w:val="-10"/>
          <w:w w:val="105"/>
          <w:sz w:val="24"/>
        </w:rPr>
        <w:t xml:space="preserve"> </w:t>
      </w:r>
      <w:r>
        <w:rPr>
          <w:rFonts w:ascii="Arial" w:hAnsi="Arial"/>
          <w:i/>
          <w:w w:val="105"/>
          <w:sz w:val="24"/>
        </w:rPr>
        <w:t>r</w:t>
      </w:r>
      <w:r>
        <w:rPr>
          <w:rFonts w:ascii="Arial" w:hAnsi="Arial"/>
          <w:i/>
          <w:spacing w:val="-12"/>
          <w:w w:val="105"/>
          <w:sz w:val="24"/>
        </w:rPr>
        <w:t xml:space="preserve"> </w:t>
      </w:r>
      <w:r>
        <w:rPr>
          <w:w w:val="105"/>
          <w:sz w:val="24"/>
        </w:rPr>
        <w:t>is</w:t>
      </w:r>
      <w:r>
        <w:rPr>
          <w:spacing w:val="-9"/>
          <w:w w:val="105"/>
          <w:sz w:val="24"/>
        </w:rPr>
        <w:t xml:space="preserve"> </w:t>
      </w:r>
      <w:r>
        <w:rPr>
          <w:w w:val="105"/>
          <w:sz w:val="24"/>
        </w:rPr>
        <w:t>the</w:t>
      </w:r>
      <w:r>
        <w:rPr>
          <w:spacing w:val="-10"/>
          <w:w w:val="105"/>
          <w:sz w:val="24"/>
        </w:rPr>
        <w:t xml:space="preserve"> </w:t>
      </w:r>
      <w:proofErr w:type="spellStart"/>
      <w:r>
        <w:rPr>
          <w:w w:val="105"/>
          <w:sz w:val="24"/>
        </w:rPr>
        <w:t>ra</w:t>
      </w:r>
      <w:proofErr w:type="spellEnd"/>
      <w:r>
        <w:rPr>
          <w:w w:val="105"/>
          <w:sz w:val="24"/>
        </w:rPr>
        <w:t xml:space="preserve">- </w:t>
      </w:r>
      <w:proofErr w:type="spellStart"/>
      <w:r>
        <w:rPr>
          <w:w w:val="105"/>
          <w:sz w:val="24"/>
        </w:rPr>
        <w:t>dius</w:t>
      </w:r>
      <w:proofErr w:type="spellEnd"/>
      <w:r>
        <w:rPr>
          <w:spacing w:val="-9"/>
          <w:w w:val="105"/>
          <w:sz w:val="24"/>
        </w:rPr>
        <w:t xml:space="preserve"> </w:t>
      </w:r>
      <w:r>
        <w:rPr>
          <w:w w:val="105"/>
          <w:sz w:val="24"/>
        </w:rPr>
        <w:t>of</w:t>
      </w:r>
      <w:r>
        <w:rPr>
          <w:spacing w:val="-8"/>
          <w:w w:val="105"/>
          <w:sz w:val="24"/>
        </w:rPr>
        <w:t xml:space="preserve"> </w:t>
      </w:r>
      <w:r>
        <w:rPr>
          <w:w w:val="105"/>
          <w:sz w:val="24"/>
        </w:rPr>
        <w:t>the</w:t>
      </w:r>
      <w:r>
        <w:rPr>
          <w:spacing w:val="-9"/>
          <w:w w:val="105"/>
          <w:sz w:val="24"/>
        </w:rPr>
        <w:t xml:space="preserve"> </w:t>
      </w:r>
      <w:r>
        <w:rPr>
          <w:w w:val="105"/>
          <w:sz w:val="24"/>
        </w:rPr>
        <w:t>cylindrical</w:t>
      </w:r>
      <w:r>
        <w:rPr>
          <w:spacing w:val="-8"/>
          <w:w w:val="105"/>
          <w:sz w:val="24"/>
        </w:rPr>
        <w:t xml:space="preserve"> </w:t>
      </w:r>
      <w:r>
        <w:rPr>
          <w:w w:val="105"/>
          <w:sz w:val="24"/>
        </w:rPr>
        <w:t>connector</w:t>
      </w:r>
      <w:r>
        <w:rPr>
          <w:spacing w:val="-9"/>
          <w:w w:val="105"/>
          <w:sz w:val="24"/>
        </w:rPr>
        <w:t xml:space="preserve"> </w:t>
      </w:r>
      <w:r>
        <w:rPr>
          <w:w w:val="105"/>
          <w:sz w:val="24"/>
        </w:rPr>
        <w:t>of</w:t>
      </w:r>
      <w:r>
        <w:rPr>
          <w:spacing w:val="-9"/>
          <w:w w:val="105"/>
          <w:sz w:val="24"/>
        </w:rPr>
        <w:t xml:space="preserve"> </w:t>
      </w:r>
      <w:r>
        <w:rPr>
          <w:w w:val="105"/>
          <w:sz w:val="24"/>
        </w:rPr>
        <w:t>the</w:t>
      </w:r>
      <w:r>
        <w:rPr>
          <w:spacing w:val="-8"/>
          <w:w w:val="105"/>
          <w:sz w:val="24"/>
        </w:rPr>
        <w:t xml:space="preserve"> </w:t>
      </w:r>
      <w:r>
        <w:rPr>
          <w:w w:val="105"/>
          <w:sz w:val="24"/>
        </w:rPr>
        <w:t>handle.</w:t>
      </w:r>
      <w:r>
        <w:rPr>
          <w:spacing w:val="21"/>
          <w:w w:val="105"/>
          <w:sz w:val="24"/>
        </w:rPr>
        <w:t xml:space="preserve"> </w:t>
      </w:r>
      <w:r>
        <w:rPr>
          <w:spacing w:val="-10"/>
          <w:w w:val="105"/>
          <w:sz w:val="24"/>
        </w:rPr>
        <w:t>We</w:t>
      </w:r>
      <w:r>
        <w:rPr>
          <w:spacing w:val="-9"/>
          <w:w w:val="105"/>
          <w:sz w:val="24"/>
        </w:rPr>
        <w:t xml:space="preserve"> </w:t>
      </w:r>
      <w:r>
        <w:rPr>
          <w:w w:val="105"/>
          <w:sz w:val="24"/>
        </w:rPr>
        <w:t>modeled</w:t>
      </w:r>
      <w:r>
        <w:rPr>
          <w:spacing w:val="-8"/>
          <w:w w:val="105"/>
          <w:sz w:val="24"/>
        </w:rPr>
        <w:t xml:space="preserve"> </w:t>
      </w:r>
      <w:r>
        <w:rPr>
          <w:w w:val="105"/>
          <w:sz w:val="24"/>
        </w:rPr>
        <w:t>the</w:t>
      </w:r>
      <w:r>
        <w:rPr>
          <w:spacing w:val="-9"/>
          <w:w w:val="105"/>
          <w:sz w:val="24"/>
        </w:rPr>
        <w:t xml:space="preserve"> </w:t>
      </w:r>
      <w:r>
        <w:rPr>
          <w:w w:val="105"/>
          <w:sz w:val="24"/>
        </w:rPr>
        <w:t>curvature</w:t>
      </w:r>
      <w:r>
        <w:rPr>
          <w:spacing w:val="-8"/>
          <w:w w:val="105"/>
          <w:sz w:val="24"/>
        </w:rPr>
        <w:t xml:space="preserve"> </w:t>
      </w:r>
      <w:r>
        <w:rPr>
          <w:w w:val="105"/>
          <w:sz w:val="24"/>
        </w:rPr>
        <w:t>by</w:t>
      </w:r>
      <w:r>
        <w:rPr>
          <w:spacing w:val="-9"/>
          <w:w w:val="105"/>
          <w:sz w:val="24"/>
        </w:rPr>
        <w:t xml:space="preserve"> </w:t>
      </w:r>
      <w:r>
        <w:rPr>
          <w:rFonts w:ascii="Arial" w:hAnsi="Arial"/>
          <w:i/>
          <w:w w:val="105"/>
          <w:sz w:val="24"/>
        </w:rPr>
        <w:t>C</w:t>
      </w:r>
      <w:r>
        <w:rPr>
          <w:rFonts w:ascii="Arial" w:hAnsi="Arial"/>
          <w:i/>
          <w:spacing w:val="11"/>
          <w:w w:val="105"/>
          <w:sz w:val="24"/>
        </w:rPr>
        <w:t xml:space="preserve"> </w:t>
      </w:r>
      <w:r>
        <w:rPr>
          <w:rFonts w:ascii="Arial" w:hAnsi="Arial"/>
          <w:w w:val="105"/>
          <w:sz w:val="24"/>
        </w:rPr>
        <w:t>=</w:t>
      </w:r>
      <w:r>
        <w:rPr>
          <w:rFonts w:ascii="Arial" w:hAnsi="Arial"/>
          <w:spacing w:val="-3"/>
          <w:w w:val="105"/>
          <w:sz w:val="24"/>
        </w:rPr>
        <w:t xml:space="preserve"> </w:t>
      </w:r>
      <w:r>
        <w:rPr>
          <w:rFonts w:ascii="Arial" w:hAnsi="Arial"/>
          <w:i/>
          <w:w w:val="105"/>
          <w:sz w:val="24"/>
        </w:rPr>
        <w:t>r/R</w:t>
      </w:r>
      <w:r>
        <w:rPr>
          <w:w w:val="105"/>
          <w:sz w:val="24"/>
        </w:rPr>
        <w:t xml:space="preserve">. </w:t>
      </w:r>
      <w:proofErr w:type="gramStart"/>
      <w:r>
        <w:rPr>
          <w:w w:val="105"/>
          <w:sz w:val="24"/>
        </w:rPr>
        <w:t>Specifically</w:t>
      </w:r>
      <w:proofErr w:type="gramEnd"/>
      <w:r>
        <w:rPr>
          <w:w w:val="105"/>
          <w:sz w:val="24"/>
        </w:rPr>
        <w:t>,</w:t>
      </w:r>
      <w:r>
        <w:rPr>
          <w:spacing w:val="-30"/>
          <w:w w:val="105"/>
          <w:sz w:val="24"/>
        </w:rPr>
        <w:t xml:space="preserve"> </w:t>
      </w:r>
      <w:r>
        <w:rPr>
          <w:w w:val="105"/>
          <w:sz w:val="24"/>
        </w:rPr>
        <w:t>we</w:t>
      </w:r>
      <w:r>
        <w:rPr>
          <w:spacing w:val="-30"/>
          <w:w w:val="105"/>
          <w:sz w:val="24"/>
        </w:rPr>
        <w:t xml:space="preserve"> </w:t>
      </w:r>
      <w:r>
        <w:rPr>
          <w:w w:val="105"/>
          <w:sz w:val="24"/>
        </w:rPr>
        <w:t>tested</w:t>
      </w:r>
      <w:r>
        <w:rPr>
          <w:spacing w:val="-30"/>
          <w:w w:val="105"/>
          <w:sz w:val="24"/>
        </w:rPr>
        <w:t xml:space="preserve"> </w:t>
      </w:r>
      <w:r>
        <w:rPr>
          <w:w w:val="105"/>
          <w:sz w:val="24"/>
        </w:rPr>
        <w:t>on</w:t>
      </w:r>
      <w:r>
        <w:rPr>
          <w:spacing w:val="-30"/>
          <w:w w:val="105"/>
          <w:sz w:val="24"/>
        </w:rPr>
        <w:t xml:space="preserve"> </w:t>
      </w:r>
      <w:r>
        <w:rPr>
          <w:rFonts w:ascii="Arial" w:hAnsi="Arial"/>
          <w:i/>
          <w:w w:val="105"/>
          <w:sz w:val="24"/>
        </w:rPr>
        <w:t>C</w:t>
      </w:r>
      <w:r>
        <w:rPr>
          <w:rFonts w:ascii="Arial" w:hAnsi="Arial"/>
          <w:i/>
          <w:spacing w:val="-27"/>
          <w:w w:val="105"/>
          <w:sz w:val="24"/>
        </w:rPr>
        <w:t xml:space="preserve"> </w:t>
      </w:r>
      <w:r>
        <w:rPr>
          <w:w w:val="105"/>
          <w:sz w:val="24"/>
        </w:rPr>
        <w:t>=</w:t>
      </w:r>
      <w:r>
        <w:rPr>
          <w:spacing w:val="-30"/>
          <w:w w:val="105"/>
          <w:sz w:val="24"/>
        </w:rPr>
        <w:t xml:space="preserve"> </w:t>
      </w:r>
      <w:r>
        <w:rPr>
          <w:w w:val="105"/>
          <w:sz w:val="24"/>
        </w:rPr>
        <w:t>0</w:t>
      </w:r>
      <w:r>
        <w:rPr>
          <w:spacing w:val="-30"/>
          <w:w w:val="105"/>
          <w:sz w:val="24"/>
        </w:rPr>
        <w:t xml:space="preserve"> </w:t>
      </w:r>
      <w:r>
        <w:rPr>
          <w:w w:val="105"/>
          <w:sz w:val="24"/>
        </w:rPr>
        <w:t>(a</w:t>
      </w:r>
      <w:r>
        <w:rPr>
          <w:spacing w:val="-30"/>
          <w:w w:val="105"/>
          <w:sz w:val="24"/>
        </w:rPr>
        <w:t xml:space="preserve"> </w:t>
      </w:r>
      <w:r>
        <w:rPr>
          <w:w w:val="105"/>
          <w:sz w:val="24"/>
        </w:rPr>
        <w:t>flat</w:t>
      </w:r>
      <w:r>
        <w:rPr>
          <w:spacing w:val="-30"/>
          <w:w w:val="105"/>
          <w:sz w:val="24"/>
        </w:rPr>
        <w:t xml:space="preserve"> </w:t>
      </w:r>
      <w:r>
        <w:rPr>
          <w:w w:val="105"/>
          <w:sz w:val="24"/>
        </w:rPr>
        <w:t>surface),</w:t>
      </w:r>
      <w:r>
        <w:rPr>
          <w:spacing w:val="-30"/>
          <w:w w:val="105"/>
          <w:sz w:val="24"/>
        </w:rPr>
        <w:t xml:space="preserve"> </w:t>
      </w:r>
      <w:r>
        <w:rPr>
          <w:w w:val="105"/>
          <w:sz w:val="24"/>
        </w:rPr>
        <w:t>0.25,</w:t>
      </w:r>
      <w:r>
        <w:rPr>
          <w:spacing w:val="-30"/>
          <w:w w:val="105"/>
          <w:sz w:val="24"/>
        </w:rPr>
        <w:t xml:space="preserve"> </w:t>
      </w:r>
      <w:r>
        <w:rPr>
          <w:w w:val="105"/>
          <w:sz w:val="24"/>
        </w:rPr>
        <w:t>0.5,</w:t>
      </w:r>
      <w:r>
        <w:rPr>
          <w:spacing w:val="-30"/>
          <w:w w:val="105"/>
          <w:sz w:val="24"/>
        </w:rPr>
        <w:t xml:space="preserve"> </w:t>
      </w:r>
      <w:r>
        <w:rPr>
          <w:w w:val="105"/>
          <w:sz w:val="24"/>
        </w:rPr>
        <w:t>and</w:t>
      </w:r>
      <w:r>
        <w:rPr>
          <w:spacing w:val="-30"/>
          <w:w w:val="105"/>
          <w:sz w:val="24"/>
        </w:rPr>
        <w:t xml:space="preserve"> </w:t>
      </w:r>
      <w:r>
        <w:rPr>
          <w:w w:val="105"/>
          <w:sz w:val="24"/>
        </w:rPr>
        <w:t>1.</w:t>
      </w:r>
    </w:p>
    <w:p w:rsidR="00F45610" w:rsidRDefault="00F45610">
      <w:pPr>
        <w:spacing w:line="249" w:lineRule="auto"/>
        <w:jc w:val="both"/>
        <w:rPr>
          <w:sz w:val="24"/>
        </w:rPr>
        <w:sectPr w:rsidR="00F45610">
          <w:headerReference w:type="default" r:id="rId78"/>
          <w:footerReference w:type="default" r:id="rId79"/>
          <w:pgSz w:w="12240" w:h="15840"/>
          <w:pgMar w:top="520" w:right="1380" w:bottom="1480" w:left="1420" w:header="0" w:footer="1286" w:gutter="0"/>
          <w:pgNumType w:start="30"/>
          <w:cols w:space="720"/>
        </w:sectPr>
      </w:pPr>
    </w:p>
    <w:p w:rsidR="00F45610" w:rsidRDefault="00F45610">
      <w:pPr>
        <w:pStyle w:val="BodyText"/>
        <w:spacing w:before="8"/>
        <w:rPr>
          <w:sz w:val="8"/>
        </w:rPr>
      </w:pPr>
    </w:p>
    <w:p w:rsidR="00F45610" w:rsidRDefault="008D4F3A">
      <w:pPr>
        <w:pStyle w:val="ListParagraph"/>
        <w:numPr>
          <w:ilvl w:val="3"/>
          <w:numId w:val="7"/>
        </w:numPr>
        <w:tabs>
          <w:tab w:val="left" w:pos="696"/>
        </w:tabs>
        <w:spacing w:before="47" w:line="249" w:lineRule="auto"/>
        <w:ind w:right="107" w:hanging="226"/>
        <w:jc w:val="both"/>
        <w:rPr>
          <w:sz w:val="24"/>
        </w:rPr>
      </w:pPr>
      <w:r>
        <w:rPr>
          <w:sz w:val="24"/>
        </w:rPr>
        <w:t xml:space="preserve">Roughness. </w:t>
      </w:r>
      <w:r>
        <w:rPr>
          <w:spacing w:val="-10"/>
          <w:sz w:val="24"/>
        </w:rPr>
        <w:t xml:space="preserve">We </w:t>
      </w:r>
      <w:r>
        <w:rPr>
          <w:sz w:val="24"/>
        </w:rPr>
        <w:t>performed Boolean subtraction operation between the platform’s top sur- face</w:t>
      </w:r>
      <w:r>
        <w:rPr>
          <w:spacing w:val="-9"/>
          <w:sz w:val="24"/>
        </w:rPr>
        <w:t xml:space="preserve"> </w:t>
      </w:r>
      <w:r>
        <w:rPr>
          <w:sz w:val="24"/>
        </w:rPr>
        <w:t>and</w:t>
      </w:r>
      <w:r>
        <w:rPr>
          <w:spacing w:val="-9"/>
          <w:sz w:val="24"/>
        </w:rPr>
        <w:t xml:space="preserve"> </w:t>
      </w:r>
      <w:r>
        <w:rPr>
          <w:sz w:val="24"/>
        </w:rPr>
        <w:t>a</w:t>
      </w:r>
      <w:r>
        <w:rPr>
          <w:spacing w:val="-9"/>
          <w:sz w:val="24"/>
        </w:rPr>
        <w:t xml:space="preserve"> </w:t>
      </w:r>
      <w:r>
        <w:rPr>
          <w:sz w:val="24"/>
        </w:rPr>
        <w:t>pre-set</w:t>
      </w:r>
      <w:r>
        <w:rPr>
          <w:spacing w:val="-9"/>
          <w:sz w:val="24"/>
        </w:rPr>
        <w:t xml:space="preserve"> </w:t>
      </w:r>
      <w:r>
        <w:rPr>
          <w:sz w:val="24"/>
        </w:rPr>
        <w:t>number</w:t>
      </w:r>
      <w:r>
        <w:rPr>
          <w:spacing w:val="-9"/>
          <w:sz w:val="24"/>
        </w:rPr>
        <w:t xml:space="preserve"> </w:t>
      </w:r>
      <w:r>
        <w:rPr>
          <w:rFonts w:ascii="Arial" w:hAnsi="Arial"/>
          <w:i/>
          <w:sz w:val="24"/>
        </w:rPr>
        <w:t>N</w:t>
      </w:r>
      <w:r>
        <w:rPr>
          <w:rFonts w:ascii="Arial" w:hAnsi="Arial"/>
          <w:i/>
          <w:spacing w:val="9"/>
          <w:sz w:val="24"/>
        </w:rPr>
        <w:t xml:space="preserve"> </w:t>
      </w:r>
      <w:r>
        <w:rPr>
          <w:sz w:val="24"/>
        </w:rPr>
        <w:t>of</w:t>
      </w:r>
      <w:r>
        <w:rPr>
          <w:spacing w:val="-9"/>
          <w:sz w:val="24"/>
        </w:rPr>
        <w:t xml:space="preserve"> </w:t>
      </w:r>
      <w:r>
        <w:rPr>
          <w:sz w:val="24"/>
        </w:rPr>
        <w:t>small</w:t>
      </w:r>
      <w:r>
        <w:rPr>
          <w:spacing w:val="-9"/>
          <w:sz w:val="24"/>
        </w:rPr>
        <w:t xml:space="preserve"> </w:t>
      </w:r>
      <w:r>
        <w:rPr>
          <w:sz w:val="24"/>
        </w:rPr>
        <w:t>spheres</w:t>
      </w:r>
      <w:r>
        <w:rPr>
          <w:spacing w:val="-9"/>
          <w:sz w:val="24"/>
        </w:rPr>
        <w:t xml:space="preserve"> </w:t>
      </w:r>
      <w:r>
        <w:rPr>
          <w:sz w:val="24"/>
        </w:rPr>
        <w:t>whose</w:t>
      </w:r>
      <w:r>
        <w:rPr>
          <w:spacing w:val="-9"/>
          <w:sz w:val="24"/>
        </w:rPr>
        <w:t xml:space="preserve"> </w:t>
      </w:r>
      <w:r>
        <w:rPr>
          <w:sz w:val="24"/>
        </w:rPr>
        <w:t>centroids</w:t>
      </w:r>
      <w:r>
        <w:rPr>
          <w:spacing w:val="-9"/>
          <w:sz w:val="24"/>
        </w:rPr>
        <w:t xml:space="preserve"> </w:t>
      </w:r>
      <w:r>
        <w:rPr>
          <w:sz w:val="24"/>
        </w:rPr>
        <w:t>are</w:t>
      </w:r>
      <w:r>
        <w:rPr>
          <w:spacing w:val="-9"/>
          <w:sz w:val="24"/>
        </w:rPr>
        <w:t xml:space="preserve"> </w:t>
      </w:r>
      <w:r>
        <w:rPr>
          <w:sz w:val="24"/>
        </w:rPr>
        <w:t>on</w:t>
      </w:r>
      <w:r>
        <w:rPr>
          <w:spacing w:val="-9"/>
          <w:sz w:val="24"/>
        </w:rPr>
        <w:t xml:space="preserve"> </w:t>
      </w:r>
      <w:r>
        <w:rPr>
          <w:sz w:val="24"/>
        </w:rPr>
        <w:t>the</w:t>
      </w:r>
      <w:r>
        <w:rPr>
          <w:spacing w:val="-9"/>
          <w:sz w:val="24"/>
        </w:rPr>
        <w:t xml:space="preserve"> </w:t>
      </w:r>
      <w:r>
        <w:rPr>
          <w:sz w:val="24"/>
        </w:rPr>
        <w:t>surface,</w:t>
      </w:r>
      <w:r>
        <w:rPr>
          <w:spacing w:val="-8"/>
          <w:sz w:val="24"/>
        </w:rPr>
        <w:t xml:space="preserve"> </w:t>
      </w:r>
      <w:r>
        <w:rPr>
          <w:sz w:val="24"/>
        </w:rPr>
        <w:t xml:space="preserve">positions randomized, and radii randomly distributed in [0.25mm, 1mm]. This made the surface porous, thus creating roughness. </w:t>
      </w:r>
      <w:r>
        <w:rPr>
          <w:spacing w:val="-10"/>
          <w:sz w:val="24"/>
        </w:rPr>
        <w:t xml:space="preserve">We </w:t>
      </w:r>
      <w:r>
        <w:rPr>
          <w:sz w:val="24"/>
        </w:rPr>
        <w:t xml:space="preserve">tested on </w:t>
      </w:r>
      <w:r>
        <w:rPr>
          <w:rFonts w:ascii="Arial" w:hAnsi="Arial"/>
          <w:i/>
          <w:sz w:val="24"/>
        </w:rPr>
        <w:t xml:space="preserve">N </w:t>
      </w:r>
      <w:r>
        <w:rPr>
          <w:sz w:val="24"/>
        </w:rPr>
        <w:t>= 0 (smooth surface), and 10 (rough surface).</w:t>
      </w:r>
    </w:p>
    <w:p w:rsidR="00F45610" w:rsidRDefault="008D4F3A">
      <w:pPr>
        <w:pStyle w:val="BodyText"/>
        <w:spacing w:before="90" w:line="252" w:lineRule="auto"/>
        <w:ind w:left="109" w:right="107" w:firstLine="351"/>
        <w:jc w:val="both"/>
      </w:pPr>
      <w:r>
        <w:t>We fabricated the platforms and handles under these conditions using print-over and the baseline print-in-one-piece approach.</w:t>
      </w:r>
    </w:p>
    <w:p w:rsidR="00F45610" w:rsidRDefault="008D4F3A">
      <w:pPr>
        <w:pStyle w:val="BodyText"/>
        <w:spacing w:before="2" w:line="252" w:lineRule="auto"/>
        <w:ind w:left="109" w:right="107" w:firstLine="351"/>
        <w:jc w:val="both"/>
      </w:pPr>
      <w:r>
        <w:t xml:space="preserve">As shown in Figure </w:t>
      </w:r>
      <w:hyperlink w:anchor="_bookmark71" w:history="1">
        <w:r>
          <w:t>3.10,</w:t>
        </w:r>
      </w:hyperlink>
      <w:r>
        <w:t xml:space="preserve"> we clamped the platform firmly onto the top of a table so that the handle</w:t>
      </w:r>
      <w:r>
        <w:rPr>
          <w:spacing w:val="-11"/>
        </w:rPr>
        <w:t xml:space="preserve"> </w:t>
      </w:r>
      <w:r>
        <w:t>was</w:t>
      </w:r>
      <w:r>
        <w:rPr>
          <w:spacing w:val="-11"/>
        </w:rPr>
        <w:t xml:space="preserve"> </w:t>
      </w:r>
      <w:r>
        <w:t>pointing</w:t>
      </w:r>
      <w:r>
        <w:rPr>
          <w:spacing w:val="-11"/>
        </w:rPr>
        <w:t xml:space="preserve"> </w:t>
      </w:r>
      <w:r>
        <w:t>upward.</w:t>
      </w:r>
      <w:r>
        <w:rPr>
          <w:spacing w:val="8"/>
        </w:rPr>
        <w:t xml:space="preserve"> </w:t>
      </w:r>
      <w:r>
        <w:rPr>
          <w:spacing w:val="-10"/>
        </w:rPr>
        <w:t>We</w:t>
      </w:r>
      <w:r>
        <w:rPr>
          <w:spacing w:val="-11"/>
        </w:rPr>
        <w:t xml:space="preserve"> </w:t>
      </w:r>
      <w:r>
        <w:t>then</w:t>
      </w:r>
      <w:r>
        <w:rPr>
          <w:spacing w:val="-11"/>
        </w:rPr>
        <w:t xml:space="preserve"> </w:t>
      </w:r>
      <w:r>
        <w:t>used</w:t>
      </w:r>
      <w:r>
        <w:rPr>
          <w:spacing w:val="-11"/>
        </w:rPr>
        <w:t xml:space="preserve"> </w:t>
      </w:r>
      <w:r>
        <w:t>a</w:t>
      </w:r>
      <w:r>
        <w:rPr>
          <w:spacing w:val="-11"/>
        </w:rPr>
        <w:t xml:space="preserve"> </w:t>
      </w:r>
      <w:r>
        <w:t>handheld</w:t>
      </w:r>
      <w:r>
        <w:rPr>
          <w:spacing w:val="-11"/>
        </w:rPr>
        <w:t xml:space="preserve"> </w:t>
      </w:r>
      <w:r>
        <w:t>scale</w:t>
      </w:r>
      <w:r>
        <w:rPr>
          <w:spacing w:val="-11"/>
        </w:rPr>
        <w:t xml:space="preserve"> </w:t>
      </w:r>
      <w:r>
        <w:t>to</w:t>
      </w:r>
      <w:r>
        <w:rPr>
          <w:spacing w:val="-11"/>
        </w:rPr>
        <w:t xml:space="preserve"> </w:t>
      </w:r>
      <w:r>
        <w:t>hook</w:t>
      </w:r>
      <w:r>
        <w:rPr>
          <w:spacing w:val="-11"/>
        </w:rPr>
        <w:t xml:space="preserve"> </w:t>
      </w:r>
      <w:r>
        <w:t>and</w:t>
      </w:r>
      <w:r>
        <w:rPr>
          <w:spacing w:val="-11"/>
        </w:rPr>
        <w:t xml:space="preserve"> </w:t>
      </w:r>
      <w:r>
        <w:t>pull</w:t>
      </w:r>
      <w:r>
        <w:rPr>
          <w:spacing w:val="-11"/>
        </w:rPr>
        <w:t xml:space="preserve"> </w:t>
      </w:r>
      <w:r>
        <w:t>the</w:t>
      </w:r>
      <w:r>
        <w:rPr>
          <w:spacing w:val="-11"/>
        </w:rPr>
        <w:t xml:space="preserve"> </w:t>
      </w:r>
      <w:r>
        <w:t>handle</w:t>
      </w:r>
      <w:r>
        <w:rPr>
          <w:spacing w:val="-11"/>
        </w:rPr>
        <w:t xml:space="preserve"> </w:t>
      </w:r>
      <w:r>
        <w:t xml:space="preserve">horizon- </w:t>
      </w:r>
      <w:r>
        <w:rPr>
          <w:spacing w:val="-3"/>
        </w:rPr>
        <w:t xml:space="preserve">tally. </w:t>
      </w:r>
      <w:r>
        <w:rPr>
          <w:spacing w:val="-10"/>
        </w:rPr>
        <w:t xml:space="preserve">We </w:t>
      </w:r>
      <w:r>
        <w:t xml:space="preserve">used a slow uniform motion for increasing the force. The process was videotaped to capture the scale’s reading at the moment when the handle fractured or detached. </w:t>
      </w:r>
      <w:r>
        <w:rPr>
          <w:spacing w:val="-10"/>
        </w:rPr>
        <w:t>We</w:t>
      </w:r>
      <w:r>
        <w:rPr>
          <w:spacing w:val="-37"/>
        </w:rPr>
        <w:t xml:space="preserve"> </w:t>
      </w:r>
      <w:r>
        <w:t>performed three trials for each</w:t>
      </w:r>
      <w:r>
        <w:rPr>
          <w:spacing w:val="-14"/>
        </w:rPr>
        <w:t xml:space="preserve"> </w:t>
      </w:r>
      <w:r>
        <w:t>condition.</w:t>
      </w:r>
    </w:p>
    <w:p w:rsidR="00F45610" w:rsidRDefault="008D4F3A">
      <w:pPr>
        <w:pStyle w:val="BodyText"/>
        <w:spacing w:before="5"/>
        <w:rPr>
          <w:sz w:val="16"/>
        </w:rPr>
      </w:pPr>
      <w:r>
        <w:rPr>
          <w:noProof/>
        </w:rPr>
        <w:drawing>
          <wp:anchor distT="0" distB="0" distL="0" distR="0" simplePos="0" relativeHeight="1816" behindDoc="0" locked="0" layoutInCell="1" allowOverlap="1">
            <wp:simplePos x="0" y="0"/>
            <wp:positionH relativeFrom="page">
              <wp:posOffset>1263027</wp:posOffset>
            </wp:positionH>
            <wp:positionV relativeFrom="paragraph">
              <wp:posOffset>144855</wp:posOffset>
            </wp:positionV>
            <wp:extent cx="5212080" cy="2030539"/>
            <wp:effectExtent l="0" t="0" r="0" b="0"/>
            <wp:wrapTopAndBottom/>
            <wp:docPr id="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jpeg"/>
                    <pic:cNvPicPr/>
                  </pic:nvPicPr>
                  <pic:blipFill>
                    <a:blip r:embed="rId80" cstate="print"/>
                    <a:stretch>
                      <a:fillRect/>
                    </a:stretch>
                  </pic:blipFill>
                  <pic:spPr>
                    <a:xfrm>
                      <a:off x="0" y="0"/>
                      <a:ext cx="5212080" cy="2030539"/>
                    </a:xfrm>
                    <a:prstGeom prst="rect">
                      <a:avLst/>
                    </a:prstGeom>
                  </pic:spPr>
                </pic:pic>
              </a:graphicData>
            </a:graphic>
          </wp:anchor>
        </w:drawing>
      </w:r>
    </w:p>
    <w:p w:rsidR="00F45610" w:rsidRDefault="00F45610">
      <w:pPr>
        <w:pStyle w:val="BodyText"/>
        <w:spacing w:before="3"/>
        <w:rPr>
          <w:sz w:val="22"/>
        </w:rPr>
      </w:pPr>
    </w:p>
    <w:p w:rsidR="00F45610" w:rsidRDefault="008D4F3A">
      <w:pPr>
        <w:pStyle w:val="BodyText"/>
        <w:ind w:left="110"/>
        <w:jc w:val="both"/>
      </w:pPr>
      <w:r>
        <w:t xml:space="preserve">Figure 3.10: </w:t>
      </w:r>
      <w:bookmarkStart w:id="226" w:name="_bookmark71"/>
      <w:bookmarkEnd w:id="226"/>
      <w:r>
        <w:t xml:space="preserve">Testing the strength of </w:t>
      </w:r>
      <w:proofErr w:type="gramStart"/>
      <w:r>
        <w:t>a 3D</w:t>
      </w:r>
      <w:proofErr w:type="gramEnd"/>
      <w:r>
        <w:t xml:space="preserve"> printed handle attachment (b) by clamping it on a table</w:t>
      </w:r>
    </w:p>
    <w:p w:rsidR="00F45610" w:rsidRDefault="008D4F3A">
      <w:pPr>
        <w:pStyle w:val="BodyText"/>
        <w:spacing w:before="13"/>
        <w:ind w:left="110"/>
        <w:jc w:val="both"/>
      </w:pPr>
      <w:r>
        <w:t xml:space="preserve">(c) </w:t>
      </w:r>
      <w:proofErr w:type="gramStart"/>
      <w:r>
        <w:t>and</w:t>
      </w:r>
      <w:proofErr w:type="gramEnd"/>
      <w:r>
        <w:t xml:space="preserve"> pulling using a scale to measure force (a).</w:t>
      </w:r>
    </w:p>
    <w:p w:rsidR="00F45610" w:rsidRDefault="00F45610">
      <w:pPr>
        <w:pStyle w:val="BodyText"/>
      </w:pPr>
    </w:p>
    <w:p w:rsidR="00F45610" w:rsidRDefault="00F45610">
      <w:pPr>
        <w:pStyle w:val="BodyText"/>
        <w:spacing w:before="3"/>
        <w:rPr>
          <w:sz w:val="27"/>
        </w:rPr>
      </w:pPr>
    </w:p>
    <w:p w:rsidR="00F45610" w:rsidRDefault="008D4F3A">
      <w:pPr>
        <w:pStyle w:val="BodyText"/>
        <w:spacing w:line="252" w:lineRule="auto"/>
        <w:ind w:left="110" w:right="107" w:firstLine="351"/>
        <w:jc w:val="both"/>
      </w:pPr>
      <w:r>
        <w:t xml:space="preserve">Figure </w:t>
      </w:r>
      <w:hyperlink w:anchor="_bookmark72" w:history="1">
        <w:r>
          <w:t>3.11</w:t>
        </w:r>
      </w:hyperlink>
      <w:r>
        <w:t xml:space="preserve"> shows the results of the strength test: overall print-over’s best performance was close to that of the baseline. </w:t>
      </w:r>
      <w:r>
        <w:rPr>
          <w:spacing w:val="-4"/>
        </w:rPr>
        <w:t xml:space="preserve">However, </w:t>
      </w:r>
      <w:r>
        <w:t>it suffered from an increase of surface curvature (Fig</w:t>
      </w:r>
      <w:proofErr w:type="gramStart"/>
      <w:r>
        <w:t xml:space="preserve">-  </w:t>
      </w:r>
      <w:proofErr w:type="spellStart"/>
      <w:r>
        <w:t>ure</w:t>
      </w:r>
      <w:proofErr w:type="spellEnd"/>
      <w:proofErr w:type="gramEnd"/>
      <w:r>
        <w:t xml:space="preserve"> </w:t>
      </w:r>
      <w:hyperlink w:anchor="_bookmark72" w:history="1">
        <w:r>
          <w:t>3.11a)</w:t>
        </w:r>
      </w:hyperlink>
      <w:r>
        <w:t xml:space="preserve"> and roughness (Figure</w:t>
      </w:r>
      <w:r>
        <w:rPr>
          <w:spacing w:val="-19"/>
        </w:rPr>
        <w:t xml:space="preserve"> </w:t>
      </w:r>
      <w:hyperlink w:anchor="_bookmark72" w:history="1">
        <w:r>
          <w:t>3.11b).</w:t>
        </w:r>
      </w:hyperlink>
    </w:p>
    <w:p w:rsidR="00F45610" w:rsidRDefault="008D4F3A">
      <w:pPr>
        <w:pStyle w:val="BodyText"/>
        <w:spacing w:before="2" w:line="252" w:lineRule="auto"/>
        <w:ind w:left="110" w:right="107" w:firstLine="351"/>
        <w:jc w:val="both"/>
      </w:pPr>
      <w:r>
        <w:t>Affixing using adhesion is also related to this evaluation. However, its performance is hard to test in a general way, as it strongly depends on the particular types of adhesives used, as well as the user’s experience and expertise of handling it. Therefore we leave it as future work.</w:t>
      </w:r>
    </w:p>
    <w:p w:rsidR="00F45610" w:rsidRDefault="00F45610">
      <w:pPr>
        <w:pStyle w:val="BodyText"/>
        <w:rPr>
          <w:sz w:val="32"/>
        </w:rPr>
      </w:pPr>
    </w:p>
    <w:p w:rsidR="00F45610" w:rsidRDefault="008D4F3A">
      <w:pPr>
        <w:pStyle w:val="Heading4"/>
      </w:pPr>
      <w:r>
        <w:t>Evaluating Strapping-based Attachment Techniques</w:t>
      </w:r>
    </w:p>
    <w:p w:rsidR="00F45610" w:rsidRDefault="008D4F3A">
      <w:pPr>
        <w:pStyle w:val="BodyText"/>
        <w:spacing w:before="180" w:line="252" w:lineRule="auto"/>
        <w:ind w:left="110" w:right="108"/>
        <w:jc w:val="both"/>
      </w:pPr>
      <w:r>
        <w:t xml:space="preserve">Using straps requires a different analysis than print-over. The </w:t>
      </w:r>
      <w:r>
        <w:rPr>
          <w:spacing w:val="-3"/>
        </w:rPr>
        <w:t xml:space="preserve">key </w:t>
      </w:r>
      <w:r>
        <w:t>question for strapping is how likely the object is to slip’ through the strap when pulling forces are exerted. This is a potential issue</w:t>
      </w:r>
      <w:r>
        <w:rPr>
          <w:spacing w:val="-8"/>
        </w:rPr>
        <w:t xml:space="preserve"> </w:t>
      </w:r>
      <w:r>
        <w:t>that</w:t>
      </w:r>
      <w:r>
        <w:rPr>
          <w:spacing w:val="-8"/>
        </w:rPr>
        <w:t xml:space="preserve"> </w:t>
      </w:r>
      <w:r>
        <w:t>does</w:t>
      </w:r>
      <w:r>
        <w:rPr>
          <w:spacing w:val="-8"/>
        </w:rPr>
        <w:t xml:space="preserve"> </w:t>
      </w:r>
      <w:r>
        <w:t>not</w:t>
      </w:r>
      <w:r>
        <w:rPr>
          <w:spacing w:val="-8"/>
        </w:rPr>
        <w:t xml:space="preserve"> </w:t>
      </w:r>
      <w:r>
        <w:t>occur</w:t>
      </w:r>
      <w:r>
        <w:rPr>
          <w:spacing w:val="-8"/>
        </w:rPr>
        <w:t xml:space="preserve"> </w:t>
      </w:r>
      <w:r>
        <w:t>with</w:t>
      </w:r>
      <w:r>
        <w:rPr>
          <w:spacing w:val="-8"/>
        </w:rPr>
        <w:t xml:space="preserve"> </w:t>
      </w:r>
      <w:r>
        <w:t>the</w:t>
      </w:r>
      <w:r>
        <w:rPr>
          <w:spacing w:val="-8"/>
        </w:rPr>
        <w:t xml:space="preserve"> </w:t>
      </w:r>
      <w:r>
        <w:t>baseline</w:t>
      </w:r>
      <w:r>
        <w:rPr>
          <w:spacing w:val="-8"/>
        </w:rPr>
        <w:t xml:space="preserve"> </w:t>
      </w:r>
      <w:r>
        <w:t>and</w:t>
      </w:r>
      <w:r>
        <w:rPr>
          <w:spacing w:val="-8"/>
        </w:rPr>
        <w:t xml:space="preserve"> </w:t>
      </w:r>
      <w:r>
        <w:t>adhesive</w:t>
      </w:r>
      <w:r>
        <w:rPr>
          <w:spacing w:val="-8"/>
        </w:rPr>
        <w:t xml:space="preserve"> </w:t>
      </w:r>
      <w:r>
        <w:t>attachment</w:t>
      </w:r>
      <w:r>
        <w:rPr>
          <w:spacing w:val="-8"/>
        </w:rPr>
        <w:t xml:space="preserve"> </w:t>
      </w:r>
      <w:r>
        <w:t>mechanisms.</w:t>
      </w:r>
      <w:r>
        <w:rPr>
          <w:spacing w:val="8"/>
        </w:rPr>
        <w:t xml:space="preserve"> </w:t>
      </w:r>
      <w:r>
        <w:t>Thus</w:t>
      </w:r>
      <w:r>
        <w:rPr>
          <w:spacing w:val="-8"/>
        </w:rPr>
        <w:t xml:space="preserve"> </w:t>
      </w:r>
      <w:r>
        <w:t>we</w:t>
      </w:r>
      <w:r>
        <w:rPr>
          <w:spacing w:val="-8"/>
        </w:rPr>
        <w:t xml:space="preserve"> </w:t>
      </w:r>
      <w:r>
        <w:t>tested this</w:t>
      </w:r>
      <w:r>
        <w:rPr>
          <w:spacing w:val="-7"/>
        </w:rPr>
        <w:t xml:space="preserve"> </w:t>
      </w:r>
      <w:r>
        <w:t>affixing</w:t>
      </w:r>
      <w:r>
        <w:rPr>
          <w:spacing w:val="-7"/>
        </w:rPr>
        <w:t xml:space="preserve"> </w:t>
      </w:r>
      <w:r>
        <w:t>technique</w:t>
      </w:r>
      <w:r>
        <w:rPr>
          <w:spacing w:val="-7"/>
        </w:rPr>
        <w:t xml:space="preserve"> </w:t>
      </w:r>
      <w:r>
        <w:t>independently</w:t>
      </w:r>
      <w:r>
        <w:rPr>
          <w:spacing w:val="-7"/>
        </w:rPr>
        <w:t xml:space="preserve"> </w:t>
      </w:r>
      <w:r>
        <w:t>of</w:t>
      </w:r>
      <w:r>
        <w:rPr>
          <w:spacing w:val="-7"/>
        </w:rPr>
        <w:t xml:space="preserve"> </w:t>
      </w:r>
      <w:r>
        <w:t>the</w:t>
      </w:r>
      <w:r>
        <w:rPr>
          <w:spacing w:val="-7"/>
        </w:rPr>
        <w:t xml:space="preserve"> </w:t>
      </w:r>
      <w:r>
        <w:t>other</w:t>
      </w:r>
      <w:r>
        <w:rPr>
          <w:spacing w:val="-7"/>
        </w:rPr>
        <w:t xml:space="preserve"> </w:t>
      </w:r>
      <w:r>
        <w:t>attachment</w:t>
      </w:r>
      <w:r>
        <w:rPr>
          <w:spacing w:val="-7"/>
        </w:rPr>
        <w:t xml:space="preserve"> </w:t>
      </w:r>
      <w:r>
        <w:t>options.</w:t>
      </w:r>
    </w:p>
    <w:p w:rsidR="00F45610" w:rsidRDefault="008D4F3A">
      <w:pPr>
        <w:pStyle w:val="BodyText"/>
        <w:spacing w:before="1" w:line="249" w:lineRule="auto"/>
        <w:ind w:left="109" w:right="108" w:firstLine="351"/>
        <w:jc w:val="both"/>
      </w:pPr>
      <w:r>
        <w:t>Specifically,</w:t>
      </w:r>
      <w:r>
        <w:rPr>
          <w:spacing w:val="-18"/>
        </w:rPr>
        <w:t xml:space="preserve"> </w:t>
      </w:r>
      <w:r>
        <w:t>given</w:t>
      </w:r>
      <w:r>
        <w:rPr>
          <w:spacing w:val="-20"/>
        </w:rPr>
        <w:t xml:space="preserve"> </w:t>
      </w:r>
      <w:r>
        <w:t>the</w:t>
      </w:r>
      <w:r>
        <w:rPr>
          <w:spacing w:val="-19"/>
        </w:rPr>
        <w:t xml:space="preserve"> </w:t>
      </w:r>
      <w:r>
        <w:t>same</w:t>
      </w:r>
      <w:r>
        <w:rPr>
          <w:spacing w:val="-20"/>
        </w:rPr>
        <w:t xml:space="preserve"> </w:t>
      </w:r>
      <w:r>
        <w:t>cross</w:t>
      </w:r>
      <w:r>
        <w:rPr>
          <w:spacing w:val="-20"/>
        </w:rPr>
        <w:t xml:space="preserve"> </w:t>
      </w:r>
      <w:r>
        <w:t>section</w:t>
      </w:r>
      <w:r>
        <w:rPr>
          <w:spacing w:val="-19"/>
        </w:rPr>
        <w:t xml:space="preserve"> </w:t>
      </w:r>
      <w:r>
        <w:rPr>
          <w:rFonts w:ascii="Arial" w:hAnsi="Arial"/>
          <w:i/>
        </w:rPr>
        <w:t>S</w:t>
      </w:r>
      <w:r>
        <w:rPr>
          <w:rFonts w:ascii="Arial" w:hAnsi="Arial"/>
          <w:i/>
          <w:spacing w:val="-14"/>
        </w:rPr>
        <w:t xml:space="preserve"> </w:t>
      </w:r>
      <w:r>
        <w:t>(we</w:t>
      </w:r>
      <w:r>
        <w:rPr>
          <w:spacing w:val="-20"/>
        </w:rPr>
        <w:t xml:space="preserve"> </w:t>
      </w:r>
      <w:r>
        <w:t>use</w:t>
      </w:r>
      <w:r>
        <w:rPr>
          <w:spacing w:val="-19"/>
        </w:rPr>
        <w:t xml:space="preserve"> </w:t>
      </w:r>
      <w:r>
        <w:t>a</w:t>
      </w:r>
      <w:r>
        <w:rPr>
          <w:spacing w:val="-20"/>
        </w:rPr>
        <w:t xml:space="preserve"> </w:t>
      </w:r>
      <w:r>
        <w:t>circular</w:t>
      </w:r>
      <w:r>
        <w:rPr>
          <w:spacing w:val="-20"/>
        </w:rPr>
        <w:t xml:space="preserve"> </w:t>
      </w:r>
      <w:r>
        <w:rPr>
          <w:rFonts w:ascii="Arial" w:hAnsi="Arial"/>
          <w:i/>
          <w:spacing w:val="4"/>
        </w:rPr>
        <w:t>S</w:t>
      </w:r>
      <w:r>
        <w:rPr>
          <w:spacing w:val="4"/>
        </w:rPr>
        <w:t>),</w:t>
      </w:r>
      <w:r>
        <w:rPr>
          <w:spacing w:val="-18"/>
        </w:rPr>
        <w:t xml:space="preserve"> </w:t>
      </w:r>
      <w:r>
        <w:t>we</w:t>
      </w:r>
      <w:r>
        <w:rPr>
          <w:spacing w:val="-20"/>
        </w:rPr>
        <w:t xml:space="preserve"> </w:t>
      </w:r>
      <w:r>
        <w:t>are</w:t>
      </w:r>
      <w:r>
        <w:rPr>
          <w:spacing w:val="-19"/>
        </w:rPr>
        <w:t xml:space="preserve"> </w:t>
      </w:r>
      <w:r>
        <w:t>interested</w:t>
      </w:r>
      <w:r>
        <w:rPr>
          <w:spacing w:val="-20"/>
        </w:rPr>
        <w:t xml:space="preserve"> </w:t>
      </w:r>
      <w:r>
        <w:t>in</w:t>
      </w:r>
      <w:r>
        <w:rPr>
          <w:spacing w:val="-20"/>
        </w:rPr>
        <w:t xml:space="preserve"> </w:t>
      </w:r>
      <w:r>
        <w:t>whether and</w:t>
      </w:r>
      <w:r>
        <w:rPr>
          <w:spacing w:val="-12"/>
        </w:rPr>
        <w:t xml:space="preserve"> </w:t>
      </w:r>
      <w:r>
        <w:t>how</w:t>
      </w:r>
      <w:r>
        <w:rPr>
          <w:spacing w:val="-12"/>
        </w:rPr>
        <w:t xml:space="preserve"> </w:t>
      </w:r>
      <w:r>
        <w:t>the</w:t>
      </w:r>
      <w:r>
        <w:rPr>
          <w:spacing w:val="-12"/>
        </w:rPr>
        <w:t xml:space="preserve"> </w:t>
      </w:r>
      <w:r>
        <w:t>curvature</w:t>
      </w:r>
      <w:r>
        <w:rPr>
          <w:spacing w:val="-12"/>
        </w:rPr>
        <w:t xml:space="preserve"> </w:t>
      </w:r>
      <w:r>
        <w:t>perpendicular</w:t>
      </w:r>
      <w:r>
        <w:rPr>
          <w:spacing w:val="-12"/>
        </w:rPr>
        <w:t xml:space="preserve"> </w:t>
      </w:r>
      <w:r>
        <w:t>to</w:t>
      </w:r>
      <w:r>
        <w:rPr>
          <w:spacing w:val="-12"/>
        </w:rPr>
        <w:t xml:space="preserve"> </w:t>
      </w:r>
      <w:r>
        <w:rPr>
          <w:rFonts w:ascii="Arial" w:hAnsi="Arial"/>
          <w:i/>
        </w:rPr>
        <w:t>S</w:t>
      </w:r>
      <w:r>
        <w:rPr>
          <w:rFonts w:ascii="Arial" w:hAnsi="Arial"/>
          <w:i/>
          <w:spacing w:val="-5"/>
        </w:rPr>
        <w:t xml:space="preserve"> </w:t>
      </w:r>
      <w:r>
        <w:t>affects</w:t>
      </w:r>
      <w:r>
        <w:rPr>
          <w:spacing w:val="-12"/>
        </w:rPr>
        <w:t xml:space="preserve"> </w:t>
      </w:r>
      <w:r>
        <w:t>‘</w:t>
      </w:r>
      <w:proofErr w:type="spellStart"/>
      <w:r>
        <w:t>strappability</w:t>
      </w:r>
      <w:proofErr w:type="spellEnd"/>
      <w:r>
        <w:t>’.</w:t>
      </w:r>
      <w:r>
        <w:rPr>
          <w:spacing w:val="4"/>
        </w:rPr>
        <w:t xml:space="preserve"> </w:t>
      </w:r>
      <w:r>
        <w:rPr>
          <w:spacing w:val="-10"/>
        </w:rPr>
        <w:t>To</w:t>
      </w:r>
      <w:r>
        <w:rPr>
          <w:spacing w:val="-12"/>
        </w:rPr>
        <w:t xml:space="preserve"> </w:t>
      </w:r>
      <w:r>
        <w:t>test</w:t>
      </w:r>
      <w:r>
        <w:rPr>
          <w:spacing w:val="-12"/>
        </w:rPr>
        <w:t xml:space="preserve"> </w:t>
      </w:r>
      <w:r>
        <w:t>this,</w:t>
      </w:r>
      <w:r>
        <w:rPr>
          <w:spacing w:val="-10"/>
        </w:rPr>
        <w:t xml:space="preserve"> </w:t>
      </w:r>
      <w:r>
        <w:t>we</w:t>
      </w:r>
      <w:r>
        <w:rPr>
          <w:spacing w:val="-12"/>
        </w:rPr>
        <w:t xml:space="preserve"> </w:t>
      </w:r>
      <w:r>
        <w:t>computationally</w:t>
      </w:r>
    </w:p>
    <w:p w:rsidR="00F45610" w:rsidRDefault="00F45610">
      <w:pPr>
        <w:spacing w:line="249" w:lineRule="auto"/>
        <w:jc w:val="both"/>
        <w:sectPr w:rsidR="00F45610">
          <w:headerReference w:type="default" r:id="rId81"/>
          <w:pgSz w:w="12240" w:h="15840"/>
          <w:pgMar w:top="1120" w:right="1420" w:bottom="1480" w:left="1420" w:header="595" w:footer="1286" w:gutter="0"/>
          <w:cols w:space="720"/>
        </w:sectPr>
      </w:pPr>
    </w:p>
    <w:p w:rsidR="00F45610" w:rsidRDefault="00F45610">
      <w:pPr>
        <w:pStyle w:val="BodyText"/>
        <w:spacing w:before="6"/>
        <w:rPr>
          <w:sz w:val="12"/>
        </w:rPr>
      </w:pPr>
    </w:p>
    <w:p w:rsidR="00F45610" w:rsidRDefault="000E256A">
      <w:pPr>
        <w:pStyle w:val="BodyText"/>
        <w:ind w:left="110"/>
        <w:rPr>
          <w:sz w:val="20"/>
        </w:rPr>
      </w:pPr>
      <w:r>
        <w:rPr>
          <w:noProof/>
          <w:sz w:val="20"/>
        </w:rPr>
        <mc:AlternateContent>
          <mc:Choice Requires="wpg">
            <w:drawing>
              <wp:inline distT="0" distB="0" distL="0" distR="0">
                <wp:extent cx="5829300" cy="1205230"/>
                <wp:effectExtent l="0" t="0" r="0" b="0"/>
                <wp:docPr id="8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1205230"/>
                          <a:chOff x="0" y="0"/>
                          <a:chExt cx="9180" cy="1898"/>
                        </a:xfrm>
                      </wpg:grpSpPr>
                      <pic:pic xmlns:pic="http://schemas.openxmlformats.org/drawingml/2006/picture">
                        <pic:nvPicPr>
                          <pic:cNvPr id="84"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80"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Text Box 19"/>
                        <wps:cNvSpPr txBox="1">
                          <a:spLocks noChangeArrowheads="1"/>
                        </wps:cNvSpPr>
                        <wps:spPr bwMode="auto">
                          <a:xfrm>
                            <a:off x="42" y="1663"/>
                            <a:ext cx="12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rPr>
                              </w:pPr>
                              <w:proofErr w:type="gramStart"/>
                              <w:r>
                                <w:rPr>
                                  <w:rFonts w:ascii="Helvetica"/>
                                  <w:b/>
                                  <w:w w:val="101"/>
                                </w:rPr>
                                <w:t>a</w:t>
                              </w:r>
                              <w:proofErr w:type="gramEnd"/>
                            </w:p>
                          </w:txbxContent>
                        </wps:txbx>
                        <wps:bodyPr rot="0" vert="horz" wrap="square" lIns="0" tIns="0" rIns="0" bIns="0" anchor="t" anchorCtr="0" upright="1">
                          <a:noAutofit/>
                        </wps:bodyPr>
                      </wps:wsp>
                      <wps:wsp>
                        <wps:cNvPr id="86" name="Text Box 18"/>
                        <wps:cNvSpPr txBox="1">
                          <a:spLocks noChangeArrowheads="1"/>
                        </wps:cNvSpPr>
                        <wps:spPr bwMode="auto">
                          <a:xfrm>
                            <a:off x="3125" y="1674"/>
                            <a:ext cx="137"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rPr>
                              </w:pPr>
                              <w:proofErr w:type="gramStart"/>
                              <w:r>
                                <w:rPr>
                                  <w:rFonts w:ascii="Helvetica"/>
                                  <w:b/>
                                  <w:w w:val="101"/>
                                </w:rPr>
                                <w:t>b</w:t>
                              </w:r>
                              <w:proofErr w:type="gramEnd"/>
                            </w:p>
                          </w:txbxContent>
                        </wps:txbx>
                        <wps:bodyPr rot="0" vert="horz" wrap="square" lIns="0" tIns="0" rIns="0" bIns="0" anchor="t" anchorCtr="0" upright="1">
                          <a:noAutofit/>
                        </wps:bodyPr>
                      </wps:wsp>
                      <wps:wsp>
                        <wps:cNvPr id="87" name="Text Box 17"/>
                        <wps:cNvSpPr txBox="1">
                          <a:spLocks noChangeArrowheads="1"/>
                        </wps:cNvSpPr>
                        <wps:spPr bwMode="auto">
                          <a:xfrm>
                            <a:off x="6208" y="1659"/>
                            <a:ext cx="12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before="2"/>
                                <w:rPr>
                                  <w:rFonts w:ascii="Helvetica"/>
                                  <w:b/>
                                </w:rPr>
                              </w:pPr>
                              <w:proofErr w:type="gramStart"/>
                              <w:r>
                                <w:rPr>
                                  <w:rFonts w:ascii="Helvetica"/>
                                  <w:b/>
                                  <w:w w:val="101"/>
                                </w:rPr>
                                <w:t>c</w:t>
                              </w:r>
                              <w:proofErr w:type="gramEnd"/>
                            </w:p>
                          </w:txbxContent>
                        </wps:txbx>
                        <wps:bodyPr rot="0" vert="horz" wrap="square" lIns="0" tIns="0" rIns="0" bIns="0" anchor="t" anchorCtr="0" upright="1">
                          <a:noAutofit/>
                        </wps:bodyPr>
                      </wps:wsp>
                    </wpg:wgp>
                  </a:graphicData>
                </a:graphic>
              </wp:inline>
            </w:drawing>
          </mc:Choice>
          <mc:Fallback>
            <w:pict>
              <v:group id="Group 16" o:spid="_x0000_s1065" style="width:459pt;height:94.9pt;mso-position-horizontal-relative:char;mso-position-vertical-relative:line" coordsize="9180,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">
                <v:shape id="Picture 20" o:spid="_x0000_s1066" type="#_x0000_t75" style="position:absolute;width:9180;height:1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v8XXDAAAA2wAAAA8AAABkcnMvZG93bnJldi54bWxEj0+LwjAUxO8LfofwBG+aKrJoNYqIgl50&#10;rX/w+GiebbF5KU3U7rc3C8Ieh5n5DTOdN6YUT6pdYVlBvxeBIE6tLjhTcDquuyMQziNrLC2Tgl9y&#10;MJ+1vqYYa/viAz0Tn4kAYRejgtz7KpbSpTkZdD1bEQfvZmuDPsg6k7rGV4CbUg6i6FsaLDgs5FjR&#10;Mqf0njyMgst+8MPDc7JZFdezvI+zLe+irVKddrOYgPDU+P/wp73RCkZD+PsSfoC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xdcMAAADbAAAADwAAAAAAAAAAAAAAAACf&#10;AgAAZHJzL2Rvd25yZXYueG1sUEsFBgAAAAAEAAQA9wAAAI8DAAAAAA==&#10;">
                  <v:imagedata r:id="rId83" o:title=""/>
                </v:shape>
                <v:shape id="_x0000_s1067" type="#_x0000_t202" style="position:absolute;left:42;top:1663;width:125;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rsidR="008D4F3A" w:rsidRDefault="008D4F3A">
                        <w:pPr>
                          <w:spacing w:before="2"/>
                          <w:rPr>
                            <w:rFonts w:ascii="Helvetica"/>
                            <w:b/>
                          </w:rPr>
                        </w:pPr>
                        <w:proofErr w:type="gramStart"/>
                        <w:r>
                          <w:rPr>
                            <w:rFonts w:ascii="Helvetica"/>
                            <w:b/>
                            <w:w w:val="101"/>
                          </w:rPr>
                          <w:t>a</w:t>
                        </w:r>
                        <w:proofErr w:type="gramEnd"/>
                      </w:p>
                    </w:txbxContent>
                  </v:textbox>
                </v:shape>
                <v:shape id="_x0000_s1068" type="#_x0000_t202" style="position:absolute;left:3125;top:1674;width:137;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K38QA&#10;AADbAAAADwAAAGRycy9kb3ducmV2LnhtbESPQWvCQBSE70L/w/IKvZmNPQQbXUWkhUKhGOPB4zP7&#10;TBazb9PsNkn/vVso9DjMzDfMejvZVgzUe+NYwSJJQRBXThuuFZzKt/kShA/IGlvHpOCHPGw3D7M1&#10;5tqNXNBwDLWIEPY5KmhC6HIpfdWQRZ+4jjh6V9dbDFH2tdQ9jhFuW/mcppm0aDguNNjRvqHqdvy2&#10;CnZnLl7N1+flUFwLU5YvKX9kN6WeHqfdCkSgKfyH/9rvWsEyg98v8Q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Ct/EAAAA2wAAAA8AAAAAAAAAAAAAAAAAmAIAAGRycy9k&#10;b3ducmV2LnhtbFBLBQYAAAAABAAEAPUAAACJAwAAAAA=&#10;" filled="f" stroked="f">
                  <v:textbox inset="0,0,0,0">
                    <w:txbxContent>
                      <w:p w:rsidR="008D4F3A" w:rsidRDefault="008D4F3A">
                        <w:pPr>
                          <w:spacing w:before="2"/>
                          <w:rPr>
                            <w:rFonts w:ascii="Helvetica"/>
                            <w:b/>
                          </w:rPr>
                        </w:pPr>
                        <w:proofErr w:type="gramStart"/>
                        <w:r>
                          <w:rPr>
                            <w:rFonts w:ascii="Helvetica"/>
                            <w:b/>
                            <w:w w:val="101"/>
                          </w:rPr>
                          <w:t>b</w:t>
                        </w:r>
                        <w:proofErr w:type="gramEnd"/>
                      </w:p>
                    </w:txbxContent>
                  </v:textbox>
                </v:shape>
                <v:shape id="_x0000_s1069" type="#_x0000_t202" style="position:absolute;left:6208;top:1659;width:125;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RMQA&#10;AADbAAAADwAAAGRycy9kb3ducmV2LnhtbESPQWvCQBSE74X+h+UVvDUbPaiNriLFglAQY3rw+Mw+&#10;k8Xs2zS71fTfu4LgcZiZb5j5sreNuFDnjWMFwyQFQVw6bbhS8FN8vU9B+ICssXFMCv7Jw3Lx+jLH&#10;TLsr53TZh0pECPsMFdQhtJmUvqzJok9cSxy9k+sshii7SuoOrxFuGzlK07G0aDgu1NjSZ03lef9n&#10;FawOnK/N7/a4y0+5KYqPlL/HZ6UGb/1qBiJQH57hR3ujFUw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r0TEAAAA2wAAAA8AAAAAAAAAAAAAAAAAmAIAAGRycy9k&#10;b3ducmV2LnhtbFBLBQYAAAAABAAEAPUAAACJAwAAAAA=&#10;" filled="f" stroked="f">
                  <v:textbox inset="0,0,0,0">
                    <w:txbxContent>
                      <w:p w:rsidR="008D4F3A" w:rsidRDefault="008D4F3A">
                        <w:pPr>
                          <w:spacing w:before="2"/>
                          <w:rPr>
                            <w:rFonts w:ascii="Helvetica"/>
                            <w:b/>
                          </w:rPr>
                        </w:pPr>
                        <w:proofErr w:type="gramStart"/>
                        <w:r>
                          <w:rPr>
                            <w:rFonts w:ascii="Helvetica"/>
                            <w:b/>
                            <w:w w:val="101"/>
                          </w:rPr>
                          <w:t>c</w:t>
                        </w:r>
                        <w:proofErr w:type="gramEnd"/>
                      </w:p>
                    </w:txbxContent>
                  </v:textbox>
                </v:shape>
                <w10:anchorlock/>
              </v:group>
            </w:pict>
          </mc:Fallback>
        </mc:AlternateContent>
      </w:r>
    </w:p>
    <w:p w:rsidR="00F45610" w:rsidRDefault="00F45610">
      <w:pPr>
        <w:pStyle w:val="BodyText"/>
        <w:spacing w:before="8"/>
        <w:rPr>
          <w:sz w:val="15"/>
        </w:rPr>
      </w:pPr>
    </w:p>
    <w:p w:rsidR="00F45610" w:rsidRDefault="008D4F3A">
      <w:pPr>
        <w:pStyle w:val="BodyText"/>
        <w:spacing w:before="59" w:line="252" w:lineRule="auto"/>
        <w:ind w:left="110" w:right="108"/>
        <w:jc w:val="both"/>
      </w:pPr>
      <w:r>
        <w:t>Figure</w:t>
      </w:r>
      <w:r>
        <w:rPr>
          <w:spacing w:val="-7"/>
        </w:rPr>
        <w:t xml:space="preserve"> </w:t>
      </w:r>
      <w:r>
        <w:t>3.11:</w:t>
      </w:r>
      <w:r>
        <w:rPr>
          <w:spacing w:val="8"/>
        </w:rPr>
        <w:t xml:space="preserve"> </w:t>
      </w:r>
      <w:bookmarkStart w:id="227" w:name="_bookmark72"/>
      <w:bookmarkEnd w:id="227"/>
      <w:r>
        <w:t>Strength</w:t>
      </w:r>
      <w:r>
        <w:rPr>
          <w:spacing w:val="-7"/>
        </w:rPr>
        <w:t xml:space="preserve"> </w:t>
      </w:r>
      <w:r>
        <w:t>test</w:t>
      </w:r>
      <w:r>
        <w:rPr>
          <w:spacing w:val="-7"/>
        </w:rPr>
        <w:t xml:space="preserve"> </w:t>
      </w:r>
      <w:r>
        <w:t>results</w:t>
      </w:r>
      <w:r>
        <w:rPr>
          <w:spacing w:val="-7"/>
        </w:rPr>
        <w:t xml:space="preserve"> </w:t>
      </w:r>
      <w:r>
        <w:t>show</w:t>
      </w:r>
      <w:r>
        <w:rPr>
          <w:spacing w:val="-7"/>
        </w:rPr>
        <w:t xml:space="preserve"> </w:t>
      </w:r>
      <w:r>
        <w:t>print-over</w:t>
      </w:r>
      <w:r>
        <w:rPr>
          <w:spacing w:val="-7"/>
        </w:rPr>
        <w:t xml:space="preserve"> </w:t>
      </w:r>
      <w:r>
        <w:t>is</w:t>
      </w:r>
      <w:r>
        <w:rPr>
          <w:spacing w:val="-7"/>
        </w:rPr>
        <w:t xml:space="preserve"> </w:t>
      </w:r>
      <w:r>
        <w:t>strong</w:t>
      </w:r>
      <w:r>
        <w:rPr>
          <w:spacing w:val="-7"/>
        </w:rPr>
        <w:t xml:space="preserve"> </w:t>
      </w:r>
      <w:r>
        <w:t>enough</w:t>
      </w:r>
      <w:r>
        <w:rPr>
          <w:spacing w:val="-7"/>
        </w:rPr>
        <w:t xml:space="preserve"> </w:t>
      </w:r>
      <w:r>
        <w:t>to</w:t>
      </w:r>
      <w:r>
        <w:rPr>
          <w:spacing w:val="-7"/>
        </w:rPr>
        <w:t xml:space="preserve"> </w:t>
      </w:r>
      <w:r>
        <w:t>sustain</w:t>
      </w:r>
      <w:r>
        <w:rPr>
          <w:spacing w:val="-7"/>
        </w:rPr>
        <w:t xml:space="preserve"> </w:t>
      </w:r>
      <w:r>
        <w:t>stress</w:t>
      </w:r>
      <w:r>
        <w:rPr>
          <w:spacing w:val="-7"/>
        </w:rPr>
        <w:t xml:space="preserve"> </w:t>
      </w:r>
      <w:r>
        <w:t>as</w:t>
      </w:r>
      <w:r>
        <w:rPr>
          <w:spacing w:val="-7"/>
        </w:rPr>
        <w:t xml:space="preserve"> </w:t>
      </w:r>
      <w:r>
        <w:t>if</w:t>
      </w:r>
      <w:r>
        <w:rPr>
          <w:spacing w:val="-8"/>
        </w:rPr>
        <w:t xml:space="preserve"> </w:t>
      </w:r>
      <w:r>
        <w:t>they</w:t>
      </w:r>
      <w:r>
        <w:rPr>
          <w:spacing w:val="-7"/>
        </w:rPr>
        <w:t xml:space="preserve"> </w:t>
      </w:r>
      <w:r>
        <w:t>had been printed in one piece. Both our techniques suffer from an increase of surface curvature (a) and</w:t>
      </w:r>
      <w:r>
        <w:rPr>
          <w:spacing w:val="-4"/>
        </w:rPr>
        <w:t xml:space="preserve"> </w:t>
      </w:r>
      <w:r>
        <w:t>roughness</w:t>
      </w:r>
      <w:r>
        <w:rPr>
          <w:spacing w:val="-4"/>
        </w:rPr>
        <w:t xml:space="preserve"> </w:t>
      </w:r>
      <w:r>
        <w:t>(b);</w:t>
      </w:r>
      <w:r>
        <w:rPr>
          <w:spacing w:val="-3"/>
        </w:rPr>
        <w:t xml:space="preserve"> </w:t>
      </w:r>
      <w:r>
        <w:t>(c)</w:t>
      </w:r>
      <w:r>
        <w:rPr>
          <w:spacing w:val="-4"/>
        </w:rPr>
        <w:t xml:space="preserve"> </w:t>
      </w:r>
      <w:r>
        <w:t>shows</w:t>
      </w:r>
      <w:r>
        <w:rPr>
          <w:spacing w:val="-4"/>
        </w:rPr>
        <w:t xml:space="preserve"> </w:t>
      </w:r>
      <w:r>
        <w:t>that</w:t>
      </w:r>
      <w:r>
        <w:rPr>
          <w:spacing w:val="-4"/>
        </w:rPr>
        <w:t xml:space="preserve"> </w:t>
      </w:r>
      <w:r>
        <w:t>affixing</w:t>
      </w:r>
      <w:r>
        <w:rPr>
          <w:spacing w:val="-4"/>
        </w:rPr>
        <w:t xml:space="preserve"> </w:t>
      </w:r>
      <w:r>
        <w:t>with</w:t>
      </w:r>
      <w:r>
        <w:rPr>
          <w:spacing w:val="-4"/>
        </w:rPr>
        <w:t xml:space="preserve"> </w:t>
      </w:r>
      <w:r>
        <w:t>straps</w:t>
      </w:r>
      <w:r>
        <w:rPr>
          <w:spacing w:val="-4"/>
        </w:rPr>
        <w:t xml:space="preserve"> </w:t>
      </w:r>
      <w:r>
        <w:t>(150mm</w:t>
      </w:r>
      <w:r>
        <w:rPr>
          <w:spacing w:val="-4"/>
        </w:rPr>
        <w:t xml:space="preserve"> </w:t>
      </w:r>
      <w:r>
        <w:t>zip</w:t>
      </w:r>
      <w:r>
        <w:rPr>
          <w:spacing w:val="-4"/>
        </w:rPr>
        <w:t xml:space="preserve"> </w:t>
      </w:r>
      <w:r>
        <w:t>tie)</w:t>
      </w:r>
      <w:r>
        <w:rPr>
          <w:spacing w:val="-4"/>
        </w:rPr>
        <w:t xml:space="preserve"> </w:t>
      </w:r>
      <w:r>
        <w:t>is</w:t>
      </w:r>
      <w:r>
        <w:rPr>
          <w:spacing w:val="-4"/>
        </w:rPr>
        <w:t xml:space="preserve"> </w:t>
      </w:r>
      <w:r>
        <w:t>able</w:t>
      </w:r>
      <w:r>
        <w:rPr>
          <w:spacing w:val="-4"/>
        </w:rPr>
        <w:t xml:space="preserve"> </w:t>
      </w:r>
      <w:r>
        <w:t>to</w:t>
      </w:r>
      <w:r>
        <w:rPr>
          <w:spacing w:val="-4"/>
        </w:rPr>
        <w:t xml:space="preserve"> </w:t>
      </w:r>
      <w:r>
        <w:t>sustain</w:t>
      </w:r>
      <w:r>
        <w:rPr>
          <w:spacing w:val="-4"/>
        </w:rPr>
        <w:t xml:space="preserve"> </w:t>
      </w:r>
      <w:r>
        <w:t>over</w:t>
      </w:r>
      <w:r>
        <w:rPr>
          <w:spacing w:val="-4"/>
        </w:rPr>
        <w:t xml:space="preserve"> </w:t>
      </w:r>
      <w:r>
        <w:t>2.5 kg of pulling, and reacts differently to</w:t>
      </w:r>
      <w:r>
        <w:rPr>
          <w:spacing w:val="-35"/>
        </w:rPr>
        <w:t xml:space="preserve"> </w:t>
      </w:r>
      <w:r>
        <w:t>curvature.</w:t>
      </w:r>
    </w:p>
    <w:p w:rsidR="00F45610" w:rsidRDefault="00F45610">
      <w:pPr>
        <w:pStyle w:val="BodyText"/>
      </w:pPr>
    </w:p>
    <w:p w:rsidR="00F45610" w:rsidRDefault="00F45610">
      <w:pPr>
        <w:pStyle w:val="BodyText"/>
        <w:spacing w:before="3"/>
        <w:rPr>
          <w:sz w:val="34"/>
        </w:rPr>
      </w:pPr>
    </w:p>
    <w:p w:rsidR="00F45610" w:rsidRDefault="008D4F3A">
      <w:pPr>
        <w:pStyle w:val="BodyText"/>
        <w:ind w:left="110"/>
        <w:jc w:val="both"/>
      </w:pPr>
      <w:proofErr w:type="gramStart"/>
      <w:r>
        <w:t>generated</w:t>
      </w:r>
      <w:proofErr w:type="gramEnd"/>
      <w:r>
        <w:t xml:space="preserve"> a series of olive-shaped objects created by revolving a circular segment (with </w:t>
      </w:r>
      <w:r>
        <w:rPr>
          <w:spacing w:val="54"/>
        </w:rPr>
        <w:t xml:space="preserve"> </w:t>
      </w:r>
      <w:r>
        <w:t>radius</w:t>
      </w:r>
    </w:p>
    <w:p w:rsidR="00F45610" w:rsidRDefault="008D4F3A">
      <w:pPr>
        <w:pStyle w:val="BodyText"/>
        <w:spacing w:before="12" w:line="249" w:lineRule="auto"/>
        <w:ind w:left="110" w:right="107"/>
        <w:jc w:val="both"/>
      </w:pPr>
      <w:r>
        <w:rPr>
          <w:rFonts w:ascii="Arial"/>
          <w:i/>
        </w:rPr>
        <w:t>R</w:t>
      </w:r>
      <w:r>
        <w:t xml:space="preserve">) </w:t>
      </w:r>
      <w:proofErr w:type="gramStart"/>
      <w:r>
        <w:t>around</w:t>
      </w:r>
      <w:proofErr w:type="gramEnd"/>
      <w:r>
        <w:t xml:space="preserve"> its secant. We computed the secant so that the revolved shape had a cross section of radius L/2. We then symmetrically cut off the two ends of so that the remaining pieces have a uniform length of </w:t>
      </w:r>
      <w:r>
        <w:rPr>
          <w:rFonts w:ascii="Arial"/>
          <w:i/>
        </w:rPr>
        <w:t>L</w:t>
      </w:r>
      <w:r>
        <w:t>.</w:t>
      </w:r>
    </w:p>
    <w:p w:rsidR="00F45610" w:rsidRDefault="008D4F3A">
      <w:pPr>
        <w:pStyle w:val="BodyText"/>
        <w:spacing w:before="17" w:line="252" w:lineRule="auto"/>
        <w:ind w:left="110" w:right="107" w:firstLine="351"/>
        <w:jc w:val="both"/>
      </w:pPr>
      <w:r>
        <w:rPr>
          <w:spacing w:val="-10"/>
          <w:w w:val="105"/>
        </w:rPr>
        <w:t xml:space="preserve">We </w:t>
      </w:r>
      <w:r>
        <w:rPr>
          <w:w w:val="105"/>
        </w:rPr>
        <w:t>quantified</w:t>
      </w:r>
      <w:r>
        <w:rPr>
          <w:spacing w:val="-10"/>
          <w:w w:val="105"/>
        </w:rPr>
        <w:t xml:space="preserve"> </w:t>
      </w:r>
      <w:r>
        <w:rPr>
          <w:w w:val="105"/>
        </w:rPr>
        <w:t>curvature</w:t>
      </w:r>
      <w:r>
        <w:rPr>
          <w:spacing w:val="-10"/>
          <w:w w:val="105"/>
        </w:rPr>
        <w:t xml:space="preserve"> </w:t>
      </w:r>
      <w:r>
        <w:rPr>
          <w:w w:val="105"/>
        </w:rPr>
        <w:t>as</w:t>
      </w:r>
      <w:r>
        <w:rPr>
          <w:spacing w:val="-10"/>
          <w:w w:val="105"/>
        </w:rPr>
        <w:t xml:space="preserve"> </w:t>
      </w:r>
      <w:r>
        <w:rPr>
          <w:rFonts w:ascii="Arial"/>
          <w:i/>
          <w:w w:val="105"/>
        </w:rPr>
        <w:t>C</w:t>
      </w:r>
      <w:r>
        <w:rPr>
          <w:rFonts w:ascii="Arial"/>
          <w:i/>
          <w:spacing w:val="9"/>
          <w:w w:val="105"/>
        </w:rPr>
        <w:t xml:space="preserve"> </w:t>
      </w:r>
      <w:r>
        <w:rPr>
          <w:rFonts w:ascii="Arial"/>
          <w:w w:val="105"/>
        </w:rPr>
        <w:t>=</w:t>
      </w:r>
      <w:r>
        <w:rPr>
          <w:rFonts w:ascii="Arial"/>
          <w:spacing w:val="-5"/>
          <w:w w:val="105"/>
        </w:rPr>
        <w:t xml:space="preserve"> </w:t>
      </w:r>
      <w:r>
        <w:rPr>
          <w:rFonts w:ascii="Arial"/>
          <w:i/>
          <w:w w:val="105"/>
        </w:rPr>
        <w:t>L/R</w:t>
      </w:r>
      <w:r>
        <w:rPr>
          <w:w w:val="105"/>
        </w:rPr>
        <w:t>.</w:t>
      </w:r>
      <w:r>
        <w:rPr>
          <w:spacing w:val="18"/>
          <w:w w:val="105"/>
        </w:rPr>
        <w:t xml:space="preserve"> </w:t>
      </w:r>
      <w:r>
        <w:rPr>
          <w:spacing w:val="-10"/>
          <w:w w:val="105"/>
        </w:rPr>
        <w:t xml:space="preserve">We </w:t>
      </w:r>
      <w:r>
        <w:rPr>
          <w:w w:val="105"/>
        </w:rPr>
        <w:t>tested</w:t>
      </w:r>
      <w:r>
        <w:rPr>
          <w:spacing w:val="-10"/>
          <w:w w:val="105"/>
        </w:rPr>
        <w:t xml:space="preserve"> </w:t>
      </w:r>
      <w:r>
        <w:rPr>
          <w:rFonts w:ascii="Arial"/>
          <w:i/>
          <w:w w:val="105"/>
        </w:rPr>
        <w:t>C</w:t>
      </w:r>
      <w:r>
        <w:rPr>
          <w:rFonts w:ascii="Arial"/>
          <w:i/>
          <w:spacing w:val="-3"/>
          <w:w w:val="105"/>
        </w:rPr>
        <w:t xml:space="preserve"> </w:t>
      </w:r>
      <w:r>
        <w:rPr>
          <w:w w:val="105"/>
        </w:rPr>
        <w:t>=</w:t>
      </w:r>
      <w:r>
        <w:rPr>
          <w:spacing w:val="-10"/>
          <w:w w:val="105"/>
        </w:rPr>
        <w:t xml:space="preserve"> </w:t>
      </w:r>
      <w:r>
        <w:rPr>
          <w:w w:val="105"/>
        </w:rPr>
        <w:t>0</w:t>
      </w:r>
      <w:r>
        <w:rPr>
          <w:spacing w:val="-10"/>
          <w:w w:val="105"/>
        </w:rPr>
        <w:t xml:space="preserve"> </w:t>
      </w:r>
      <w:r>
        <w:rPr>
          <w:w w:val="105"/>
        </w:rPr>
        <w:t>(a</w:t>
      </w:r>
      <w:r>
        <w:rPr>
          <w:spacing w:val="-10"/>
          <w:w w:val="105"/>
        </w:rPr>
        <w:t xml:space="preserve"> </w:t>
      </w:r>
      <w:r>
        <w:rPr>
          <w:w w:val="105"/>
        </w:rPr>
        <w:t>cylindrical</w:t>
      </w:r>
      <w:r>
        <w:rPr>
          <w:spacing w:val="-10"/>
          <w:w w:val="105"/>
        </w:rPr>
        <w:t xml:space="preserve"> </w:t>
      </w:r>
      <w:r>
        <w:rPr>
          <w:w w:val="105"/>
        </w:rPr>
        <w:t>lateral</w:t>
      </w:r>
      <w:r>
        <w:rPr>
          <w:spacing w:val="-10"/>
          <w:w w:val="105"/>
        </w:rPr>
        <w:t xml:space="preserve"> </w:t>
      </w:r>
      <w:r>
        <w:rPr>
          <w:w w:val="105"/>
        </w:rPr>
        <w:t>area),</w:t>
      </w:r>
      <w:r>
        <w:rPr>
          <w:spacing w:val="-8"/>
          <w:w w:val="105"/>
        </w:rPr>
        <w:t xml:space="preserve"> </w:t>
      </w:r>
      <w:r>
        <w:rPr>
          <w:w w:val="105"/>
        </w:rPr>
        <w:t>0.67,</w:t>
      </w:r>
      <w:r>
        <w:rPr>
          <w:spacing w:val="-8"/>
          <w:w w:val="105"/>
        </w:rPr>
        <w:t xml:space="preserve"> </w:t>
      </w:r>
      <w:r>
        <w:rPr>
          <w:w w:val="105"/>
        </w:rPr>
        <w:t>1, and</w:t>
      </w:r>
      <w:r>
        <w:rPr>
          <w:spacing w:val="-18"/>
          <w:w w:val="105"/>
        </w:rPr>
        <w:t xml:space="preserve"> </w:t>
      </w:r>
      <w:r>
        <w:rPr>
          <w:w w:val="105"/>
        </w:rPr>
        <w:t>2.</w:t>
      </w:r>
      <w:r>
        <w:rPr>
          <w:spacing w:val="7"/>
          <w:w w:val="105"/>
        </w:rPr>
        <w:t xml:space="preserve"> </w:t>
      </w:r>
      <w:r>
        <w:rPr>
          <w:w w:val="105"/>
        </w:rPr>
        <w:t>For</w:t>
      </w:r>
      <w:r>
        <w:rPr>
          <w:spacing w:val="-18"/>
          <w:w w:val="105"/>
        </w:rPr>
        <w:t xml:space="preserve"> </w:t>
      </w:r>
      <w:r>
        <w:rPr>
          <w:w w:val="105"/>
        </w:rPr>
        <w:t>each</w:t>
      </w:r>
      <w:r>
        <w:rPr>
          <w:spacing w:val="-18"/>
          <w:w w:val="105"/>
        </w:rPr>
        <w:t xml:space="preserve"> </w:t>
      </w:r>
      <w:r>
        <w:rPr>
          <w:w w:val="105"/>
        </w:rPr>
        <w:t>object,</w:t>
      </w:r>
      <w:r>
        <w:rPr>
          <w:spacing w:val="-17"/>
          <w:w w:val="105"/>
        </w:rPr>
        <w:t xml:space="preserve"> </w:t>
      </w:r>
      <w:r>
        <w:rPr>
          <w:w w:val="105"/>
        </w:rPr>
        <w:t>we</w:t>
      </w:r>
      <w:r>
        <w:rPr>
          <w:spacing w:val="-18"/>
          <w:w w:val="105"/>
        </w:rPr>
        <w:t xml:space="preserve"> </w:t>
      </w:r>
      <w:r>
        <w:rPr>
          <w:w w:val="105"/>
        </w:rPr>
        <w:t>generated</w:t>
      </w:r>
      <w:r>
        <w:rPr>
          <w:spacing w:val="-18"/>
          <w:w w:val="105"/>
        </w:rPr>
        <w:t xml:space="preserve"> </w:t>
      </w:r>
      <w:r>
        <w:rPr>
          <w:w w:val="105"/>
        </w:rPr>
        <w:t>a</w:t>
      </w:r>
      <w:r>
        <w:rPr>
          <w:spacing w:val="-18"/>
          <w:w w:val="105"/>
        </w:rPr>
        <w:t xml:space="preserve"> </w:t>
      </w:r>
      <w:r>
        <w:rPr>
          <w:w w:val="105"/>
        </w:rPr>
        <w:t>handle</w:t>
      </w:r>
      <w:r>
        <w:rPr>
          <w:spacing w:val="-18"/>
          <w:w w:val="105"/>
        </w:rPr>
        <w:t xml:space="preserve"> </w:t>
      </w:r>
      <w:r>
        <w:rPr>
          <w:w w:val="105"/>
        </w:rPr>
        <w:t>attachment</w:t>
      </w:r>
      <w:r>
        <w:rPr>
          <w:spacing w:val="-18"/>
          <w:w w:val="105"/>
        </w:rPr>
        <w:t xml:space="preserve"> </w:t>
      </w:r>
      <w:r>
        <w:rPr>
          <w:w w:val="105"/>
        </w:rPr>
        <w:t>using</w:t>
      </w:r>
      <w:r>
        <w:rPr>
          <w:spacing w:val="-18"/>
          <w:w w:val="105"/>
        </w:rPr>
        <w:t xml:space="preserve"> </w:t>
      </w:r>
      <w:r>
        <w:rPr>
          <w:w w:val="105"/>
        </w:rPr>
        <w:t>Encore,</w:t>
      </w:r>
      <w:r>
        <w:rPr>
          <w:spacing w:val="-17"/>
          <w:w w:val="105"/>
        </w:rPr>
        <w:t xml:space="preserve"> </w:t>
      </w:r>
      <w:r>
        <w:rPr>
          <w:w w:val="105"/>
        </w:rPr>
        <w:t>and</w:t>
      </w:r>
      <w:r>
        <w:rPr>
          <w:spacing w:val="-18"/>
          <w:w w:val="105"/>
        </w:rPr>
        <w:t xml:space="preserve"> </w:t>
      </w:r>
      <w:r>
        <w:rPr>
          <w:w w:val="105"/>
        </w:rPr>
        <w:t>then</w:t>
      </w:r>
      <w:r>
        <w:rPr>
          <w:spacing w:val="-18"/>
          <w:w w:val="105"/>
        </w:rPr>
        <w:t xml:space="preserve"> </w:t>
      </w:r>
      <w:r>
        <w:rPr>
          <w:w w:val="105"/>
        </w:rPr>
        <w:t>fabricated</w:t>
      </w:r>
      <w:r>
        <w:rPr>
          <w:spacing w:val="-18"/>
          <w:w w:val="105"/>
        </w:rPr>
        <w:t xml:space="preserve"> </w:t>
      </w:r>
      <w:r>
        <w:rPr>
          <w:w w:val="105"/>
        </w:rPr>
        <w:t>it and</w:t>
      </w:r>
      <w:r>
        <w:rPr>
          <w:spacing w:val="-39"/>
          <w:w w:val="105"/>
        </w:rPr>
        <w:t xml:space="preserve"> </w:t>
      </w:r>
      <w:r>
        <w:rPr>
          <w:w w:val="105"/>
        </w:rPr>
        <w:t>strapped</w:t>
      </w:r>
      <w:r>
        <w:rPr>
          <w:spacing w:val="-39"/>
          <w:w w:val="105"/>
        </w:rPr>
        <w:t xml:space="preserve"> </w:t>
      </w:r>
      <w:r>
        <w:rPr>
          <w:w w:val="105"/>
        </w:rPr>
        <w:t>it</w:t>
      </w:r>
      <w:r>
        <w:rPr>
          <w:spacing w:val="-39"/>
          <w:w w:val="105"/>
        </w:rPr>
        <w:t xml:space="preserve"> </w:t>
      </w:r>
      <w:r>
        <w:rPr>
          <w:w w:val="105"/>
        </w:rPr>
        <w:t>around</w:t>
      </w:r>
      <w:r>
        <w:rPr>
          <w:spacing w:val="-39"/>
          <w:w w:val="105"/>
        </w:rPr>
        <w:t xml:space="preserve"> </w:t>
      </w:r>
      <w:r>
        <w:rPr>
          <w:w w:val="105"/>
        </w:rPr>
        <w:t>the</w:t>
      </w:r>
      <w:r>
        <w:rPr>
          <w:spacing w:val="-39"/>
          <w:w w:val="105"/>
        </w:rPr>
        <w:t xml:space="preserve"> </w:t>
      </w:r>
      <w:r>
        <w:rPr>
          <w:w w:val="105"/>
        </w:rPr>
        <w:t>center</w:t>
      </w:r>
      <w:r>
        <w:rPr>
          <w:spacing w:val="-39"/>
          <w:w w:val="105"/>
        </w:rPr>
        <w:t xml:space="preserve"> </w:t>
      </w:r>
      <w:r>
        <w:rPr>
          <w:w w:val="105"/>
        </w:rPr>
        <w:t>of</w:t>
      </w:r>
      <w:r>
        <w:rPr>
          <w:spacing w:val="-39"/>
          <w:w w:val="105"/>
        </w:rPr>
        <w:t xml:space="preserve"> </w:t>
      </w:r>
      <w:r>
        <w:rPr>
          <w:w w:val="105"/>
        </w:rPr>
        <w:t>the</w:t>
      </w:r>
      <w:r>
        <w:rPr>
          <w:spacing w:val="-39"/>
          <w:w w:val="105"/>
        </w:rPr>
        <w:t xml:space="preserve"> </w:t>
      </w:r>
      <w:r>
        <w:rPr>
          <w:w w:val="105"/>
        </w:rPr>
        <w:t>object</w:t>
      </w:r>
      <w:r>
        <w:rPr>
          <w:spacing w:val="-39"/>
          <w:w w:val="105"/>
        </w:rPr>
        <w:t xml:space="preserve"> </w:t>
      </w:r>
      <w:r>
        <w:rPr>
          <w:w w:val="105"/>
        </w:rPr>
        <w:t>using</w:t>
      </w:r>
      <w:r>
        <w:rPr>
          <w:spacing w:val="-39"/>
          <w:w w:val="105"/>
        </w:rPr>
        <w:t xml:space="preserve"> </w:t>
      </w:r>
      <w:r>
        <w:rPr>
          <w:w w:val="105"/>
        </w:rPr>
        <w:t>a</w:t>
      </w:r>
      <w:r>
        <w:rPr>
          <w:spacing w:val="-39"/>
          <w:w w:val="105"/>
        </w:rPr>
        <w:t xml:space="preserve"> </w:t>
      </w:r>
      <w:r>
        <w:rPr>
          <w:w w:val="105"/>
        </w:rPr>
        <w:t>150mm</w:t>
      </w:r>
      <w:r>
        <w:rPr>
          <w:spacing w:val="-39"/>
          <w:w w:val="105"/>
        </w:rPr>
        <w:t xml:space="preserve"> </w:t>
      </w:r>
      <w:r>
        <w:rPr>
          <w:w w:val="105"/>
        </w:rPr>
        <w:t>zip</w:t>
      </w:r>
      <w:r>
        <w:rPr>
          <w:spacing w:val="-39"/>
          <w:w w:val="105"/>
        </w:rPr>
        <w:t xml:space="preserve"> </w:t>
      </w:r>
      <w:r>
        <w:rPr>
          <w:w w:val="105"/>
        </w:rPr>
        <w:t>tie.</w:t>
      </w:r>
      <w:r>
        <w:rPr>
          <w:spacing w:val="-28"/>
          <w:w w:val="105"/>
        </w:rPr>
        <w:t xml:space="preserve"> </w:t>
      </w:r>
      <w:r>
        <w:rPr>
          <w:spacing w:val="-10"/>
          <w:w w:val="105"/>
        </w:rPr>
        <w:t>We</w:t>
      </w:r>
      <w:r>
        <w:rPr>
          <w:spacing w:val="-39"/>
          <w:w w:val="105"/>
        </w:rPr>
        <w:t xml:space="preserve"> </w:t>
      </w:r>
      <w:r>
        <w:rPr>
          <w:w w:val="105"/>
        </w:rPr>
        <w:t>then</w:t>
      </w:r>
      <w:r>
        <w:rPr>
          <w:spacing w:val="-39"/>
          <w:w w:val="105"/>
        </w:rPr>
        <w:t xml:space="preserve"> </w:t>
      </w:r>
      <w:r>
        <w:rPr>
          <w:w w:val="105"/>
        </w:rPr>
        <w:t>firmly</w:t>
      </w:r>
      <w:r>
        <w:rPr>
          <w:spacing w:val="-39"/>
          <w:w w:val="105"/>
        </w:rPr>
        <w:t xml:space="preserve"> </w:t>
      </w:r>
      <w:r>
        <w:rPr>
          <w:w w:val="105"/>
        </w:rPr>
        <w:t>clamped</w:t>
      </w:r>
      <w:r>
        <w:rPr>
          <w:spacing w:val="-39"/>
          <w:w w:val="105"/>
        </w:rPr>
        <w:t xml:space="preserve"> </w:t>
      </w:r>
      <w:r>
        <w:rPr>
          <w:w w:val="105"/>
        </w:rPr>
        <w:t>the handle</w:t>
      </w:r>
      <w:r>
        <w:rPr>
          <w:spacing w:val="-36"/>
          <w:w w:val="105"/>
        </w:rPr>
        <w:t xml:space="preserve"> </w:t>
      </w:r>
      <w:r>
        <w:rPr>
          <w:w w:val="105"/>
        </w:rPr>
        <w:t>to</w:t>
      </w:r>
      <w:r>
        <w:rPr>
          <w:spacing w:val="-36"/>
          <w:w w:val="105"/>
        </w:rPr>
        <w:t xml:space="preserve"> </w:t>
      </w:r>
      <w:r>
        <w:rPr>
          <w:w w:val="105"/>
        </w:rPr>
        <w:t>a</w:t>
      </w:r>
      <w:r>
        <w:rPr>
          <w:spacing w:val="-36"/>
          <w:w w:val="105"/>
        </w:rPr>
        <w:t xml:space="preserve"> </w:t>
      </w:r>
      <w:r>
        <w:rPr>
          <w:w w:val="105"/>
        </w:rPr>
        <w:t>table</w:t>
      </w:r>
      <w:r>
        <w:rPr>
          <w:spacing w:val="-36"/>
          <w:w w:val="105"/>
        </w:rPr>
        <w:t xml:space="preserve"> </w:t>
      </w:r>
      <w:r>
        <w:rPr>
          <w:w w:val="105"/>
        </w:rPr>
        <w:t>and</w:t>
      </w:r>
      <w:r>
        <w:rPr>
          <w:spacing w:val="-36"/>
          <w:w w:val="105"/>
        </w:rPr>
        <w:t xml:space="preserve"> </w:t>
      </w:r>
      <w:r>
        <w:rPr>
          <w:w w:val="105"/>
        </w:rPr>
        <w:t>then</w:t>
      </w:r>
      <w:r>
        <w:rPr>
          <w:spacing w:val="-36"/>
          <w:w w:val="105"/>
        </w:rPr>
        <w:t xml:space="preserve"> </w:t>
      </w:r>
      <w:r>
        <w:rPr>
          <w:w w:val="105"/>
        </w:rPr>
        <w:t>pulled</w:t>
      </w:r>
      <w:r>
        <w:rPr>
          <w:spacing w:val="-36"/>
          <w:w w:val="105"/>
        </w:rPr>
        <w:t xml:space="preserve"> </w:t>
      </w:r>
      <w:r>
        <w:rPr>
          <w:w w:val="105"/>
        </w:rPr>
        <w:t>on</w:t>
      </w:r>
      <w:r>
        <w:rPr>
          <w:spacing w:val="-36"/>
          <w:w w:val="105"/>
        </w:rPr>
        <w:t xml:space="preserve"> </w:t>
      </w:r>
      <w:r>
        <w:rPr>
          <w:w w:val="105"/>
        </w:rPr>
        <w:t>the</w:t>
      </w:r>
      <w:r>
        <w:rPr>
          <w:spacing w:val="-36"/>
          <w:w w:val="105"/>
        </w:rPr>
        <w:t xml:space="preserve"> </w:t>
      </w:r>
      <w:r>
        <w:rPr>
          <w:w w:val="105"/>
        </w:rPr>
        <w:t>strapped</w:t>
      </w:r>
      <w:r>
        <w:rPr>
          <w:spacing w:val="-36"/>
          <w:w w:val="105"/>
        </w:rPr>
        <w:t xml:space="preserve"> </w:t>
      </w:r>
      <w:r>
        <w:rPr>
          <w:w w:val="105"/>
        </w:rPr>
        <w:t>object,</w:t>
      </w:r>
      <w:r>
        <w:rPr>
          <w:spacing w:val="-36"/>
          <w:w w:val="105"/>
        </w:rPr>
        <w:t xml:space="preserve"> </w:t>
      </w:r>
      <w:r>
        <w:rPr>
          <w:w w:val="105"/>
        </w:rPr>
        <w:t>measuring</w:t>
      </w:r>
      <w:r>
        <w:rPr>
          <w:spacing w:val="-36"/>
          <w:w w:val="105"/>
        </w:rPr>
        <w:t xml:space="preserve"> </w:t>
      </w:r>
      <w:r>
        <w:rPr>
          <w:w w:val="105"/>
        </w:rPr>
        <w:t>the</w:t>
      </w:r>
      <w:r>
        <w:rPr>
          <w:spacing w:val="-36"/>
          <w:w w:val="105"/>
        </w:rPr>
        <w:t xml:space="preserve"> </w:t>
      </w:r>
      <w:r>
        <w:rPr>
          <w:w w:val="105"/>
        </w:rPr>
        <w:t>minimal</w:t>
      </w:r>
      <w:r>
        <w:rPr>
          <w:spacing w:val="-36"/>
          <w:w w:val="105"/>
        </w:rPr>
        <w:t xml:space="preserve"> </w:t>
      </w:r>
      <w:r>
        <w:rPr>
          <w:w w:val="105"/>
        </w:rPr>
        <w:t>force</w:t>
      </w:r>
      <w:r>
        <w:rPr>
          <w:spacing w:val="-36"/>
          <w:w w:val="105"/>
        </w:rPr>
        <w:t xml:space="preserve"> </w:t>
      </w:r>
      <w:r>
        <w:rPr>
          <w:w w:val="105"/>
        </w:rPr>
        <w:t>required</w:t>
      </w:r>
      <w:r>
        <w:rPr>
          <w:spacing w:val="-36"/>
          <w:w w:val="105"/>
        </w:rPr>
        <w:t xml:space="preserve"> </w:t>
      </w:r>
      <w:r>
        <w:rPr>
          <w:w w:val="105"/>
        </w:rPr>
        <w:t>to pull</w:t>
      </w:r>
      <w:r>
        <w:rPr>
          <w:spacing w:val="-28"/>
          <w:w w:val="105"/>
        </w:rPr>
        <w:t xml:space="preserve"> </w:t>
      </w:r>
      <w:r>
        <w:rPr>
          <w:w w:val="105"/>
        </w:rPr>
        <w:t>the</w:t>
      </w:r>
      <w:r>
        <w:rPr>
          <w:spacing w:val="-28"/>
          <w:w w:val="105"/>
        </w:rPr>
        <w:t xml:space="preserve"> </w:t>
      </w:r>
      <w:r>
        <w:rPr>
          <w:w w:val="105"/>
        </w:rPr>
        <w:t>test</w:t>
      </w:r>
      <w:r>
        <w:rPr>
          <w:spacing w:val="-28"/>
          <w:w w:val="105"/>
        </w:rPr>
        <w:t xml:space="preserve"> </w:t>
      </w:r>
      <w:r>
        <w:rPr>
          <w:w w:val="105"/>
        </w:rPr>
        <w:t>object</w:t>
      </w:r>
      <w:r>
        <w:rPr>
          <w:spacing w:val="-28"/>
          <w:w w:val="105"/>
        </w:rPr>
        <w:t xml:space="preserve"> </w:t>
      </w:r>
      <w:r>
        <w:rPr>
          <w:w w:val="105"/>
        </w:rPr>
        <w:t>out</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strap</w:t>
      </w:r>
      <w:r>
        <w:rPr>
          <w:spacing w:val="-28"/>
          <w:w w:val="105"/>
        </w:rPr>
        <w:t xml:space="preserve"> </w:t>
      </w:r>
      <w:r>
        <w:rPr>
          <w:w w:val="105"/>
        </w:rPr>
        <w:t>using</w:t>
      </w:r>
      <w:r>
        <w:rPr>
          <w:spacing w:val="-28"/>
          <w:w w:val="105"/>
        </w:rPr>
        <w:t xml:space="preserve"> </w:t>
      </w:r>
      <w:r>
        <w:rPr>
          <w:w w:val="105"/>
        </w:rPr>
        <w:t>a</w:t>
      </w:r>
      <w:r>
        <w:rPr>
          <w:spacing w:val="-28"/>
          <w:w w:val="105"/>
        </w:rPr>
        <w:t xml:space="preserve"> </w:t>
      </w:r>
      <w:r>
        <w:rPr>
          <w:w w:val="105"/>
        </w:rPr>
        <w:t>similar</w:t>
      </w:r>
      <w:r>
        <w:rPr>
          <w:spacing w:val="-28"/>
          <w:w w:val="105"/>
        </w:rPr>
        <w:t xml:space="preserve"> </w:t>
      </w:r>
      <w:r>
        <w:rPr>
          <w:w w:val="105"/>
        </w:rPr>
        <w:t>setup</w:t>
      </w:r>
      <w:r>
        <w:rPr>
          <w:spacing w:val="-28"/>
          <w:w w:val="105"/>
        </w:rPr>
        <w:t xml:space="preserve"> </w:t>
      </w:r>
      <w:r>
        <w:rPr>
          <w:w w:val="105"/>
        </w:rPr>
        <w:t>as</w:t>
      </w:r>
      <w:r>
        <w:rPr>
          <w:spacing w:val="-28"/>
          <w:w w:val="105"/>
        </w:rPr>
        <w:t xml:space="preserve"> </w:t>
      </w:r>
      <w:r>
        <w:rPr>
          <w:w w:val="105"/>
        </w:rPr>
        <w:t>the</w:t>
      </w:r>
      <w:r>
        <w:rPr>
          <w:spacing w:val="-28"/>
          <w:w w:val="105"/>
        </w:rPr>
        <w:t xml:space="preserve"> </w:t>
      </w:r>
      <w:r>
        <w:rPr>
          <w:w w:val="105"/>
        </w:rPr>
        <w:t>previous</w:t>
      </w:r>
      <w:r>
        <w:rPr>
          <w:spacing w:val="-28"/>
          <w:w w:val="105"/>
        </w:rPr>
        <w:t xml:space="preserve"> </w:t>
      </w:r>
      <w:r>
        <w:rPr>
          <w:w w:val="105"/>
        </w:rPr>
        <w:t>test.</w:t>
      </w:r>
    </w:p>
    <w:p w:rsidR="00F45610" w:rsidRDefault="008D4F3A">
      <w:pPr>
        <w:pStyle w:val="BodyText"/>
        <w:spacing w:before="16" w:line="252" w:lineRule="auto"/>
        <w:ind w:left="110" w:right="107" w:firstLine="351"/>
        <w:jc w:val="both"/>
      </w:pPr>
      <w:r>
        <w:t xml:space="preserve">Figure </w:t>
      </w:r>
      <w:hyperlink w:anchor="_bookmark72" w:history="1">
        <w:r>
          <w:t>3.11c</w:t>
        </w:r>
      </w:hyperlink>
      <w:r>
        <w:t xml:space="preserve"> shows the test results. Depending on the curvature, a 150mm zip tie attached using</w:t>
      </w:r>
      <w:r>
        <w:rPr>
          <w:spacing w:val="-3"/>
        </w:rPr>
        <w:t xml:space="preserve"> </w:t>
      </w:r>
      <w:r>
        <w:t>our</w:t>
      </w:r>
      <w:r>
        <w:rPr>
          <w:spacing w:val="-3"/>
        </w:rPr>
        <w:t xml:space="preserve"> </w:t>
      </w:r>
      <w:r>
        <w:t>approach</w:t>
      </w:r>
      <w:r>
        <w:rPr>
          <w:spacing w:val="-3"/>
        </w:rPr>
        <w:t xml:space="preserve"> </w:t>
      </w:r>
      <w:r>
        <w:t>can</w:t>
      </w:r>
      <w:r>
        <w:rPr>
          <w:spacing w:val="-3"/>
        </w:rPr>
        <w:t xml:space="preserve"> </w:t>
      </w:r>
      <w:r>
        <w:t>sustain</w:t>
      </w:r>
      <w:r>
        <w:rPr>
          <w:spacing w:val="-3"/>
        </w:rPr>
        <w:t xml:space="preserve"> </w:t>
      </w:r>
      <w:r>
        <w:t>a</w:t>
      </w:r>
      <w:r>
        <w:rPr>
          <w:spacing w:val="-3"/>
        </w:rPr>
        <w:t xml:space="preserve"> </w:t>
      </w:r>
      <w:r>
        <w:t>pulling</w:t>
      </w:r>
      <w:r>
        <w:rPr>
          <w:spacing w:val="-3"/>
        </w:rPr>
        <w:t xml:space="preserve"> </w:t>
      </w:r>
      <w:r>
        <w:t>force</w:t>
      </w:r>
      <w:r>
        <w:rPr>
          <w:spacing w:val="-3"/>
        </w:rPr>
        <w:t xml:space="preserve"> </w:t>
      </w:r>
      <w:r>
        <w:t>of</w:t>
      </w:r>
      <w:r>
        <w:rPr>
          <w:spacing w:val="-3"/>
        </w:rPr>
        <w:t xml:space="preserve"> </w:t>
      </w:r>
      <w:r>
        <w:t>from</w:t>
      </w:r>
      <w:r>
        <w:rPr>
          <w:spacing w:val="-3"/>
        </w:rPr>
        <w:t xml:space="preserve"> </w:t>
      </w:r>
      <w:r>
        <w:t>2.5</w:t>
      </w:r>
      <w:r>
        <w:rPr>
          <w:spacing w:val="-3"/>
        </w:rPr>
        <w:t xml:space="preserve"> </w:t>
      </w:r>
      <w:r>
        <w:t>to</w:t>
      </w:r>
      <w:r>
        <w:rPr>
          <w:spacing w:val="-3"/>
        </w:rPr>
        <w:t xml:space="preserve"> </w:t>
      </w:r>
      <w:r>
        <w:t>4</w:t>
      </w:r>
      <w:r>
        <w:rPr>
          <w:spacing w:val="-3"/>
        </w:rPr>
        <w:t xml:space="preserve"> </w:t>
      </w:r>
      <w:r>
        <w:t>kg</w:t>
      </w:r>
      <w:r>
        <w:rPr>
          <w:spacing w:val="-3"/>
        </w:rPr>
        <w:t xml:space="preserve"> </w:t>
      </w:r>
      <w:r>
        <w:t>without</w:t>
      </w:r>
      <w:r>
        <w:rPr>
          <w:spacing w:val="-3"/>
        </w:rPr>
        <w:t xml:space="preserve"> </w:t>
      </w:r>
      <w:r>
        <w:t>letting</w:t>
      </w:r>
      <w:r>
        <w:rPr>
          <w:spacing w:val="-3"/>
        </w:rPr>
        <w:t xml:space="preserve"> </w:t>
      </w:r>
      <w:r>
        <w:t>the</w:t>
      </w:r>
      <w:r>
        <w:rPr>
          <w:spacing w:val="-3"/>
        </w:rPr>
        <w:t xml:space="preserve"> </w:t>
      </w:r>
      <w:r>
        <w:t>object</w:t>
      </w:r>
      <w:r>
        <w:rPr>
          <w:spacing w:val="-3"/>
        </w:rPr>
        <w:t xml:space="preserve"> </w:t>
      </w:r>
      <w:r>
        <w:t>slip. Interestingly,</w:t>
      </w:r>
      <w:r>
        <w:rPr>
          <w:spacing w:val="-8"/>
        </w:rPr>
        <w:t xml:space="preserve"> </w:t>
      </w:r>
      <w:r>
        <w:t>strapping</w:t>
      </w:r>
      <w:r>
        <w:rPr>
          <w:spacing w:val="-9"/>
        </w:rPr>
        <w:t xml:space="preserve"> </w:t>
      </w:r>
      <w:r>
        <w:t>strength</w:t>
      </w:r>
      <w:r>
        <w:rPr>
          <w:spacing w:val="-9"/>
        </w:rPr>
        <w:t xml:space="preserve"> </w:t>
      </w:r>
      <w:r>
        <w:t>improved</w:t>
      </w:r>
      <w:r>
        <w:rPr>
          <w:spacing w:val="-9"/>
        </w:rPr>
        <w:t xml:space="preserve"> </w:t>
      </w:r>
      <w:r>
        <w:t>with</w:t>
      </w:r>
      <w:r>
        <w:rPr>
          <w:spacing w:val="-9"/>
        </w:rPr>
        <w:t xml:space="preserve"> </w:t>
      </w:r>
      <w:r>
        <w:t>increased</w:t>
      </w:r>
      <w:r>
        <w:rPr>
          <w:spacing w:val="-9"/>
        </w:rPr>
        <w:t xml:space="preserve"> </w:t>
      </w:r>
      <w:r>
        <w:t>curvature</w:t>
      </w:r>
      <w:r>
        <w:rPr>
          <w:spacing w:val="-9"/>
        </w:rPr>
        <w:t xml:space="preserve"> </w:t>
      </w:r>
      <w:r>
        <w:t>(Figure</w:t>
      </w:r>
      <w:r>
        <w:rPr>
          <w:spacing w:val="-9"/>
        </w:rPr>
        <w:t xml:space="preserve"> </w:t>
      </w:r>
      <w:hyperlink w:anchor="_bookmark72" w:history="1">
        <w:r>
          <w:t>3.11c),</w:t>
        </w:r>
      </w:hyperlink>
      <w:r>
        <w:rPr>
          <w:spacing w:val="-8"/>
        </w:rPr>
        <w:t xml:space="preserve"> </w:t>
      </w:r>
      <w:r>
        <w:t>in</w:t>
      </w:r>
      <w:r>
        <w:rPr>
          <w:spacing w:val="-9"/>
        </w:rPr>
        <w:t xml:space="preserve"> </w:t>
      </w:r>
      <w:r>
        <w:t>contrast</w:t>
      </w:r>
      <w:r>
        <w:rPr>
          <w:spacing w:val="-9"/>
        </w:rPr>
        <w:t xml:space="preserve"> </w:t>
      </w:r>
      <w:r>
        <w:t>to other attachment methods (Figure</w:t>
      </w:r>
      <w:r>
        <w:rPr>
          <w:spacing w:val="-18"/>
        </w:rPr>
        <w:t xml:space="preserve"> </w:t>
      </w:r>
      <w:hyperlink w:anchor="_bookmark72" w:history="1">
        <w:r>
          <w:t>3.11a).</w:t>
        </w:r>
      </w:hyperlink>
    </w:p>
    <w:p w:rsidR="00F45610" w:rsidRDefault="00F45610">
      <w:pPr>
        <w:pStyle w:val="BodyText"/>
      </w:pPr>
    </w:p>
    <w:p w:rsidR="00F45610" w:rsidRDefault="00F45610">
      <w:pPr>
        <w:pStyle w:val="BodyText"/>
        <w:spacing w:before="8"/>
        <w:rPr>
          <w:sz w:val="22"/>
        </w:rPr>
      </w:pPr>
    </w:p>
    <w:p w:rsidR="00F45610" w:rsidRDefault="008D4F3A">
      <w:pPr>
        <w:pStyle w:val="Heading2"/>
        <w:ind w:left="110" w:firstLine="0"/>
      </w:pPr>
      <w:bookmarkStart w:id="228" w:name="3.8_Summary_of_Attachment_Techniques"/>
      <w:bookmarkStart w:id="229" w:name="_bookmark73"/>
      <w:bookmarkEnd w:id="228"/>
      <w:bookmarkEnd w:id="229"/>
      <w:r>
        <w:t>3.8     Summary of Attachment Techniques</w:t>
      </w:r>
    </w:p>
    <w:p w:rsidR="00F45610" w:rsidRDefault="008D4F3A">
      <w:pPr>
        <w:pStyle w:val="BodyText"/>
        <w:spacing w:before="273" w:line="252" w:lineRule="auto"/>
        <w:ind w:left="110" w:right="108"/>
        <w:jc w:val="both"/>
      </w:pPr>
      <w:r>
        <w:t xml:space="preserve">Although the tested attachment techniques were developed using the same framework, </w:t>
      </w:r>
      <w:proofErr w:type="gramStart"/>
      <w:r>
        <w:t>our per</w:t>
      </w:r>
      <w:proofErr w:type="gramEnd"/>
      <w:r>
        <w:t xml:space="preserve">- </w:t>
      </w:r>
      <w:proofErr w:type="spellStart"/>
      <w:r>
        <w:t>formance</w:t>
      </w:r>
      <w:proofErr w:type="spellEnd"/>
      <w:r>
        <w:t xml:space="preserve"> testing demonstrates that they </w:t>
      </w:r>
      <w:r>
        <w:rPr>
          <w:spacing w:val="-3"/>
        </w:rPr>
        <w:t xml:space="preserve">have </w:t>
      </w:r>
      <w:r>
        <w:t>their own unique advantages and weakness. A limitation</w:t>
      </w:r>
      <w:r>
        <w:rPr>
          <w:spacing w:val="-7"/>
        </w:rPr>
        <w:t xml:space="preserve"> </w:t>
      </w:r>
      <w:r>
        <w:t>of</w:t>
      </w:r>
      <w:r>
        <w:rPr>
          <w:spacing w:val="-7"/>
        </w:rPr>
        <w:t xml:space="preserve"> </w:t>
      </w:r>
      <w:r>
        <w:t>our</w:t>
      </w:r>
      <w:r>
        <w:rPr>
          <w:spacing w:val="-7"/>
        </w:rPr>
        <w:t xml:space="preserve"> </w:t>
      </w:r>
      <w:r>
        <w:t>evaluation</w:t>
      </w:r>
      <w:r>
        <w:rPr>
          <w:spacing w:val="-7"/>
        </w:rPr>
        <w:t xml:space="preserve"> </w:t>
      </w:r>
      <w:r>
        <w:t>is</w:t>
      </w:r>
      <w:r>
        <w:rPr>
          <w:spacing w:val="-7"/>
        </w:rPr>
        <w:t xml:space="preserve"> </w:t>
      </w:r>
      <w:r>
        <w:t>its</w:t>
      </w:r>
      <w:r>
        <w:rPr>
          <w:spacing w:val="-7"/>
        </w:rPr>
        <w:t xml:space="preserve"> </w:t>
      </w:r>
      <w:r>
        <w:t>focus</w:t>
      </w:r>
      <w:r>
        <w:rPr>
          <w:spacing w:val="-7"/>
        </w:rPr>
        <w:t xml:space="preserve"> </w:t>
      </w:r>
      <w:r>
        <w:t>on</w:t>
      </w:r>
      <w:r>
        <w:rPr>
          <w:spacing w:val="-7"/>
        </w:rPr>
        <w:t xml:space="preserve"> </w:t>
      </w:r>
      <w:r>
        <w:t>3D</w:t>
      </w:r>
      <w:r>
        <w:rPr>
          <w:spacing w:val="-7"/>
        </w:rPr>
        <w:t xml:space="preserve"> </w:t>
      </w:r>
      <w:r>
        <w:t>printed</w:t>
      </w:r>
      <w:r>
        <w:rPr>
          <w:spacing w:val="-7"/>
        </w:rPr>
        <w:t xml:space="preserve"> </w:t>
      </w:r>
      <w:r>
        <w:t>existing</w:t>
      </w:r>
      <w:r>
        <w:rPr>
          <w:spacing w:val="-7"/>
        </w:rPr>
        <w:t xml:space="preserve"> </w:t>
      </w:r>
      <w:r>
        <w:t>objects.</w:t>
      </w:r>
      <w:r>
        <w:rPr>
          <w:spacing w:val="9"/>
        </w:rPr>
        <w:t xml:space="preserve"> </w:t>
      </w:r>
      <w:r>
        <w:t>In</w:t>
      </w:r>
      <w:r>
        <w:rPr>
          <w:spacing w:val="-7"/>
        </w:rPr>
        <w:t xml:space="preserve"> </w:t>
      </w:r>
      <w:r>
        <w:t>this</w:t>
      </w:r>
      <w:r>
        <w:rPr>
          <w:spacing w:val="-7"/>
        </w:rPr>
        <w:t xml:space="preserve"> </w:t>
      </w:r>
      <w:r>
        <w:t>discussion</w:t>
      </w:r>
      <w:r>
        <w:rPr>
          <w:spacing w:val="-7"/>
        </w:rPr>
        <w:t xml:space="preserve"> </w:t>
      </w:r>
      <w:r>
        <w:t>we</w:t>
      </w:r>
      <w:r>
        <w:rPr>
          <w:spacing w:val="-7"/>
        </w:rPr>
        <w:t xml:space="preserve"> </w:t>
      </w:r>
      <w:r>
        <w:t>pro- vide some anecdotal intuition about other factors that might affect the reliability of attachments fabricated by our techniques. Further, to better understand these techniques as a whole, we also discuss</w:t>
      </w:r>
      <w:r>
        <w:rPr>
          <w:spacing w:val="-6"/>
        </w:rPr>
        <w:t xml:space="preserve"> </w:t>
      </w:r>
      <w:r>
        <w:t>some</w:t>
      </w:r>
      <w:r>
        <w:rPr>
          <w:spacing w:val="-6"/>
        </w:rPr>
        <w:t xml:space="preserve"> </w:t>
      </w:r>
      <w:r>
        <w:t>practical</w:t>
      </w:r>
      <w:r>
        <w:rPr>
          <w:spacing w:val="-6"/>
        </w:rPr>
        <w:t xml:space="preserve"> </w:t>
      </w:r>
      <w:r>
        <w:t>issues</w:t>
      </w:r>
      <w:r>
        <w:rPr>
          <w:spacing w:val="-6"/>
        </w:rPr>
        <w:t xml:space="preserve"> </w:t>
      </w:r>
      <w:r>
        <w:t>in</w:t>
      </w:r>
      <w:r>
        <w:rPr>
          <w:spacing w:val="-6"/>
        </w:rPr>
        <w:t xml:space="preserve"> </w:t>
      </w:r>
      <w:r>
        <w:t>comparison</w:t>
      </w:r>
      <w:r>
        <w:rPr>
          <w:spacing w:val="-6"/>
        </w:rPr>
        <w:t xml:space="preserve"> </w:t>
      </w:r>
      <w:r>
        <w:t>with</w:t>
      </w:r>
      <w:r>
        <w:rPr>
          <w:spacing w:val="-6"/>
        </w:rPr>
        <w:t xml:space="preserve"> </w:t>
      </w:r>
      <w:r>
        <w:t>one</w:t>
      </w:r>
      <w:r>
        <w:rPr>
          <w:spacing w:val="-6"/>
        </w:rPr>
        <w:t xml:space="preserve"> </w:t>
      </w:r>
      <w:r>
        <w:t>another.</w:t>
      </w:r>
    </w:p>
    <w:p w:rsidR="00F45610" w:rsidRDefault="008D4F3A">
      <w:pPr>
        <w:pStyle w:val="BodyText"/>
        <w:spacing w:before="16" w:line="252" w:lineRule="auto"/>
        <w:ind w:left="110" w:right="107" w:firstLine="351"/>
        <w:jc w:val="both"/>
      </w:pPr>
      <w:r>
        <w:t>Print-over,</w:t>
      </w:r>
      <w:r>
        <w:rPr>
          <w:spacing w:val="-5"/>
        </w:rPr>
        <w:t xml:space="preserve"> </w:t>
      </w:r>
      <w:r>
        <w:t>as</w:t>
      </w:r>
      <w:r>
        <w:rPr>
          <w:spacing w:val="-5"/>
        </w:rPr>
        <w:t xml:space="preserve"> </w:t>
      </w:r>
      <w:r>
        <w:t>shown</w:t>
      </w:r>
      <w:r>
        <w:rPr>
          <w:spacing w:val="-5"/>
        </w:rPr>
        <w:t xml:space="preserve"> </w:t>
      </w:r>
      <w:r>
        <w:t>in</w:t>
      </w:r>
      <w:r>
        <w:rPr>
          <w:spacing w:val="-5"/>
        </w:rPr>
        <w:t xml:space="preserve"> </w:t>
      </w:r>
      <w:r>
        <w:t>our</w:t>
      </w:r>
      <w:r>
        <w:rPr>
          <w:spacing w:val="-5"/>
        </w:rPr>
        <w:t xml:space="preserve"> </w:t>
      </w:r>
      <w:r>
        <w:t>evaluation,</w:t>
      </w:r>
      <w:r>
        <w:rPr>
          <w:spacing w:val="-5"/>
        </w:rPr>
        <w:t xml:space="preserve"> </w:t>
      </w:r>
      <w:r>
        <w:t>creates</w:t>
      </w:r>
      <w:r>
        <w:rPr>
          <w:spacing w:val="-5"/>
        </w:rPr>
        <w:t xml:space="preserve"> </w:t>
      </w:r>
      <w:r>
        <w:t>strong</w:t>
      </w:r>
      <w:r>
        <w:rPr>
          <w:spacing w:val="-5"/>
        </w:rPr>
        <w:t xml:space="preserve"> </w:t>
      </w:r>
      <w:r>
        <w:t>adhesion</w:t>
      </w:r>
      <w:r>
        <w:rPr>
          <w:spacing w:val="-5"/>
        </w:rPr>
        <w:t xml:space="preserve"> </w:t>
      </w:r>
      <w:r>
        <w:t>between</w:t>
      </w:r>
      <w:r>
        <w:rPr>
          <w:spacing w:val="-5"/>
        </w:rPr>
        <w:t xml:space="preserve"> </w:t>
      </w:r>
      <w:r>
        <w:t>attachments</w:t>
      </w:r>
      <w:r>
        <w:rPr>
          <w:spacing w:val="-5"/>
        </w:rPr>
        <w:t xml:space="preserve"> </w:t>
      </w:r>
      <w:r>
        <w:t>and</w:t>
      </w:r>
      <w:r>
        <w:rPr>
          <w:spacing w:val="-5"/>
        </w:rPr>
        <w:t xml:space="preserve"> </w:t>
      </w:r>
      <w:proofErr w:type="spellStart"/>
      <w:r>
        <w:t>ob</w:t>
      </w:r>
      <w:proofErr w:type="spellEnd"/>
      <w:r>
        <w:t xml:space="preserve">- jects that are made of the same or very similar material. It also requires no post-processing. </w:t>
      </w:r>
      <w:r>
        <w:rPr>
          <w:spacing w:val="-4"/>
        </w:rPr>
        <w:t xml:space="preserve">However, </w:t>
      </w:r>
      <w:r>
        <w:t xml:space="preserve">it has weak adhesion on some materials. For example, when making the LED torch (Figure </w:t>
      </w:r>
      <w:hyperlink w:anchor="_bookmark35" w:history="1">
        <w:r>
          <w:t>3.1a),</w:t>
        </w:r>
      </w:hyperlink>
      <w:r>
        <w:t xml:space="preserve"> our initial attempt to directly print on the metal shell of the battery was not </w:t>
      </w:r>
      <w:proofErr w:type="spellStart"/>
      <w:r>
        <w:t>suc</w:t>
      </w:r>
      <w:proofErr w:type="spellEnd"/>
      <w:r>
        <w:t xml:space="preserve">- </w:t>
      </w:r>
      <w:proofErr w:type="spellStart"/>
      <w:r>
        <w:t>cessful</w:t>
      </w:r>
      <w:proofErr w:type="spellEnd"/>
      <w:r>
        <w:t xml:space="preserve">. The problem was eventually solved by the simple addition of a thin layer of glue </w:t>
      </w:r>
      <w:proofErr w:type="gramStart"/>
      <w:r>
        <w:t>on  top</w:t>
      </w:r>
      <w:proofErr w:type="gramEnd"/>
      <w:r>
        <w:t xml:space="preserve"> of the battery shell. </w:t>
      </w:r>
      <w:r>
        <w:rPr>
          <w:spacing w:val="-10"/>
        </w:rPr>
        <w:t xml:space="preserve">We </w:t>
      </w:r>
      <w:r>
        <w:t xml:space="preserve">expect that the use of a glue layer will show promise in other </w:t>
      </w:r>
      <w:proofErr w:type="spellStart"/>
      <w:r>
        <w:t>situa</w:t>
      </w:r>
      <w:proofErr w:type="spellEnd"/>
      <w:r>
        <w:t xml:space="preserve">- </w:t>
      </w:r>
      <w:proofErr w:type="spellStart"/>
      <w:r>
        <w:t>tions</w:t>
      </w:r>
      <w:proofErr w:type="spellEnd"/>
      <w:r>
        <w:t xml:space="preserve"> as well, but substantially more experimentation and testing is required before its range</w:t>
      </w:r>
      <w:r>
        <w:rPr>
          <w:spacing w:val="-39"/>
        </w:rPr>
        <w:t xml:space="preserve"> </w:t>
      </w:r>
      <w:r>
        <w:t>and</w:t>
      </w:r>
    </w:p>
    <w:p w:rsidR="00F45610" w:rsidRDefault="00F45610">
      <w:pPr>
        <w:spacing w:line="252" w:lineRule="auto"/>
        <w:jc w:val="both"/>
        <w:sectPr w:rsidR="00F45610">
          <w:footerReference w:type="default" r:id="rId84"/>
          <w:pgSz w:w="12240" w:h="15840"/>
          <w:pgMar w:top="1120" w:right="1420" w:bottom="1480" w:left="1420" w:header="595" w:footer="1286" w:gutter="0"/>
          <w:pgNumType w:start="32"/>
          <w:cols w:space="720"/>
        </w:sectPr>
      </w:pPr>
    </w:p>
    <w:p w:rsidR="00F45610" w:rsidRDefault="00F45610">
      <w:pPr>
        <w:pStyle w:val="BodyText"/>
        <w:spacing w:before="8"/>
        <w:rPr>
          <w:sz w:val="8"/>
        </w:rPr>
      </w:pPr>
    </w:p>
    <w:p w:rsidR="00F45610" w:rsidRDefault="008D4F3A">
      <w:pPr>
        <w:pStyle w:val="BodyText"/>
        <w:spacing w:before="59"/>
        <w:ind w:left="109"/>
      </w:pPr>
      <w:proofErr w:type="gramStart"/>
      <w:r>
        <w:t>properties</w:t>
      </w:r>
      <w:proofErr w:type="gramEnd"/>
      <w:r>
        <w:t xml:space="preserve"> can be precisely understood.</w:t>
      </w:r>
    </w:p>
    <w:p w:rsidR="00F45610" w:rsidRDefault="008D4F3A">
      <w:pPr>
        <w:pStyle w:val="BodyText"/>
        <w:spacing w:before="13" w:line="252" w:lineRule="auto"/>
        <w:ind w:left="109" w:right="107" w:firstLine="351"/>
        <w:jc w:val="right"/>
      </w:pPr>
      <w:r>
        <w:t>Affixing with adhesives is widely applicable to a range of geometry and material. But</w:t>
      </w:r>
      <w:r>
        <w:rPr>
          <w:spacing w:val="58"/>
        </w:rPr>
        <w:t xml:space="preserve"> </w:t>
      </w:r>
      <w:r>
        <w:t>it</w:t>
      </w:r>
      <w:r>
        <w:rPr>
          <w:spacing w:val="2"/>
        </w:rPr>
        <w:t xml:space="preserve"> </w:t>
      </w:r>
      <w:r>
        <w:t>re-</w:t>
      </w:r>
      <w:r>
        <w:rPr>
          <w:w w:val="99"/>
        </w:rPr>
        <w:t xml:space="preserve"> </w:t>
      </w:r>
      <w:r>
        <w:t>quires</w:t>
      </w:r>
      <w:r>
        <w:rPr>
          <w:spacing w:val="-9"/>
        </w:rPr>
        <w:t xml:space="preserve"> </w:t>
      </w:r>
      <w:r>
        <w:t>good</w:t>
      </w:r>
      <w:r>
        <w:rPr>
          <w:spacing w:val="-9"/>
        </w:rPr>
        <w:t xml:space="preserve"> </w:t>
      </w:r>
      <w:r>
        <w:t>selection</w:t>
      </w:r>
      <w:r>
        <w:rPr>
          <w:spacing w:val="-9"/>
        </w:rPr>
        <w:t xml:space="preserve"> </w:t>
      </w:r>
      <w:r>
        <w:t>of</w:t>
      </w:r>
      <w:r>
        <w:rPr>
          <w:spacing w:val="-9"/>
        </w:rPr>
        <w:t xml:space="preserve"> </w:t>
      </w:r>
      <w:r>
        <w:t>adhesives,</w:t>
      </w:r>
      <w:r>
        <w:rPr>
          <w:spacing w:val="-8"/>
        </w:rPr>
        <w:t xml:space="preserve"> </w:t>
      </w:r>
      <w:r>
        <w:t>and</w:t>
      </w:r>
      <w:r>
        <w:rPr>
          <w:spacing w:val="-9"/>
        </w:rPr>
        <w:t xml:space="preserve"> </w:t>
      </w:r>
      <w:r>
        <w:t>in</w:t>
      </w:r>
      <w:r>
        <w:rPr>
          <w:spacing w:val="-9"/>
        </w:rPr>
        <w:t xml:space="preserve"> </w:t>
      </w:r>
      <w:r>
        <w:t>some</w:t>
      </w:r>
      <w:r>
        <w:rPr>
          <w:spacing w:val="-9"/>
        </w:rPr>
        <w:t xml:space="preserve"> </w:t>
      </w:r>
      <w:r>
        <w:t>cases</w:t>
      </w:r>
      <w:r>
        <w:rPr>
          <w:spacing w:val="-9"/>
        </w:rPr>
        <w:t xml:space="preserve"> </w:t>
      </w:r>
      <w:r>
        <w:t>careful</w:t>
      </w:r>
      <w:r>
        <w:rPr>
          <w:spacing w:val="-9"/>
        </w:rPr>
        <w:t xml:space="preserve"> </w:t>
      </w:r>
      <w:r>
        <w:t>handling</w:t>
      </w:r>
      <w:r>
        <w:rPr>
          <w:spacing w:val="-9"/>
        </w:rPr>
        <w:t xml:space="preserve"> </w:t>
      </w:r>
      <w:r>
        <w:t>of</w:t>
      </w:r>
      <w:r>
        <w:rPr>
          <w:spacing w:val="-9"/>
        </w:rPr>
        <w:t xml:space="preserve"> </w:t>
      </w:r>
      <w:r>
        <w:t>the</w:t>
      </w:r>
      <w:r>
        <w:rPr>
          <w:spacing w:val="-9"/>
        </w:rPr>
        <w:t xml:space="preserve"> </w:t>
      </w:r>
      <w:r>
        <w:t>amount</w:t>
      </w:r>
      <w:r>
        <w:rPr>
          <w:spacing w:val="-9"/>
        </w:rPr>
        <w:t xml:space="preserve"> </w:t>
      </w:r>
      <w:r>
        <w:t>and</w:t>
      </w:r>
      <w:r>
        <w:rPr>
          <w:spacing w:val="-9"/>
        </w:rPr>
        <w:t xml:space="preserve"> </w:t>
      </w:r>
      <w:r>
        <w:t>mixing</w:t>
      </w:r>
      <w:r>
        <w:rPr>
          <w:w w:val="99"/>
        </w:rPr>
        <w:t xml:space="preserve"> </w:t>
      </w:r>
      <w:r>
        <w:t>of ingredients in order to achieve the best adhesion. Compared with the other</w:t>
      </w:r>
      <w:r>
        <w:rPr>
          <w:spacing w:val="8"/>
        </w:rPr>
        <w:t xml:space="preserve"> </w:t>
      </w:r>
      <w:r>
        <w:t>techniques</w:t>
      </w:r>
      <w:r>
        <w:rPr>
          <w:spacing w:val="7"/>
        </w:rPr>
        <w:t xml:space="preserve"> </w:t>
      </w:r>
      <w:r>
        <w:t>(e.g.,</w:t>
      </w:r>
      <w:r>
        <w:rPr>
          <w:w w:val="99"/>
        </w:rPr>
        <w:t xml:space="preserve"> </w:t>
      </w:r>
      <w:r>
        <w:t>print-over and print-through), affixing with adhesives relies perhaps the most on</w:t>
      </w:r>
      <w:r>
        <w:rPr>
          <w:spacing w:val="50"/>
        </w:rPr>
        <w:t xml:space="preserve"> </w:t>
      </w:r>
      <w:r>
        <w:t>the</w:t>
      </w:r>
      <w:r>
        <w:rPr>
          <w:spacing w:val="15"/>
        </w:rPr>
        <w:t xml:space="preserve"> </w:t>
      </w:r>
      <w:r>
        <w:t>expertise</w:t>
      </w:r>
      <w:r>
        <w:rPr>
          <w:w w:val="99"/>
        </w:rPr>
        <w:t xml:space="preserve"> </w:t>
      </w:r>
      <w:r>
        <w:t>of the users.</w:t>
      </w:r>
      <w:r>
        <w:rPr>
          <w:spacing w:val="42"/>
        </w:rPr>
        <w:t xml:space="preserve"> </w:t>
      </w:r>
      <w:r>
        <w:t>Affixing with straps is easily adjustable and also makes an attachment</w:t>
      </w:r>
      <w:r>
        <w:rPr>
          <w:spacing w:val="17"/>
        </w:rPr>
        <w:t xml:space="preserve"> </w:t>
      </w:r>
      <w:r>
        <w:t>reusable.</w:t>
      </w:r>
      <w:r>
        <w:rPr>
          <w:w w:val="99"/>
        </w:rPr>
        <w:t xml:space="preserve"> </w:t>
      </w:r>
      <w:r>
        <w:rPr>
          <w:spacing w:val="-4"/>
        </w:rPr>
        <w:t xml:space="preserve">However, </w:t>
      </w:r>
      <w:r>
        <w:t>it could be less aesthetically desirable for some use cases. Surprisingly,</w:t>
      </w:r>
      <w:r>
        <w:rPr>
          <w:spacing w:val="21"/>
        </w:rPr>
        <w:t xml:space="preserve"> </w:t>
      </w:r>
      <w:r>
        <w:t>within</w:t>
      </w:r>
      <w:r>
        <w:rPr>
          <w:spacing w:val="20"/>
        </w:rPr>
        <w:t xml:space="preserve"> </w:t>
      </w:r>
      <w:r>
        <w:t>the</w:t>
      </w:r>
      <w:r>
        <w:rPr>
          <w:w w:val="99"/>
        </w:rPr>
        <w:t xml:space="preserve"> </w:t>
      </w:r>
      <w:r>
        <w:t>range of our tests, as curvature increased strapping attachment became</w:t>
      </w:r>
      <w:r>
        <w:rPr>
          <w:spacing w:val="26"/>
        </w:rPr>
        <w:t xml:space="preserve"> </w:t>
      </w:r>
      <w:r>
        <w:t>stronger, whereas</w:t>
      </w:r>
      <w:r>
        <w:rPr>
          <w:spacing w:val="28"/>
        </w:rPr>
        <w:t xml:space="preserve"> </w:t>
      </w:r>
      <w:r>
        <w:t>all</w:t>
      </w:r>
      <w:r>
        <w:rPr>
          <w:w w:val="99"/>
        </w:rPr>
        <w:t xml:space="preserve"> </w:t>
      </w:r>
      <w:r>
        <w:t xml:space="preserve">other techniques became </w:t>
      </w:r>
      <w:r>
        <w:rPr>
          <w:spacing w:val="-3"/>
        </w:rPr>
        <w:t xml:space="preserve">weaker. </w:t>
      </w:r>
      <w:r>
        <w:rPr>
          <w:spacing w:val="-10"/>
        </w:rPr>
        <w:t xml:space="preserve">We </w:t>
      </w:r>
      <w:r>
        <w:t>hypothesize that when the interface between</w:t>
      </w:r>
      <w:r>
        <w:rPr>
          <w:spacing w:val="23"/>
        </w:rPr>
        <w:t xml:space="preserve"> </w:t>
      </w:r>
      <w:r>
        <w:t>the</w:t>
      </w:r>
      <w:r>
        <w:rPr>
          <w:spacing w:val="8"/>
        </w:rPr>
        <w:t xml:space="preserve"> </w:t>
      </w:r>
      <w:r>
        <w:t>existing</w:t>
      </w:r>
      <w:r>
        <w:rPr>
          <w:w w:val="99"/>
        </w:rPr>
        <w:t xml:space="preserve"> </w:t>
      </w:r>
      <w:r>
        <w:t>object and the compliant strap has higher curvature, it requires more deformation of the</w:t>
      </w:r>
      <w:r>
        <w:rPr>
          <w:spacing w:val="-1"/>
        </w:rPr>
        <w:t xml:space="preserve"> </w:t>
      </w:r>
      <w:r>
        <w:t>strap</w:t>
      </w:r>
      <w:r>
        <w:rPr>
          <w:spacing w:val="-1"/>
        </w:rPr>
        <w:t xml:space="preserve"> </w:t>
      </w:r>
      <w:r>
        <w:t>in</w:t>
      </w:r>
      <w:r>
        <w:rPr>
          <w:w w:val="99"/>
        </w:rPr>
        <w:t xml:space="preserve"> </w:t>
      </w:r>
      <w:r>
        <w:t>order for the object to slip.</w:t>
      </w:r>
      <w:r>
        <w:rPr>
          <w:spacing w:val="26"/>
        </w:rPr>
        <w:t xml:space="preserve"> </w:t>
      </w:r>
      <w:r>
        <w:t>Thus the strap can sustain a higher pull force when the</w:t>
      </w:r>
      <w:r>
        <w:rPr>
          <w:spacing w:val="17"/>
        </w:rPr>
        <w:t xml:space="preserve"> </w:t>
      </w:r>
      <w:r>
        <w:t>curvature</w:t>
      </w:r>
      <w:r>
        <w:rPr>
          <w:w w:val="99"/>
        </w:rPr>
        <w:t xml:space="preserve"> </w:t>
      </w:r>
      <w:r>
        <w:t xml:space="preserve">increases. </w:t>
      </w:r>
      <w:r>
        <w:rPr>
          <w:spacing w:val="-4"/>
        </w:rPr>
        <w:t xml:space="preserve">However, </w:t>
      </w:r>
      <w:r>
        <w:t>this hypothesis requires more investigation. Print-through is a</w:t>
      </w:r>
      <w:r>
        <w:rPr>
          <w:spacing w:val="57"/>
        </w:rPr>
        <w:t xml:space="preserve"> </w:t>
      </w:r>
      <w:r>
        <w:t>natural</w:t>
      </w:r>
      <w:r>
        <w:rPr>
          <w:spacing w:val="13"/>
        </w:rPr>
        <w:t xml:space="preserve"> </w:t>
      </w:r>
      <w:r>
        <w:t>at-</w:t>
      </w:r>
      <w:r>
        <w:rPr>
          <w:w w:val="99"/>
        </w:rPr>
        <w:t xml:space="preserve"> </w:t>
      </w:r>
      <w:proofErr w:type="spellStart"/>
      <w:r>
        <w:t>tachment</w:t>
      </w:r>
      <w:proofErr w:type="spellEnd"/>
      <w:r>
        <w:rPr>
          <w:spacing w:val="-10"/>
        </w:rPr>
        <w:t xml:space="preserve"> </w:t>
      </w:r>
      <w:r>
        <w:t>mechanism</w:t>
      </w:r>
      <w:r>
        <w:rPr>
          <w:spacing w:val="-10"/>
        </w:rPr>
        <w:t xml:space="preserve"> </w:t>
      </w:r>
      <w:r>
        <w:t>that</w:t>
      </w:r>
      <w:r>
        <w:rPr>
          <w:spacing w:val="-10"/>
        </w:rPr>
        <w:t xml:space="preserve"> </w:t>
      </w:r>
      <w:r>
        <w:t>requires</w:t>
      </w:r>
      <w:r>
        <w:rPr>
          <w:spacing w:val="-9"/>
        </w:rPr>
        <w:t xml:space="preserve"> </w:t>
      </w:r>
      <w:r>
        <w:t>no</w:t>
      </w:r>
      <w:r>
        <w:rPr>
          <w:spacing w:val="-10"/>
        </w:rPr>
        <w:t xml:space="preserve"> </w:t>
      </w:r>
      <w:r>
        <w:t>adhesion</w:t>
      </w:r>
      <w:r>
        <w:rPr>
          <w:spacing w:val="-10"/>
        </w:rPr>
        <w:t xml:space="preserve"> </w:t>
      </w:r>
      <w:r>
        <w:t>or</w:t>
      </w:r>
      <w:r>
        <w:rPr>
          <w:spacing w:val="-10"/>
        </w:rPr>
        <w:t xml:space="preserve"> </w:t>
      </w:r>
      <w:r>
        <w:t>fastening.</w:t>
      </w:r>
      <w:r>
        <w:rPr>
          <w:spacing w:val="8"/>
        </w:rPr>
        <w:t xml:space="preserve"> </w:t>
      </w:r>
      <w:r>
        <w:rPr>
          <w:spacing w:val="-4"/>
        </w:rPr>
        <w:t>However,</w:t>
      </w:r>
      <w:r>
        <w:rPr>
          <w:spacing w:val="-9"/>
        </w:rPr>
        <w:t xml:space="preserve"> </w:t>
      </w:r>
      <w:r>
        <w:t>it</w:t>
      </w:r>
      <w:r>
        <w:rPr>
          <w:spacing w:val="-9"/>
        </w:rPr>
        <w:t xml:space="preserve"> </w:t>
      </w:r>
      <w:r>
        <w:t>has</w:t>
      </w:r>
      <w:r>
        <w:rPr>
          <w:spacing w:val="-10"/>
        </w:rPr>
        <w:t xml:space="preserve"> </w:t>
      </w:r>
      <w:r>
        <w:t>limited</w:t>
      </w:r>
      <w:r>
        <w:rPr>
          <w:spacing w:val="-10"/>
        </w:rPr>
        <w:t xml:space="preserve"> </w:t>
      </w:r>
      <w:r>
        <w:t>scope</w:t>
      </w:r>
      <w:r>
        <w:rPr>
          <w:spacing w:val="-10"/>
        </w:rPr>
        <w:t xml:space="preserve"> </w:t>
      </w:r>
      <w:r>
        <w:t>of</w:t>
      </w:r>
      <w:r>
        <w:rPr>
          <w:spacing w:val="-10"/>
        </w:rPr>
        <w:t xml:space="preserve"> </w:t>
      </w:r>
      <w:r>
        <w:t>use</w:t>
      </w:r>
      <w:r>
        <w:rPr>
          <w:w w:val="99"/>
        </w:rPr>
        <w:t xml:space="preserve"> </w:t>
      </w:r>
      <w:r>
        <w:t>as</w:t>
      </w:r>
      <w:r>
        <w:rPr>
          <w:spacing w:val="-4"/>
        </w:rPr>
        <w:t xml:space="preserve"> </w:t>
      </w:r>
      <w:r>
        <w:t>only</w:t>
      </w:r>
      <w:r>
        <w:rPr>
          <w:spacing w:val="-4"/>
        </w:rPr>
        <w:t xml:space="preserve"> </w:t>
      </w:r>
      <w:r>
        <w:t>some</w:t>
      </w:r>
      <w:r>
        <w:rPr>
          <w:spacing w:val="-4"/>
        </w:rPr>
        <w:t xml:space="preserve"> </w:t>
      </w:r>
      <w:r>
        <w:t>objects</w:t>
      </w:r>
      <w:r>
        <w:rPr>
          <w:spacing w:val="-4"/>
        </w:rPr>
        <w:t xml:space="preserve"> </w:t>
      </w:r>
      <w:r>
        <w:rPr>
          <w:spacing w:val="-3"/>
        </w:rPr>
        <w:t>have</w:t>
      </w:r>
      <w:r>
        <w:rPr>
          <w:spacing w:val="-4"/>
        </w:rPr>
        <w:t xml:space="preserve"> </w:t>
      </w:r>
      <w:r>
        <w:t>appropriate</w:t>
      </w:r>
      <w:r>
        <w:rPr>
          <w:spacing w:val="-4"/>
        </w:rPr>
        <w:t xml:space="preserve"> </w:t>
      </w:r>
      <w:r>
        <w:t>holes</w:t>
      </w:r>
      <w:r>
        <w:rPr>
          <w:spacing w:val="-4"/>
        </w:rPr>
        <w:t xml:space="preserve"> </w:t>
      </w:r>
      <w:r>
        <w:t>or</w:t>
      </w:r>
      <w:r>
        <w:rPr>
          <w:spacing w:val="-4"/>
        </w:rPr>
        <w:t xml:space="preserve"> </w:t>
      </w:r>
      <w:r>
        <w:t>loops</w:t>
      </w:r>
      <w:r>
        <w:rPr>
          <w:spacing w:val="-4"/>
        </w:rPr>
        <w:t xml:space="preserve"> </w:t>
      </w:r>
      <w:r>
        <w:t>that</w:t>
      </w:r>
      <w:r>
        <w:rPr>
          <w:spacing w:val="-4"/>
        </w:rPr>
        <w:t xml:space="preserve"> </w:t>
      </w:r>
      <w:r>
        <w:t>are</w:t>
      </w:r>
      <w:r>
        <w:rPr>
          <w:spacing w:val="-4"/>
        </w:rPr>
        <w:t xml:space="preserve"> </w:t>
      </w:r>
      <w:r>
        <w:t>required</w:t>
      </w:r>
      <w:r>
        <w:rPr>
          <w:spacing w:val="-4"/>
        </w:rPr>
        <w:t xml:space="preserve"> </w:t>
      </w:r>
      <w:r>
        <w:t>to</w:t>
      </w:r>
      <w:r>
        <w:rPr>
          <w:spacing w:val="-4"/>
        </w:rPr>
        <w:t xml:space="preserve"> </w:t>
      </w:r>
      <w:r>
        <w:t>perform</w:t>
      </w:r>
      <w:r>
        <w:rPr>
          <w:spacing w:val="-4"/>
        </w:rPr>
        <w:t xml:space="preserve"> </w:t>
      </w:r>
      <w:r>
        <w:t>this</w:t>
      </w:r>
      <w:r>
        <w:rPr>
          <w:spacing w:val="-4"/>
        </w:rPr>
        <w:t xml:space="preserve"> </w:t>
      </w:r>
      <w:r>
        <w:t>technique.</w:t>
      </w:r>
      <w:r>
        <w:rPr>
          <w:w w:val="99"/>
        </w:rPr>
        <w:t xml:space="preserve"> </w:t>
      </w:r>
      <w:r>
        <w:t>Despite</w:t>
      </w:r>
      <w:r>
        <w:rPr>
          <w:spacing w:val="28"/>
        </w:rPr>
        <w:t xml:space="preserve"> </w:t>
      </w:r>
      <w:r>
        <w:t>its</w:t>
      </w:r>
      <w:r>
        <w:rPr>
          <w:spacing w:val="28"/>
        </w:rPr>
        <w:t xml:space="preserve"> </w:t>
      </w:r>
      <w:r>
        <w:t>increasing</w:t>
      </w:r>
      <w:r>
        <w:rPr>
          <w:spacing w:val="28"/>
        </w:rPr>
        <w:t xml:space="preserve"> </w:t>
      </w:r>
      <w:r>
        <w:t>popularity,</w:t>
      </w:r>
      <w:r>
        <w:rPr>
          <w:spacing w:val="36"/>
        </w:rPr>
        <w:t xml:space="preserve"> </w:t>
      </w:r>
      <w:r>
        <w:t>3D</w:t>
      </w:r>
      <w:r>
        <w:rPr>
          <w:spacing w:val="28"/>
        </w:rPr>
        <w:t xml:space="preserve"> </w:t>
      </w:r>
      <w:r>
        <w:t>printing</w:t>
      </w:r>
      <w:r>
        <w:rPr>
          <w:spacing w:val="28"/>
        </w:rPr>
        <w:t xml:space="preserve"> </w:t>
      </w:r>
      <w:r>
        <w:t>has</w:t>
      </w:r>
      <w:r>
        <w:rPr>
          <w:spacing w:val="28"/>
        </w:rPr>
        <w:t xml:space="preserve"> </w:t>
      </w:r>
      <w:r>
        <w:t>been</w:t>
      </w:r>
      <w:r>
        <w:rPr>
          <w:spacing w:val="28"/>
        </w:rPr>
        <w:t xml:space="preserve"> </w:t>
      </w:r>
      <w:r>
        <w:t>used</w:t>
      </w:r>
      <w:r>
        <w:rPr>
          <w:spacing w:val="28"/>
        </w:rPr>
        <w:t xml:space="preserve"> </w:t>
      </w:r>
      <w:r>
        <w:t>almost</w:t>
      </w:r>
      <w:r>
        <w:rPr>
          <w:spacing w:val="28"/>
        </w:rPr>
        <w:t xml:space="preserve"> </w:t>
      </w:r>
      <w:r>
        <w:t>exclusively</w:t>
      </w:r>
      <w:r>
        <w:rPr>
          <w:spacing w:val="28"/>
        </w:rPr>
        <w:t xml:space="preserve"> </w:t>
      </w:r>
      <w:r>
        <w:t>to</w:t>
      </w:r>
      <w:r>
        <w:rPr>
          <w:spacing w:val="28"/>
        </w:rPr>
        <w:t xml:space="preserve"> </w:t>
      </w:r>
      <w:r>
        <w:t>create</w:t>
      </w:r>
      <w:r>
        <w:rPr>
          <w:w w:val="99"/>
        </w:rPr>
        <w:t xml:space="preserve"> </w:t>
      </w:r>
      <w:r>
        <w:t>objects</w:t>
      </w:r>
      <w:r>
        <w:rPr>
          <w:spacing w:val="24"/>
        </w:rPr>
        <w:t xml:space="preserve"> </w:t>
      </w:r>
      <w:r>
        <w:t>‘from</w:t>
      </w:r>
      <w:r>
        <w:rPr>
          <w:spacing w:val="24"/>
        </w:rPr>
        <w:t xml:space="preserve"> </w:t>
      </w:r>
      <w:r>
        <w:t>scratch’,</w:t>
      </w:r>
      <w:r>
        <w:rPr>
          <w:spacing w:val="31"/>
        </w:rPr>
        <w:t xml:space="preserve"> </w:t>
      </w:r>
      <w:r>
        <w:t>rather</w:t>
      </w:r>
      <w:r>
        <w:rPr>
          <w:spacing w:val="24"/>
        </w:rPr>
        <w:t xml:space="preserve"> </w:t>
      </w:r>
      <w:r>
        <w:t>than</w:t>
      </w:r>
      <w:r>
        <w:rPr>
          <w:spacing w:val="24"/>
        </w:rPr>
        <w:t xml:space="preserve"> </w:t>
      </w:r>
      <w:r>
        <w:t>leveraging</w:t>
      </w:r>
      <w:r>
        <w:rPr>
          <w:spacing w:val="24"/>
        </w:rPr>
        <w:t xml:space="preserve"> </w:t>
      </w:r>
      <w:r>
        <w:t>things</w:t>
      </w:r>
      <w:r>
        <w:rPr>
          <w:spacing w:val="24"/>
        </w:rPr>
        <w:t xml:space="preserve"> </w:t>
      </w:r>
      <w:r>
        <w:t>that</w:t>
      </w:r>
      <w:r>
        <w:rPr>
          <w:spacing w:val="24"/>
        </w:rPr>
        <w:t xml:space="preserve"> </w:t>
      </w:r>
      <w:r>
        <w:t>already</w:t>
      </w:r>
      <w:r>
        <w:rPr>
          <w:spacing w:val="24"/>
        </w:rPr>
        <w:t xml:space="preserve"> </w:t>
      </w:r>
      <w:r>
        <w:t>exist</w:t>
      </w:r>
      <w:r>
        <w:rPr>
          <w:spacing w:val="24"/>
        </w:rPr>
        <w:t xml:space="preserve"> </w:t>
      </w:r>
      <w:r>
        <w:t>in</w:t>
      </w:r>
      <w:r>
        <w:rPr>
          <w:spacing w:val="24"/>
        </w:rPr>
        <w:t xml:space="preserve"> </w:t>
      </w:r>
      <w:r>
        <w:t>our</w:t>
      </w:r>
      <w:r>
        <w:rPr>
          <w:spacing w:val="24"/>
        </w:rPr>
        <w:t xml:space="preserve"> </w:t>
      </w:r>
      <w:r>
        <w:t>day-to-day</w:t>
      </w:r>
      <w:r>
        <w:rPr>
          <w:spacing w:val="24"/>
        </w:rPr>
        <w:t xml:space="preserve"> </w:t>
      </w:r>
      <w:r>
        <w:t>life.</w:t>
      </w:r>
      <w:r>
        <w:rPr>
          <w:w w:val="99"/>
        </w:rPr>
        <w:t xml:space="preserve"> </w:t>
      </w:r>
      <w:r>
        <w:t>In this project, we present a framework for using 3D printing to augment everyday</w:t>
      </w:r>
      <w:r>
        <w:rPr>
          <w:spacing w:val="31"/>
        </w:rPr>
        <w:t xml:space="preserve"> </w:t>
      </w:r>
      <w:r>
        <w:t>objects,</w:t>
      </w:r>
      <w:r>
        <w:rPr>
          <w:spacing w:val="3"/>
        </w:rPr>
        <w:t xml:space="preserve"> </w:t>
      </w:r>
      <w:r>
        <w:t>and</w:t>
      </w:r>
      <w:r>
        <w:rPr>
          <w:w w:val="99"/>
        </w:rPr>
        <w:t xml:space="preserve"> </w:t>
      </w:r>
      <w:r>
        <w:t>provide</w:t>
      </w:r>
      <w:r>
        <w:rPr>
          <w:spacing w:val="-18"/>
        </w:rPr>
        <w:t xml:space="preserve"> </w:t>
      </w:r>
      <w:r>
        <w:t>specific</w:t>
      </w:r>
      <w:r>
        <w:rPr>
          <w:spacing w:val="-18"/>
        </w:rPr>
        <w:t xml:space="preserve"> </w:t>
      </w:r>
      <w:r>
        <w:t>analytical</w:t>
      </w:r>
      <w:r>
        <w:rPr>
          <w:spacing w:val="-18"/>
        </w:rPr>
        <w:t xml:space="preserve"> </w:t>
      </w:r>
      <w:r>
        <w:t>and</w:t>
      </w:r>
      <w:r>
        <w:rPr>
          <w:spacing w:val="-18"/>
        </w:rPr>
        <w:t xml:space="preserve"> </w:t>
      </w:r>
      <w:r>
        <w:t>computational</w:t>
      </w:r>
      <w:r>
        <w:rPr>
          <w:spacing w:val="-18"/>
        </w:rPr>
        <w:t xml:space="preserve"> </w:t>
      </w:r>
      <w:r>
        <w:t>support</w:t>
      </w:r>
      <w:r>
        <w:rPr>
          <w:spacing w:val="-18"/>
        </w:rPr>
        <w:t xml:space="preserve"> </w:t>
      </w:r>
      <w:r>
        <w:t>for</w:t>
      </w:r>
      <w:r>
        <w:rPr>
          <w:spacing w:val="-18"/>
        </w:rPr>
        <w:t xml:space="preserve"> </w:t>
      </w:r>
      <w:r>
        <w:t>realizing</w:t>
      </w:r>
      <w:r>
        <w:rPr>
          <w:spacing w:val="-18"/>
        </w:rPr>
        <w:t xml:space="preserve"> </w:t>
      </w:r>
      <w:r>
        <w:t>one</w:t>
      </w:r>
      <w:r>
        <w:rPr>
          <w:spacing w:val="-18"/>
        </w:rPr>
        <w:t xml:space="preserve"> </w:t>
      </w:r>
      <w:r>
        <w:t>approach</w:t>
      </w:r>
      <w:r>
        <w:rPr>
          <w:spacing w:val="-18"/>
        </w:rPr>
        <w:t xml:space="preserve"> </w:t>
      </w:r>
      <w:r>
        <w:t>of</w:t>
      </w:r>
      <w:r>
        <w:rPr>
          <w:spacing w:val="-18"/>
        </w:rPr>
        <w:t xml:space="preserve"> </w:t>
      </w:r>
      <w:r>
        <w:t>augmentation</w:t>
      </w:r>
      <w:r>
        <w:rPr>
          <w:w w:val="99"/>
        </w:rPr>
        <w:t xml:space="preserve"> </w:t>
      </w:r>
      <w:r>
        <w:t xml:space="preserve">adding functional attachments to existing objects. Our framework encompasses </w:t>
      </w:r>
      <w:r>
        <w:rPr>
          <w:spacing w:val="-3"/>
        </w:rPr>
        <w:t>key</w:t>
      </w:r>
      <w:r>
        <w:rPr>
          <w:spacing w:val="17"/>
        </w:rPr>
        <w:t xml:space="preserve"> </w:t>
      </w:r>
      <w:r>
        <w:t>aspects</w:t>
      </w:r>
      <w:r>
        <w:rPr>
          <w:spacing w:val="9"/>
        </w:rPr>
        <w:t xml:space="preserve"> </w:t>
      </w:r>
      <w:r>
        <w:t>of</w:t>
      </w:r>
      <w:r>
        <w:rPr>
          <w:w w:val="99"/>
        </w:rPr>
        <w:t xml:space="preserve"> </w:t>
      </w:r>
      <w:r>
        <w:t>attachment</w:t>
      </w:r>
      <w:r>
        <w:rPr>
          <w:spacing w:val="-7"/>
        </w:rPr>
        <w:t xml:space="preserve"> </w:t>
      </w:r>
      <w:r>
        <w:t>including</w:t>
      </w:r>
      <w:r>
        <w:rPr>
          <w:spacing w:val="-7"/>
        </w:rPr>
        <w:t xml:space="preserve"> </w:t>
      </w:r>
      <w:r>
        <w:t>geometric</w:t>
      </w:r>
      <w:r>
        <w:rPr>
          <w:spacing w:val="-7"/>
        </w:rPr>
        <w:t xml:space="preserve"> </w:t>
      </w:r>
      <w:r>
        <w:t>analysis,</w:t>
      </w:r>
      <w:r>
        <w:rPr>
          <w:spacing w:val="-7"/>
        </w:rPr>
        <w:t xml:space="preserve"> </w:t>
      </w:r>
      <w:r>
        <w:t>interactive</w:t>
      </w:r>
      <w:r>
        <w:rPr>
          <w:spacing w:val="-7"/>
        </w:rPr>
        <w:t xml:space="preserve"> </w:t>
      </w:r>
      <w:r>
        <w:t>exploration,</w:t>
      </w:r>
      <w:r>
        <w:rPr>
          <w:spacing w:val="-7"/>
        </w:rPr>
        <w:t xml:space="preserve"> </w:t>
      </w:r>
      <w:r>
        <w:t>model</w:t>
      </w:r>
      <w:r>
        <w:rPr>
          <w:spacing w:val="-7"/>
        </w:rPr>
        <w:t xml:space="preserve"> </w:t>
      </w:r>
      <w:r>
        <w:t>generation,</w:t>
      </w:r>
      <w:r>
        <w:rPr>
          <w:spacing w:val="-7"/>
        </w:rPr>
        <w:t xml:space="preserve"> </w:t>
      </w:r>
      <w:r>
        <w:t>and</w:t>
      </w:r>
      <w:r>
        <w:rPr>
          <w:spacing w:val="-7"/>
        </w:rPr>
        <w:t xml:space="preserve"> </w:t>
      </w:r>
      <w:r>
        <w:t>printing</w:t>
      </w:r>
      <w:r>
        <w:rPr>
          <w:w w:val="99"/>
        </w:rPr>
        <w:t xml:space="preserve"> </w:t>
      </w:r>
      <w:r>
        <w:t>and post-processing support. In particular, we present an extensible set of</w:t>
      </w:r>
      <w:r>
        <w:rPr>
          <w:spacing w:val="-13"/>
        </w:rPr>
        <w:t xml:space="preserve"> </w:t>
      </w:r>
      <w:r>
        <w:t>analytical</w:t>
      </w:r>
      <w:r>
        <w:rPr>
          <w:spacing w:val="-3"/>
        </w:rPr>
        <w:t xml:space="preserve"> </w:t>
      </w:r>
      <w:r>
        <w:t>techniques,</w:t>
      </w:r>
      <w:r>
        <w:rPr>
          <w:w w:val="99"/>
        </w:rPr>
        <w:t xml:space="preserve"> </w:t>
      </w:r>
      <w:r>
        <w:t xml:space="preserve">all based on the geometric form of the existing object and the proposed attachment,  </w:t>
      </w:r>
      <w:r>
        <w:rPr>
          <w:spacing w:val="59"/>
        </w:rPr>
        <w:t xml:space="preserve"> </w:t>
      </w:r>
      <w:r>
        <w:t>and range</w:t>
      </w:r>
    </w:p>
    <w:p w:rsidR="00F45610" w:rsidRDefault="008D4F3A">
      <w:pPr>
        <w:pStyle w:val="BodyText"/>
        <w:spacing w:line="276" w:lineRule="exact"/>
        <w:ind w:left="109"/>
      </w:pPr>
      <w:proofErr w:type="gramStart"/>
      <w:r>
        <w:t>from</w:t>
      </w:r>
      <w:proofErr w:type="gramEnd"/>
      <w:r>
        <w:t xml:space="preserve"> very general print viability issues, to durability issues, to very specific usability issues.</w:t>
      </w:r>
    </w:p>
    <w:p w:rsidR="00F45610" w:rsidRDefault="008D4F3A">
      <w:pPr>
        <w:pStyle w:val="BodyText"/>
        <w:spacing w:before="13" w:line="252" w:lineRule="auto"/>
        <w:ind w:left="109" w:right="107" w:firstLine="351"/>
        <w:jc w:val="both"/>
      </w:pPr>
      <w:r>
        <w:t xml:space="preserve">There are several remaining questions that require further investigation. Foremost, are there any other attachment techniques that can leverage the use of a 3D printer? Are there any new perspectives that could be introduced into the analyses? </w:t>
      </w:r>
      <w:proofErr w:type="gramStart"/>
      <w:r>
        <w:t>Are</w:t>
      </w:r>
      <w:proofErr w:type="gramEnd"/>
      <w:r>
        <w:t xml:space="preserve"> there any specific use of adding attachments to existing objects that might require further computational support? In my next project, I focus on exploring the third question: I go from developing attachment techniques to enabling the design of functional attachments that can adapt real world objects for custom use.</w:t>
      </w:r>
    </w:p>
    <w:p w:rsidR="00F45610" w:rsidRDefault="008D4F3A">
      <w:pPr>
        <w:pStyle w:val="BodyText"/>
        <w:spacing w:line="252" w:lineRule="auto"/>
        <w:ind w:left="109" w:right="107" w:firstLine="351"/>
        <w:jc w:val="both"/>
      </w:pPr>
      <w:r>
        <w:t xml:space="preserve">Another question is given these attachment techniques, how we can design add-on compo- </w:t>
      </w:r>
      <w:proofErr w:type="spellStart"/>
      <w:r>
        <w:t>nents</w:t>
      </w:r>
      <w:proofErr w:type="spellEnd"/>
      <w:r>
        <w:t xml:space="preserve"> so that they can serve to augment an object in user-customized ways. My next chapter answers</w:t>
      </w:r>
      <w:r>
        <w:rPr>
          <w:spacing w:val="-9"/>
        </w:rPr>
        <w:t xml:space="preserve"> </w:t>
      </w:r>
      <w:r>
        <w:t>this</w:t>
      </w:r>
      <w:r>
        <w:rPr>
          <w:spacing w:val="-9"/>
        </w:rPr>
        <w:t xml:space="preserve"> </w:t>
      </w:r>
      <w:r>
        <w:t>question</w:t>
      </w:r>
      <w:r>
        <w:rPr>
          <w:spacing w:val="-9"/>
        </w:rPr>
        <w:t xml:space="preserve"> </w:t>
      </w:r>
      <w:r>
        <w:t>through</w:t>
      </w:r>
      <w:r>
        <w:rPr>
          <w:spacing w:val="-9"/>
        </w:rPr>
        <w:t xml:space="preserve"> </w:t>
      </w:r>
      <w:r>
        <w:t>the</w:t>
      </w:r>
      <w:r>
        <w:rPr>
          <w:spacing w:val="-9"/>
        </w:rPr>
        <w:t xml:space="preserve"> </w:t>
      </w:r>
      <w:r>
        <w:t>exploration</w:t>
      </w:r>
      <w:r>
        <w:rPr>
          <w:spacing w:val="-9"/>
        </w:rPr>
        <w:t xml:space="preserve"> </w:t>
      </w:r>
      <w:r>
        <w:t>of</w:t>
      </w:r>
      <w:r>
        <w:rPr>
          <w:spacing w:val="-9"/>
        </w:rPr>
        <w:t xml:space="preserve"> </w:t>
      </w:r>
      <w:r>
        <w:t>designing</w:t>
      </w:r>
      <w:r>
        <w:rPr>
          <w:spacing w:val="-9"/>
        </w:rPr>
        <w:t xml:space="preserve"> </w:t>
      </w:r>
      <w:r>
        <w:t>3D</w:t>
      </w:r>
      <w:r>
        <w:rPr>
          <w:spacing w:val="-9"/>
        </w:rPr>
        <w:t xml:space="preserve"> </w:t>
      </w:r>
      <w:r>
        <w:t>printed</w:t>
      </w:r>
      <w:r>
        <w:rPr>
          <w:spacing w:val="-9"/>
        </w:rPr>
        <w:t xml:space="preserve"> </w:t>
      </w:r>
      <w:r>
        <w:t>adaptations—components that mechanically enhance or repurpose an existing</w:t>
      </w:r>
      <w:r>
        <w:rPr>
          <w:spacing w:val="-30"/>
        </w:rPr>
        <w:t xml:space="preserve"> </w:t>
      </w:r>
      <w:r>
        <w:t>object.</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42"/>
        <w:ind w:left="109"/>
        <w:jc w:val="both"/>
        <w:rPr>
          <w:b/>
          <w:sz w:val="49"/>
        </w:rPr>
      </w:pPr>
      <w:bookmarkStart w:id="230" w:name="4_Adapting_Real_World_Objects_for_Custom"/>
      <w:bookmarkStart w:id="231" w:name="_bookmark74"/>
      <w:bookmarkEnd w:id="230"/>
      <w:bookmarkEnd w:id="231"/>
      <w:r>
        <w:rPr>
          <w:b/>
          <w:sz w:val="49"/>
        </w:rPr>
        <w:t>Chapter 4</w:t>
      </w:r>
    </w:p>
    <w:p w:rsidR="00F45610" w:rsidRDefault="008D4F3A">
      <w:pPr>
        <w:spacing w:before="435" w:line="254" w:lineRule="auto"/>
        <w:ind w:left="109"/>
        <w:rPr>
          <w:b/>
          <w:sz w:val="49"/>
        </w:rPr>
      </w:pPr>
      <w:r>
        <w:rPr>
          <w:b/>
          <w:sz w:val="49"/>
        </w:rPr>
        <w:t>Adapting Real World Objects for Custom Users and Use Cases</w:t>
      </w:r>
    </w:p>
    <w:p w:rsidR="00F45610" w:rsidRDefault="00F45610">
      <w:pPr>
        <w:pStyle w:val="BodyText"/>
        <w:spacing w:before="1"/>
        <w:rPr>
          <w:b/>
          <w:sz w:val="63"/>
        </w:rPr>
      </w:pPr>
    </w:p>
    <w:p w:rsidR="00F45610" w:rsidRDefault="008D4F3A">
      <w:pPr>
        <w:pStyle w:val="BodyText"/>
        <w:spacing w:line="244" w:lineRule="auto"/>
        <w:ind w:left="109" w:right="107"/>
        <w:jc w:val="both"/>
      </w:pPr>
      <w:r>
        <w:t>In</w:t>
      </w:r>
      <w:r>
        <w:rPr>
          <w:spacing w:val="-16"/>
        </w:rPr>
        <w:t xml:space="preserve"> </w:t>
      </w:r>
      <w:r>
        <w:t>our</w:t>
      </w:r>
      <w:r>
        <w:rPr>
          <w:spacing w:val="-16"/>
        </w:rPr>
        <w:t xml:space="preserve"> </w:t>
      </w:r>
      <w:r>
        <w:t>everyday</w:t>
      </w:r>
      <w:r>
        <w:rPr>
          <w:spacing w:val="-16"/>
        </w:rPr>
        <w:t xml:space="preserve"> </w:t>
      </w:r>
      <w:r>
        <w:t>life,</w:t>
      </w:r>
      <w:r>
        <w:rPr>
          <w:spacing w:val="-14"/>
        </w:rPr>
        <w:t xml:space="preserve"> </w:t>
      </w:r>
      <w:r>
        <w:t>we</w:t>
      </w:r>
      <w:r>
        <w:rPr>
          <w:spacing w:val="-16"/>
        </w:rPr>
        <w:t xml:space="preserve"> </w:t>
      </w:r>
      <w:r>
        <w:t>often</w:t>
      </w:r>
      <w:r>
        <w:rPr>
          <w:spacing w:val="-16"/>
        </w:rPr>
        <w:t xml:space="preserve"> </w:t>
      </w:r>
      <w:r>
        <w:t>find</w:t>
      </w:r>
      <w:r>
        <w:rPr>
          <w:spacing w:val="-16"/>
        </w:rPr>
        <w:t xml:space="preserve"> </w:t>
      </w:r>
      <w:r>
        <w:t>a</w:t>
      </w:r>
      <w:r>
        <w:rPr>
          <w:spacing w:val="-16"/>
        </w:rPr>
        <w:t xml:space="preserve"> </w:t>
      </w:r>
      <w:r>
        <w:t>need</w:t>
      </w:r>
      <w:r>
        <w:rPr>
          <w:spacing w:val="-16"/>
        </w:rPr>
        <w:t xml:space="preserve"> </w:t>
      </w:r>
      <w:r>
        <w:t>to</w:t>
      </w:r>
      <w:r>
        <w:rPr>
          <w:spacing w:val="-16"/>
        </w:rPr>
        <w:t xml:space="preserve"> </w:t>
      </w:r>
      <w:r>
        <w:t>adapt</w:t>
      </w:r>
      <w:r>
        <w:rPr>
          <w:spacing w:val="-16"/>
        </w:rPr>
        <w:t xml:space="preserve"> </w:t>
      </w:r>
      <w:r>
        <w:t>objects</w:t>
      </w:r>
      <w:r>
        <w:rPr>
          <w:spacing w:val="-16"/>
        </w:rPr>
        <w:t xml:space="preserve"> </w:t>
      </w:r>
      <w:r>
        <w:t>or</w:t>
      </w:r>
      <w:r>
        <w:rPr>
          <w:spacing w:val="-16"/>
        </w:rPr>
        <w:t xml:space="preserve"> </w:t>
      </w:r>
      <w:r>
        <w:t>tools,</w:t>
      </w:r>
      <w:r>
        <w:rPr>
          <w:spacing w:val="-14"/>
        </w:rPr>
        <w:t xml:space="preserve"> </w:t>
      </w:r>
      <w:r>
        <w:t>as</w:t>
      </w:r>
      <w:r>
        <w:rPr>
          <w:spacing w:val="-16"/>
        </w:rPr>
        <w:t xml:space="preserve"> </w:t>
      </w:r>
      <w:r>
        <w:t>the</w:t>
      </w:r>
      <w:r>
        <w:rPr>
          <w:spacing w:val="-16"/>
        </w:rPr>
        <w:t xml:space="preserve"> </w:t>
      </w:r>
      <w:r>
        <w:t>way</w:t>
      </w:r>
      <w:r>
        <w:rPr>
          <w:spacing w:val="-16"/>
        </w:rPr>
        <w:t xml:space="preserve"> </w:t>
      </w:r>
      <w:r>
        <w:t>they</w:t>
      </w:r>
      <w:r>
        <w:rPr>
          <w:spacing w:val="-16"/>
        </w:rPr>
        <w:t xml:space="preserve"> </w:t>
      </w:r>
      <w:r>
        <w:t>were</w:t>
      </w:r>
      <w:r>
        <w:rPr>
          <w:spacing w:val="-16"/>
        </w:rPr>
        <w:t xml:space="preserve"> </w:t>
      </w:r>
      <w:r>
        <w:t>originally designed might not work for certain users or use cases. For example, a faucet might be out of reach for a child, thus it needs to be extended</w:t>
      </w:r>
      <w:hyperlink w:anchor="_bookmark75" w:history="1">
        <w:r>
          <w:rPr>
            <w:position w:val="9"/>
            <w:sz w:val="16"/>
          </w:rPr>
          <w:t>1</w:t>
        </w:r>
      </w:hyperlink>
      <w:r>
        <w:rPr>
          <w:position w:val="9"/>
          <w:sz w:val="16"/>
        </w:rPr>
        <w:t xml:space="preserve"> </w:t>
      </w:r>
      <w:r>
        <w:t xml:space="preserve">(Figure </w:t>
      </w:r>
      <w:hyperlink w:anchor="_bookmark79" w:history="1">
        <w:r>
          <w:t>4.2a);</w:t>
        </w:r>
      </w:hyperlink>
      <w:r>
        <w:t xml:space="preserve"> it is hard to hold a drill bit straight while sharpening it, thus a guide comes in handy to keep it in place</w:t>
      </w:r>
      <w:hyperlink w:anchor="_bookmark76" w:history="1">
        <w:r>
          <w:rPr>
            <w:position w:val="9"/>
            <w:sz w:val="16"/>
          </w:rPr>
          <w:t>2</w:t>
        </w:r>
      </w:hyperlink>
      <w:r>
        <w:rPr>
          <w:position w:val="9"/>
          <w:sz w:val="16"/>
        </w:rPr>
        <w:t xml:space="preserve"> </w:t>
      </w:r>
      <w:r>
        <w:t xml:space="preserve">(Figure </w:t>
      </w:r>
      <w:hyperlink w:anchor="_bookmark79" w:history="1">
        <w:r>
          <w:t>4.2b);</w:t>
        </w:r>
      </w:hyperlink>
      <w:r>
        <w:t xml:space="preserve"> painting a big surface with a spray-can could be fatiguing for the fingers, thus a mechanism can be used to turn it into a spray-gun</w:t>
      </w:r>
      <w:hyperlink w:anchor="_bookmark77" w:history="1">
        <w:r>
          <w:rPr>
            <w:position w:val="9"/>
            <w:sz w:val="16"/>
          </w:rPr>
          <w:t>3</w:t>
        </w:r>
      </w:hyperlink>
      <w:r>
        <w:rPr>
          <w:position w:val="9"/>
          <w:sz w:val="16"/>
        </w:rPr>
        <w:t xml:space="preserve"> </w:t>
      </w:r>
      <w:r>
        <w:t xml:space="preserve">(Figure </w:t>
      </w:r>
      <w:hyperlink w:anchor="_bookmark79" w:history="1">
        <w:r>
          <w:t>4.2c).</w:t>
        </w:r>
      </w:hyperlink>
      <w:r>
        <w:t xml:space="preserve"> These add-on components are called </w:t>
      </w:r>
      <w:r>
        <w:rPr>
          <w:i/>
        </w:rPr>
        <w:t>adaptations</w:t>
      </w:r>
      <w:r>
        <w:t>. Adaptations change the mechanical properties of existing objects to make them more</w:t>
      </w:r>
      <w:r>
        <w:rPr>
          <w:spacing w:val="-25"/>
        </w:rPr>
        <w:t xml:space="preserve"> </w:t>
      </w:r>
      <w:r>
        <w:t>accessible or to customize them for specific use</w:t>
      </w:r>
      <w:r>
        <w:rPr>
          <w:spacing w:val="-34"/>
        </w:rPr>
        <w:t xml:space="preserve"> </w:t>
      </w:r>
      <w:r>
        <w:t>cases.</w:t>
      </w:r>
    </w:p>
    <w:p w:rsidR="00F45610" w:rsidRDefault="008D4F3A">
      <w:pPr>
        <w:pStyle w:val="BodyText"/>
        <w:spacing w:before="9" w:line="252" w:lineRule="auto"/>
        <w:ind w:left="109" w:right="107" w:firstLine="351"/>
        <w:jc w:val="both"/>
      </w:pPr>
      <w:r>
        <w:t xml:space="preserve">The advent of low-cost 3D printing offers the possibility to rapidly construct a wide range of adaptations. </w:t>
      </w:r>
      <w:r>
        <w:rPr>
          <w:spacing w:val="-4"/>
        </w:rPr>
        <w:t xml:space="preserve">However, </w:t>
      </w:r>
      <w:r>
        <w:t>designing or re-purposing adaptations is hard with general-</w:t>
      </w:r>
      <w:proofErr w:type="gramStart"/>
      <w:r>
        <w:t>purpose  3D</w:t>
      </w:r>
      <w:proofErr w:type="gramEnd"/>
      <w:r>
        <w:t xml:space="preserve"> modeling software, as it requires a certain level of expertise from users </w:t>
      </w:r>
      <w:hyperlink w:anchor="_bookmark163" w:history="1">
        <w:r>
          <w:t>[22].</w:t>
        </w:r>
      </w:hyperlink>
      <w:r>
        <w:t xml:space="preserve">  In general</w:t>
      </w:r>
      <w:proofErr w:type="gramStart"/>
      <w:r>
        <w:t>,  3D</w:t>
      </w:r>
      <w:proofErr w:type="gramEnd"/>
      <w:r>
        <w:t xml:space="preserve"> modeling tools do not take into account how an object is used, what adaptation strategy is available,</w:t>
      </w:r>
      <w:r>
        <w:rPr>
          <w:spacing w:val="-5"/>
        </w:rPr>
        <w:t xml:space="preserve"> </w:t>
      </w:r>
      <w:r>
        <w:t>or</w:t>
      </w:r>
      <w:r>
        <w:rPr>
          <w:spacing w:val="-5"/>
        </w:rPr>
        <w:t xml:space="preserve"> </w:t>
      </w:r>
      <w:r>
        <w:t>how</w:t>
      </w:r>
      <w:r>
        <w:rPr>
          <w:spacing w:val="-5"/>
        </w:rPr>
        <w:t xml:space="preserve"> </w:t>
      </w:r>
      <w:r>
        <w:t>to</w:t>
      </w:r>
      <w:r>
        <w:rPr>
          <w:spacing w:val="-5"/>
        </w:rPr>
        <w:t xml:space="preserve"> </w:t>
      </w:r>
      <w:r>
        <w:t>rapidly</w:t>
      </w:r>
      <w:r>
        <w:rPr>
          <w:spacing w:val="-5"/>
        </w:rPr>
        <w:t xml:space="preserve"> </w:t>
      </w:r>
      <w:r>
        <w:t>generate</w:t>
      </w:r>
      <w:r>
        <w:rPr>
          <w:spacing w:val="-5"/>
        </w:rPr>
        <w:t xml:space="preserve"> </w:t>
      </w:r>
      <w:r>
        <w:t>the</w:t>
      </w:r>
      <w:r>
        <w:rPr>
          <w:spacing w:val="-5"/>
        </w:rPr>
        <w:t xml:space="preserve"> </w:t>
      </w:r>
      <w:r>
        <w:t>corresponding</w:t>
      </w:r>
      <w:r>
        <w:rPr>
          <w:spacing w:val="-5"/>
        </w:rPr>
        <w:t xml:space="preserve"> </w:t>
      </w:r>
      <w:r>
        <w:t>geometry</w:t>
      </w:r>
      <w:r>
        <w:rPr>
          <w:spacing w:val="-5"/>
        </w:rPr>
        <w:t xml:space="preserve"> </w:t>
      </w:r>
      <w:r>
        <w:t>or</w:t>
      </w:r>
      <w:r>
        <w:rPr>
          <w:spacing w:val="-5"/>
        </w:rPr>
        <w:t xml:space="preserve"> </w:t>
      </w:r>
      <w:r>
        <w:t>further</w:t>
      </w:r>
      <w:r>
        <w:rPr>
          <w:spacing w:val="-5"/>
        </w:rPr>
        <w:t xml:space="preserve"> </w:t>
      </w:r>
      <w:r>
        <w:t>customize</w:t>
      </w:r>
      <w:r>
        <w:rPr>
          <w:spacing w:val="-5"/>
        </w:rPr>
        <w:t xml:space="preserve"> </w:t>
      </w:r>
      <w:r>
        <w:t>it.</w:t>
      </w:r>
    </w:p>
    <w:p w:rsidR="00F45610" w:rsidRDefault="008D4F3A">
      <w:pPr>
        <w:pStyle w:val="BodyText"/>
        <w:spacing w:before="1" w:line="252" w:lineRule="auto"/>
        <w:ind w:left="109" w:right="107" w:firstLine="351"/>
        <w:jc w:val="both"/>
      </w:pPr>
      <w:r>
        <w:t xml:space="preserve">Prior work, such as Patching </w:t>
      </w:r>
      <w:hyperlink w:anchor="_bookmark204" w:history="1">
        <w:r>
          <w:t>[63],</w:t>
        </w:r>
      </w:hyperlink>
      <w:r>
        <w:t xml:space="preserve"> Encore </w:t>
      </w:r>
      <w:hyperlink w:anchor="_bookmark151" w:history="1">
        <w:r>
          <w:t>[10]</w:t>
        </w:r>
      </w:hyperlink>
      <w:r>
        <w:t xml:space="preserve"> and </w:t>
      </w:r>
      <w:proofErr w:type="spellStart"/>
      <w:r>
        <w:t>AutoConnect</w:t>
      </w:r>
      <w:proofErr w:type="spellEnd"/>
      <w:r>
        <w:t xml:space="preserve"> </w:t>
      </w:r>
      <w:hyperlink w:anchor="_bookmark168" w:history="1">
        <w:r>
          <w:t>[27],</w:t>
        </w:r>
      </w:hyperlink>
      <w:r>
        <w:t xml:space="preserve"> mostly focuses on attaching or directly fabricating new components onto existing objects. </w:t>
      </w:r>
      <w:r>
        <w:rPr>
          <w:spacing w:val="-4"/>
        </w:rPr>
        <w:t xml:space="preserve">However, </w:t>
      </w:r>
      <w:r>
        <w:t xml:space="preserve">it remains unclear how to design these components so that they can serve to adapt the objects in user- customized ways. </w:t>
      </w:r>
      <w:proofErr w:type="spellStart"/>
      <w:r>
        <w:rPr>
          <w:spacing w:val="-6"/>
        </w:rPr>
        <w:t>P.Pod</w:t>
      </w:r>
      <w:proofErr w:type="spellEnd"/>
      <w:r>
        <w:rPr>
          <w:spacing w:val="-6"/>
        </w:rPr>
        <w:t xml:space="preserve"> </w:t>
      </w:r>
      <w:hyperlink w:anchor="_bookmark155" w:history="1">
        <w:r>
          <w:t>[14]</w:t>
        </w:r>
      </w:hyperlink>
      <w:r>
        <w:t xml:space="preserve"> and </w:t>
      </w:r>
      <w:proofErr w:type="spellStart"/>
      <w:r>
        <w:t>RetroFab</w:t>
      </w:r>
      <w:proofErr w:type="spellEnd"/>
      <w:r>
        <w:t xml:space="preserve"> </w:t>
      </w:r>
      <w:hyperlink w:anchor="_bookmark186" w:history="1">
        <w:r>
          <w:t>[45]</w:t>
        </w:r>
      </w:hyperlink>
      <w:r>
        <w:t xml:space="preserve"> explored the mechanical problem of hijacking and automating controls on existing physical interfaces. </w:t>
      </w:r>
      <w:r>
        <w:rPr>
          <w:spacing w:val="-4"/>
        </w:rPr>
        <w:t xml:space="preserve">However, </w:t>
      </w:r>
      <w:r>
        <w:t xml:space="preserve">such mechanisms are usually too </w:t>
      </w:r>
      <w:proofErr w:type="gramStart"/>
      <w:r>
        <w:t>heavyweight</w:t>
      </w:r>
      <w:proofErr w:type="gramEnd"/>
      <w:r>
        <w:t xml:space="preserve"> for adapting common household items and hand tools.</w:t>
      </w:r>
    </w:p>
    <w:p w:rsidR="00F45610" w:rsidRDefault="008D4F3A">
      <w:pPr>
        <w:pStyle w:val="BodyText"/>
        <w:spacing w:before="1" w:line="252" w:lineRule="auto"/>
        <w:ind w:left="109" w:right="107" w:firstLine="351"/>
        <w:jc w:val="both"/>
      </w:pPr>
      <w:r>
        <w:t xml:space="preserve">In this chapter, I build on previously explored attachment techniques, and develop a design tool for specifying, generating, customizing and fitting 3D printable adaptations onto everyday objects. My particular focus is on empowering end users to leverage new fabrication </w:t>
      </w:r>
      <w:proofErr w:type="spellStart"/>
      <w:r>
        <w:t>technolo</w:t>
      </w:r>
      <w:proofErr w:type="spellEnd"/>
      <w:r>
        <w:t xml:space="preserve">- </w:t>
      </w:r>
      <w:proofErr w:type="spellStart"/>
      <w:r>
        <w:t>gies</w:t>
      </w:r>
      <w:proofErr w:type="spellEnd"/>
      <w:r>
        <w:rPr>
          <w:spacing w:val="-12"/>
        </w:rPr>
        <w:t xml:space="preserve"> </w:t>
      </w:r>
      <w:r>
        <w:t>to</w:t>
      </w:r>
      <w:r>
        <w:rPr>
          <w:spacing w:val="-12"/>
        </w:rPr>
        <w:t xml:space="preserve"> </w:t>
      </w:r>
      <w:r>
        <w:t>create</w:t>
      </w:r>
      <w:r>
        <w:rPr>
          <w:spacing w:val="-12"/>
        </w:rPr>
        <w:t xml:space="preserve"> </w:t>
      </w:r>
      <w:r>
        <w:t>adaptations</w:t>
      </w:r>
      <w:r>
        <w:rPr>
          <w:spacing w:val="-12"/>
        </w:rPr>
        <w:t xml:space="preserve"> </w:t>
      </w:r>
      <w:r>
        <w:t>by</w:t>
      </w:r>
      <w:r>
        <w:rPr>
          <w:spacing w:val="-12"/>
        </w:rPr>
        <w:t xml:space="preserve"> </w:t>
      </w:r>
      <w:r>
        <w:t>providing</w:t>
      </w:r>
      <w:r>
        <w:rPr>
          <w:spacing w:val="-12"/>
        </w:rPr>
        <w:t xml:space="preserve"> </w:t>
      </w:r>
      <w:r>
        <w:t>high-level</w:t>
      </w:r>
      <w:r>
        <w:rPr>
          <w:spacing w:val="-12"/>
        </w:rPr>
        <w:t xml:space="preserve"> </w:t>
      </w:r>
      <w:r>
        <w:t>techniques</w:t>
      </w:r>
      <w:r>
        <w:rPr>
          <w:spacing w:val="-12"/>
        </w:rPr>
        <w:t xml:space="preserve"> </w:t>
      </w:r>
      <w:r>
        <w:t>for</w:t>
      </w:r>
      <w:r>
        <w:rPr>
          <w:spacing w:val="-12"/>
        </w:rPr>
        <w:t xml:space="preserve"> </w:t>
      </w:r>
      <w:r>
        <w:t>specification</w:t>
      </w:r>
      <w:r>
        <w:rPr>
          <w:spacing w:val="-12"/>
        </w:rPr>
        <w:t xml:space="preserve"> </w:t>
      </w:r>
      <w:r>
        <w:t>and</w:t>
      </w:r>
      <w:r>
        <w:rPr>
          <w:spacing w:val="-12"/>
        </w:rPr>
        <w:t xml:space="preserve"> </w:t>
      </w:r>
      <w:r>
        <w:t>computational support for geometry</w:t>
      </w:r>
      <w:r>
        <w:rPr>
          <w:spacing w:val="-14"/>
        </w:rPr>
        <w:t xml:space="preserve"> </w:t>
      </w:r>
      <w:r>
        <w:t>generation.</w:t>
      </w:r>
    </w:p>
    <w:p w:rsidR="00F45610" w:rsidRDefault="008D4F3A">
      <w:pPr>
        <w:pStyle w:val="BodyText"/>
        <w:spacing w:before="1" w:line="252" w:lineRule="auto"/>
        <w:ind w:left="109" w:right="107" w:firstLine="351"/>
        <w:jc w:val="both"/>
      </w:pPr>
      <w:r>
        <w:t xml:space="preserve">Reprise allows a user to specify how an object is used and with what types of action, such as using a virtual hand (Figure </w:t>
      </w:r>
      <w:hyperlink w:anchor="_bookmark78" w:history="1">
        <w:r>
          <w:t>4.1b)</w:t>
        </w:r>
      </w:hyperlink>
      <w:r>
        <w:t xml:space="preserve"> to indicate how a person would hold a wire cutter.  </w:t>
      </w:r>
      <w:proofErr w:type="gramStart"/>
      <w:r>
        <w:t xml:space="preserve">As </w:t>
      </w:r>
      <w:r>
        <w:rPr>
          <w:spacing w:val="6"/>
        </w:rPr>
        <w:t xml:space="preserve"> </w:t>
      </w:r>
      <w:r>
        <w:t>3D</w:t>
      </w:r>
      <w:proofErr w:type="gramEnd"/>
    </w:p>
    <w:p w:rsidR="00F45610" w:rsidRDefault="008D4F3A">
      <w:pPr>
        <w:spacing w:before="177" w:line="242" w:lineRule="exact"/>
        <w:ind w:left="388"/>
        <w:rPr>
          <w:sz w:val="20"/>
        </w:rPr>
      </w:pPr>
      <w:r>
        <w:rPr>
          <w:w w:val="140"/>
          <w:position w:val="7"/>
          <w:sz w:val="14"/>
        </w:rPr>
        <w:t>1</w:t>
      </w:r>
      <w:bookmarkStart w:id="232" w:name="_bookmark75"/>
      <w:bookmarkStart w:id="233" w:name="_bookmark76"/>
      <w:bookmarkEnd w:id="232"/>
      <w:bookmarkEnd w:id="233"/>
      <w:r>
        <w:fldChar w:fldCharType="begin"/>
      </w:r>
      <w:r>
        <w:instrText xml:space="preserve"> HYPERLINK "http://peachyco.com/handleextender.html" \h </w:instrText>
      </w:r>
      <w:r>
        <w:fldChar w:fldCharType="separate"/>
      </w:r>
      <w:r>
        <w:rPr>
          <w:w w:val="140"/>
          <w:sz w:val="20"/>
        </w:rPr>
        <w:t>http://peachyco.com/handleextender.html</w:t>
      </w:r>
      <w:r>
        <w:rPr>
          <w:w w:val="140"/>
          <w:sz w:val="20"/>
        </w:rPr>
        <w:fldChar w:fldCharType="end"/>
      </w:r>
    </w:p>
    <w:p w:rsidR="00F45610" w:rsidRDefault="008D4F3A">
      <w:pPr>
        <w:spacing w:before="6" w:line="240" w:lineRule="exact"/>
        <w:ind w:left="388"/>
        <w:rPr>
          <w:sz w:val="20"/>
        </w:rPr>
      </w:pPr>
      <w:r>
        <w:rPr>
          <w:w w:val="135"/>
          <w:position w:val="7"/>
          <w:sz w:val="14"/>
        </w:rPr>
        <w:t>2</w:t>
      </w:r>
      <w:bookmarkStart w:id="234" w:name="_bookmark77"/>
      <w:bookmarkEnd w:id="234"/>
      <w:r>
        <w:rPr>
          <w:w w:val="135"/>
          <w:sz w:val="20"/>
        </w:rPr>
        <w:t xml:space="preserve">http://www.thingiverse.com/thing:1024834 </w:t>
      </w:r>
      <w:r>
        <w:rPr>
          <w:w w:val="140"/>
          <w:position w:val="7"/>
          <w:sz w:val="14"/>
        </w:rPr>
        <w:t>3</w:t>
      </w:r>
      <w:r>
        <w:rPr>
          <w:w w:val="140"/>
          <w:sz w:val="20"/>
        </w:rPr>
        <w:t>http://www.thingiverse.com/thing:51966</w:t>
      </w:r>
    </w:p>
    <w:p w:rsidR="00F45610" w:rsidRDefault="00F45610">
      <w:pPr>
        <w:spacing w:line="240" w:lineRule="exact"/>
        <w:rPr>
          <w:sz w:val="20"/>
        </w:rPr>
        <w:sectPr w:rsidR="00F45610">
          <w:pgSz w:w="12240" w:h="15840"/>
          <w:pgMar w:top="1120" w:right="1420" w:bottom="1480" w:left="1420" w:header="595" w:footer="1286" w:gutter="0"/>
          <w:cols w:space="720"/>
        </w:sectPr>
      </w:pPr>
    </w:p>
    <w:p w:rsidR="00F45610" w:rsidRDefault="00F45610">
      <w:pPr>
        <w:pStyle w:val="BodyText"/>
        <w:spacing w:before="6"/>
        <w:rPr>
          <w:sz w:val="12"/>
        </w:rPr>
      </w:pPr>
    </w:p>
    <w:p w:rsidR="00F45610" w:rsidRDefault="008D4F3A">
      <w:pPr>
        <w:pStyle w:val="BodyText"/>
        <w:ind w:left="110"/>
        <w:rPr>
          <w:sz w:val="20"/>
        </w:rPr>
      </w:pPr>
      <w:r>
        <w:rPr>
          <w:noProof/>
          <w:sz w:val="20"/>
        </w:rPr>
        <w:drawing>
          <wp:inline distT="0" distB="0" distL="0" distR="0">
            <wp:extent cx="5852159" cy="2694431"/>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85" cstate="print"/>
                    <a:stretch>
                      <a:fillRect/>
                    </a:stretch>
                  </pic:blipFill>
                  <pic:spPr>
                    <a:xfrm>
                      <a:off x="0" y="0"/>
                      <a:ext cx="5852159" cy="2694431"/>
                    </a:xfrm>
                    <a:prstGeom prst="rect">
                      <a:avLst/>
                    </a:prstGeom>
                  </pic:spPr>
                </pic:pic>
              </a:graphicData>
            </a:graphic>
          </wp:inline>
        </w:drawing>
      </w:r>
    </w:p>
    <w:p w:rsidR="00F45610" w:rsidRDefault="00F45610">
      <w:pPr>
        <w:pStyle w:val="BodyText"/>
        <w:spacing w:before="3"/>
        <w:rPr>
          <w:sz w:val="16"/>
        </w:rPr>
      </w:pPr>
    </w:p>
    <w:p w:rsidR="00F45610" w:rsidRDefault="008D4F3A">
      <w:pPr>
        <w:pStyle w:val="BodyText"/>
        <w:spacing w:before="59" w:line="252" w:lineRule="auto"/>
        <w:ind w:left="110" w:right="108"/>
        <w:jc w:val="both"/>
      </w:pPr>
      <w:r>
        <w:t xml:space="preserve">Figure 4.1: </w:t>
      </w:r>
      <w:bookmarkStart w:id="235" w:name="_bookmark78"/>
      <w:bookmarkEnd w:id="235"/>
      <w:r>
        <w:t>Our main contribution is the tool integration and a formalized design workflow for making 3D printable adaptations onto everyday objects. For example, an occupational therapist can use our tool to explore different strategies of adapting a wire cutter (a), such as creating a wrapper</w:t>
      </w:r>
      <w:r>
        <w:rPr>
          <w:spacing w:val="-7"/>
        </w:rPr>
        <w:t xml:space="preserve"> </w:t>
      </w:r>
      <w:r>
        <w:t>to</w:t>
      </w:r>
      <w:r>
        <w:rPr>
          <w:spacing w:val="-7"/>
        </w:rPr>
        <w:t xml:space="preserve"> </w:t>
      </w:r>
      <w:r>
        <w:t>soften</w:t>
      </w:r>
      <w:r>
        <w:rPr>
          <w:spacing w:val="-7"/>
        </w:rPr>
        <w:t xml:space="preserve"> </w:t>
      </w:r>
      <w:r>
        <w:t>the</w:t>
      </w:r>
      <w:r>
        <w:rPr>
          <w:spacing w:val="-7"/>
        </w:rPr>
        <w:t xml:space="preserve"> </w:t>
      </w:r>
      <w:r>
        <w:t>grip</w:t>
      </w:r>
      <w:r>
        <w:rPr>
          <w:spacing w:val="-7"/>
        </w:rPr>
        <w:t xml:space="preserve"> </w:t>
      </w:r>
      <w:r>
        <w:t>(b-e),</w:t>
      </w:r>
      <w:r>
        <w:rPr>
          <w:spacing w:val="-6"/>
        </w:rPr>
        <w:t xml:space="preserve"> </w:t>
      </w:r>
      <w:r>
        <w:t>adding</w:t>
      </w:r>
      <w:r>
        <w:rPr>
          <w:spacing w:val="-7"/>
        </w:rPr>
        <w:t xml:space="preserve"> </w:t>
      </w:r>
      <w:r>
        <w:t>two</w:t>
      </w:r>
      <w:r>
        <w:rPr>
          <w:spacing w:val="-7"/>
        </w:rPr>
        <w:t xml:space="preserve"> </w:t>
      </w:r>
      <w:r>
        <w:t>levers</w:t>
      </w:r>
      <w:r>
        <w:rPr>
          <w:spacing w:val="-7"/>
        </w:rPr>
        <w:t xml:space="preserve"> </w:t>
      </w:r>
      <w:r>
        <w:t>to</w:t>
      </w:r>
      <w:r>
        <w:rPr>
          <w:spacing w:val="-7"/>
        </w:rPr>
        <w:t xml:space="preserve"> </w:t>
      </w:r>
      <w:r>
        <w:t>assist</w:t>
      </w:r>
      <w:r>
        <w:rPr>
          <w:spacing w:val="-7"/>
        </w:rPr>
        <w:t xml:space="preserve"> </w:t>
      </w:r>
      <w:r>
        <w:t>with</w:t>
      </w:r>
      <w:r>
        <w:rPr>
          <w:spacing w:val="-7"/>
        </w:rPr>
        <w:t xml:space="preserve"> </w:t>
      </w:r>
      <w:r>
        <w:t>clutching</w:t>
      </w:r>
      <w:r>
        <w:rPr>
          <w:spacing w:val="-7"/>
        </w:rPr>
        <w:t xml:space="preserve"> </w:t>
      </w:r>
      <w:r>
        <w:t>(f-h),</w:t>
      </w:r>
      <w:r>
        <w:rPr>
          <w:spacing w:val="-6"/>
        </w:rPr>
        <w:t xml:space="preserve"> </w:t>
      </w:r>
      <w:r>
        <w:t>or</w:t>
      </w:r>
      <w:r>
        <w:rPr>
          <w:spacing w:val="-7"/>
        </w:rPr>
        <w:t xml:space="preserve"> </w:t>
      </w:r>
      <w:r>
        <w:t>replacing</w:t>
      </w:r>
      <w:r>
        <w:rPr>
          <w:spacing w:val="-7"/>
        </w:rPr>
        <w:t xml:space="preserve"> </w:t>
      </w:r>
      <w:r>
        <w:t>one lever</w:t>
      </w:r>
      <w:r>
        <w:rPr>
          <w:spacing w:val="-5"/>
        </w:rPr>
        <w:t xml:space="preserve"> </w:t>
      </w:r>
      <w:r>
        <w:t>with</w:t>
      </w:r>
      <w:r>
        <w:rPr>
          <w:spacing w:val="-5"/>
        </w:rPr>
        <w:t xml:space="preserve"> </w:t>
      </w:r>
      <w:r>
        <w:t>an</w:t>
      </w:r>
      <w:r>
        <w:rPr>
          <w:spacing w:val="-5"/>
        </w:rPr>
        <w:t xml:space="preserve"> </w:t>
      </w:r>
      <w:r>
        <w:t>anchor</w:t>
      </w:r>
      <w:r>
        <w:rPr>
          <w:spacing w:val="-5"/>
        </w:rPr>
        <w:t xml:space="preserve"> </w:t>
      </w:r>
      <w:r>
        <w:t>to</w:t>
      </w:r>
      <w:r>
        <w:rPr>
          <w:spacing w:val="-5"/>
        </w:rPr>
        <w:t xml:space="preserve"> </w:t>
      </w:r>
      <w:r>
        <w:t>situate</w:t>
      </w:r>
      <w:r>
        <w:rPr>
          <w:spacing w:val="-5"/>
        </w:rPr>
        <w:t xml:space="preserve"> </w:t>
      </w:r>
      <w:r>
        <w:t>the</w:t>
      </w:r>
      <w:r>
        <w:rPr>
          <w:spacing w:val="-5"/>
        </w:rPr>
        <w:t xml:space="preserve"> </w:t>
      </w:r>
      <w:r>
        <w:t>cutter</w:t>
      </w:r>
      <w:r>
        <w:rPr>
          <w:spacing w:val="-5"/>
        </w:rPr>
        <w:t xml:space="preserve"> </w:t>
      </w:r>
      <w:r>
        <w:t>on</w:t>
      </w:r>
      <w:r>
        <w:rPr>
          <w:spacing w:val="-5"/>
        </w:rPr>
        <w:t xml:space="preserve"> </w:t>
      </w:r>
      <w:r>
        <w:t>the</w:t>
      </w:r>
      <w:r>
        <w:rPr>
          <w:spacing w:val="-5"/>
        </w:rPr>
        <w:t xml:space="preserve"> </w:t>
      </w:r>
      <w:r>
        <w:t>work</w:t>
      </w:r>
      <w:r>
        <w:rPr>
          <w:spacing w:val="-5"/>
        </w:rPr>
        <w:t xml:space="preserve"> </w:t>
      </w:r>
      <w:r>
        <w:t>surface</w:t>
      </w:r>
      <w:r>
        <w:rPr>
          <w:spacing w:val="-5"/>
        </w:rPr>
        <w:t xml:space="preserve"> </w:t>
      </w:r>
      <w:r>
        <w:t>(</w:t>
      </w:r>
      <w:proofErr w:type="spellStart"/>
      <w:r>
        <w:t>i</w:t>
      </w:r>
      <w:proofErr w:type="spellEnd"/>
      <w:r>
        <w:t>-m).</w:t>
      </w:r>
    </w:p>
    <w:p w:rsidR="00F45610" w:rsidRDefault="00F45610">
      <w:pPr>
        <w:pStyle w:val="BodyText"/>
      </w:pPr>
    </w:p>
    <w:p w:rsidR="00F45610" w:rsidRDefault="00F45610">
      <w:pPr>
        <w:pStyle w:val="BodyText"/>
        <w:spacing w:before="2"/>
        <w:rPr>
          <w:sz w:val="34"/>
        </w:rPr>
      </w:pPr>
    </w:p>
    <w:p w:rsidR="00F45610" w:rsidRDefault="008D4F3A">
      <w:pPr>
        <w:pStyle w:val="BodyText"/>
        <w:spacing w:line="252" w:lineRule="auto"/>
        <w:ind w:left="110" w:right="108"/>
        <w:jc w:val="both"/>
      </w:pPr>
      <w:proofErr w:type="gramStart"/>
      <w:r>
        <w:t>geometry</w:t>
      </w:r>
      <w:proofErr w:type="gramEnd"/>
      <w:r>
        <w:t xml:space="preserve"> itself does not encode how an object is used in the real world, Reprise’ techniques enable a user to interactively describe this information </w:t>
      </w:r>
      <w:r>
        <w:rPr>
          <w:i/>
        </w:rPr>
        <w:t xml:space="preserve">in situ </w:t>
      </w:r>
      <w:r>
        <w:t>on models of the objects.</w:t>
      </w:r>
    </w:p>
    <w:p w:rsidR="00F45610" w:rsidRDefault="008D4F3A">
      <w:pPr>
        <w:pStyle w:val="BodyText"/>
        <w:spacing w:before="15" w:line="252" w:lineRule="auto"/>
        <w:ind w:left="110" w:right="107" w:firstLine="351"/>
        <w:jc w:val="both"/>
      </w:pPr>
      <w:r>
        <w:t xml:space="preserve">Once the actions are specified, this information is fed into a library of design strategies– Wrapper/Extension, Handle, </w:t>
      </w:r>
      <w:r>
        <w:rPr>
          <w:spacing w:val="-4"/>
        </w:rPr>
        <w:t xml:space="preserve">Lever, </w:t>
      </w:r>
      <w:r>
        <w:t xml:space="preserve">Anchor/Stand, and Guide (Figure </w:t>
      </w:r>
      <w:hyperlink w:anchor="_bookmark86" w:history="1">
        <w:r>
          <w:t>4.3).</w:t>
        </w:r>
      </w:hyperlink>
      <w:r>
        <w:t xml:space="preserve"> These adaptation strategies were derived from an analysis of over 3000 </w:t>
      </w:r>
      <w:proofErr w:type="spellStart"/>
      <w:r>
        <w:t>lifehacking</w:t>
      </w:r>
      <w:proofErr w:type="spellEnd"/>
      <w:r>
        <w:t xml:space="preserve"> and assistive technology ex- </w:t>
      </w:r>
      <w:proofErr w:type="spellStart"/>
      <w:r>
        <w:t>amples</w:t>
      </w:r>
      <w:proofErr w:type="spellEnd"/>
      <w:r>
        <w:rPr>
          <w:spacing w:val="-6"/>
        </w:rPr>
        <w:t xml:space="preserve"> </w:t>
      </w:r>
      <w:r>
        <w:t>found</w:t>
      </w:r>
      <w:r>
        <w:rPr>
          <w:spacing w:val="-6"/>
        </w:rPr>
        <w:t xml:space="preserve"> </w:t>
      </w:r>
      <w:r>
        <w:t>in</w:t>
      </w:r>
      <w:r>
        <w:rPr>
          <w:spacing w:val="-6"/>
        </w:rPr>
        <w:t xml:space="preserve"> </w:t>
      </w:r>
      <w:r>
        <w:t>three</w:t>
      </w:r>
      <w:r>
        <w:rPr>
          <w:spacing w:val="-6"/>
        </w:rPr>
        <w:t xml:space="preserve"> </w:t>
      </w:r>
      <w:r>
        <w:t>books</w:t>
      </w:r>
      <w:r>
        <w:rPr>
          <w:spacing w:val="-6"/>
        </w:rPr>
        <w:t xml:space="preserve"> </w:t>
      </w:r>
      <w:hyperlink w:anchor="_bookmark184" w:history="1">
        <w:r>
          <w:t>[43,</w:t>
        </w:r>
      </w:hyperlink>
      <w:r>
        <w:rPr>
          <w:spacing w:val="-6"/>
        </w:rPr>
        <w:t xml:space="preserve"> </w:t>
      </w:r>
      <w:hyperlink w:anchor="_bookmark189" w:history="1">
        <w:r>
          <w:t>48,</w:t>
        </w:r>
      </w:hyperlink>
      <w:r>
        <w:rPr>
          <w:spacing w:val="-6"/>
        </w:rPr>
        <w:t xml:space="preserve"> </w:t>
      </w:r>
      <w:hyperlink w:anchor="_bookmark220" w:history="1">
        <w:r>
          <w:t>79]</w:t>
        </w:r>
      </w:hyperlink>
      <w:r>
        <w:rPr>
          <w:spacing w:val="-6"/>
        </w:rPr>
        <w:t xml:space="preserve"> </w:t>
      </w:r>
      <w:r>
        <w:t>and</w:t>
      </w:r>
      <w:r>
        <w:rPr>
          <w:spacing w:val="-6"/>
        </w:rPr>
        <w:t xml:space="preserve"> </w:t>
      </w:r>
      <w:r>
        <w:t>two</w:t>
      </w:r>
      <w:r>
        <w:rPr>
          <w:spacing w:val="-6"/>
        </w:rPr>
        <w:t xml:space="preserve"> </w:t>
      </w:r>
      <w:r>
        <w:t>online</w:t>
      </w:r>
      <w:r>
        <w:rPr>
          <w:spacing w:val="-6"/>
        </w:rPr>
        <w:t xml:space="preserve"> </w:t>
      </w:r>
      <w:r>
        <w:t>communities</w:t>
      </w:r>
      <w:r>
        <w:rPr>
          <w:spacing w:val="-6"/>
        </w:rPr>
        <w:t xml:space="preserve"> </w:t>
      </w:r>
      <w:hyperlink w:anchor="_bookmark182" w:history="1">
        <w:r>
          <w:t>[41,</w:t>
        </w:r>
      </w:hyperlink>
      <w:r>
        <w:rPr>
          <w:spacing w:val="-6"/>
        </w:rPr>
        <w:t xml:space="preserve"> </w:t>
      </w:r>
      <w:hyperlink w:anchor="_bookmark207" w:history="1">
        <w:r>
          <w:t>66].</w:t>
        </w:r>
      </w:hyperlink>
      <w:r>
        <w:rPr>
          <w:spacing w:val="10"/>
        </w:rPr>
        <w:t xml:space="preserve"> </w:t>
      </w:r>
      <w:r>
        <w:t>A</w:t>
      </w:r>
      <w:r>
        <w:rPr>
          <w:spacing w:val="-6"/>
        </w:rPr>
        <w:t xml:space="preserve"> </w:t>
      </w:r>
      <w:r>
        <w:t>user</w:t>
      </w:r>
      <w:r>
        <w:rPr>
          <w:spacing w:val="-6"/>
        </w:rPr>
        <w:t xml:space="preserve"> </w:t>
      </w:r>
      <w:r>
        <w:t>can</w:t>
      </w:r>
      <w:r>
        <w:rPr>
          <w:spacing w:val="-6"/>
        </w:rPr>
        <w:t xml:space="preserve"> </w:t>
      </w:r>
      <w:r>
        <w:t>select one or more strategies, which automatically generate the initial design of an adaptation, such as a</w:t>
      </w:r>
      <w:r>
        <w:rPr>
          <w:spacing w:val="-7"/>
        </w:rPr>
        <w:t xml:space="preserve"> </w:t>
      </w:r>
      <w:r>
        <w:t>wrapper</w:t>
      </w:r>
      <w:r>
        <w:rPr>
          <w:spacing w:val="-7"/>
        </w:rPr>
        <w:t xml:space="preserve"> </w:t>
      </w:r>
      <w:r>
        <w:t>for</w:t>
      </w:r>
      <w:r>
        <w:rPr>
          <w:spacing w:val="-7"/>
        </w:rPr>
        <w:t xml:space="preserve"> </w:t>
      </w:r>
      <w:r>
        <w:t>a</w:t>
      </w:r>
      <w:r>
        <w:rPr>
          <w:spacing w:val="-7"/>
        </w:rPr>
        <w:t xml:space="preserve"> </w:t>
      </w:r>
      <w:r>
        <w:t>cutter’s</w:t>
      </w:r>
      <w:r>
        <w:rPr>
          <w:spacing w:val="-7"/>
        </w:rPr>
        <w:t xml:space="preserve"> </w:t>
      </w:r>
      <w:r>
        <w:t>handle</w:t>
      </w:r>
      <w:r>
        <w:rPr>
          <w:spacing w:val="-7"/>
        </w:rPr>
        <w:t xml:space="preserve"> </w:t>
      </w:r>
      <w:r>
        <w:t>(Figure</w:t>
      </w:r>
      <w:r>
        <w:rPr>
          <w:spacing w:val="-7"/>
        </w:rPr>
        <w:t xml:space="preserve"> </w:t>
      </w:r>
      <w:hyperlink w:anchor="_bookmark78" w:history="1">
        <w:r>
          <w:t>4.1c),</w:t>
        </w:r>
      </w:hyperlink>
      <w:r>
        <w:rPr>
          <w:spacing w:val="-6"/>
        </w:rPr>
        <w:t xml:space="preserve"> </w:t>
      </w:r>
      <w:r>
        <w:t>levers</w:t>
      </w:r>
      <w:r>
        <w:rPr>
          <w:spacing w:val="-7"/>
        </w:rPr>
        <w:t xml:space="preserve"> </w:t>
      </w:r>
      <w:r>
        <w:t>for</w:t>
      </w:r>
      <w:r>
        <w:rPr>
          <w:spacing w:val="-7"/>
        </w:rPr>
        <w:t xml:space="preserve"> </w:t>
      </w:r>
      <w:r>
        <w:t>easing</w:t>
      </w:r>
      <w:r>
        <w:rPr>
          <w:spacing w:val="-7"/>
        </w:rPr>
        <w:t xml:space="preserve"> </w:t>
      </w:r>
      <w:r>
        <w:t>clutching</w:t>
      </w:r>
      <w:r>
        <w:rPr>
          <w:spacing w:val="-7"/>
        </w:rPr>
        <w:t xml:space="preserve"> </w:t>
      </w:r>
      <w:r>
        <w:t>operation</w:t>
      </w:r>
      <w:r>
        <w:rPr>
          <w:spacing w:val="-7"/>
        </w:rPr>
        <w:t xml:space="preserve"> </w:t>
      </w:r>
      <w:r>
        <w:t>(Figure</w:t>
      </w:r>
      <w:r>
        <w:rPr>
          <w:spacing w:val="-7"/>
        </w:rPr>
        <w:t xml:space="preserve"> </w:t>
      </w:r>
      <w:hyperlink w:anchor="_bookmark78" w:history="1">
        <w:r>
          <w:t>4.1g),</w:t>
        </w:r>
      </w:hyperlink>
      <w:r>
        <w:t xml:space="preserve"> or a structure to anchor the cutter for situated use (Figure</w:t>
      </w:r>
      <w:r>
        <w:rPr>
          <w:spacing w:val="-31"/>
        </w:rPr>
        <w:t xml:space="preserve"> </w:t>
      </w:r>
      <w:hyperlink w:anchor="_bookmark78" w:history="1">
        <w:r>
          <w:t>4.1i).</w:t>
        </w:r>
      </w:hyperlink>
    </w:p>
    <w:p w:rsidR="00F45610" w:rsidRDefault="008D4F3A">
      <w:pPr>
        <w:pStyle w:val="BodyText"/>
        <w:spacing w:before="15" w:line="252" w:lineRule="auto"/>
        <w:ind w:left="110" w:right="107" w:firstLine="351"/>
        <w:jc w:val="both"/>
      </w:pPr>
      <w:r>
        <w:rPr>
          <w:spacing w:val="-10"/>
        </w:rPr>
        <w:t xml:space="preserve">To </w:t>
      </w:r>
      <w:r>
        <w:t xml:space="preserve">further iterate on the design, a user can manipulate simple slider widgets to customize these adaptations to better suit the person’s needs and preferences, such as making the cutter’s wrapper longer and thicker for easier gripping (Figure </w:t>
      </w:r>
      <w:hyperlink w:anchor="_bookmark78" w:history="1">
        <w:r>
          <w:t>4.1d),</w:t>
        </w:r>
      </w:hyperlink>
      <w:r>
        <w:t xml:space="preserve"> increasing the levers’ torque for clutching (Figure </w:t>
      </w:r>
      <w:hyperlink w:anchor="_bookmark78" w:history="1">
        <w:r>
          <w:t>4.1g),</w:t>
        </w:r>
      </w:hyperlink>
      <w:r>
        <w:t xml:space="preserve"> or making a larger base for stability (Figure </w:t>
      </w:r>
      <w:hyperlink w:anchor="_bookmark78" w:history="1">
        <w:r>
          <w:t>4.1k).</w:t>
        </w:r>
      </w:hyperlink>
      <w:r>
        <w:t xml:space="preserve"> Finally, Reprise</w:t>
      </w:r>
      <w:r>
        <w:rPr>
          <w:spacing w:val="-19"/>
        </w:rPr>
        <w:t xml:space="preserve"> </w:t>
      </w:r>
      <w:r>
        <w:t>also provides a simple toolkit for making the adaptations more attachable onto the objects, such as generating</w:t>
      </w:r>
      <w:r>
        <w:rPr>
          <w:spacing w:val="-5"/>
        </w:rPr>
        <w:t xml:space="preserve"> </w:t>
      </w:r>
      <w:r>
        <w:t>a</w:t>
      </w:r>
      <w:r>
        <w:rPr>
          <w:spacing w:val="-5"/>
        </w:rPr>
        <w:t xml:space="preserve"> </w:t>
      </w:r>
      <w:r>
        <w:t>pipe</w:t>
      </w:r>
      <w:r>
        <w:rPr>
          <w:spacing w:val="-5"/>
        </w:rPr>
        <w:t xml:space="preserve"> </w:t>
      </w:r>
      <w:r>
        <w:t>clamp</w:t>
      </w:r>
      <w:r>
        <w:rPr>
          <w:spacing w:val="-5"/>
        </w:rPr>
        <w:t xml:space="preserve"> </w:t>
      </w:r>
      <w:r>
        <w:t>that</w:t>
      </w:r>
      <w:r>
        <w:rPr>
          <w:spacing w:val="-5"/>
        </w:rPr>
        <w:t xml:space="preserve"> </w:t>
      </w:r>
      <w:r>
        <w:t>connects</w:t>
      </w:r>
      <w:r>
        <w:rPr>
          <w:spacing w:val="-5"/>
        </w:rPr>
        <w:t xml:space="preserve"> </w:t>
      </w:r>
      <w:r>
        <w:t>the</w:t>
      </w:r>
      <w:r>
        <w:rPr>
          <w:spacing w:val="-5"/>
        </w:rPr>
        <w:t xml:space="preserve"> </w:t>
      </w:r>
      <w:r>
        <w:t>cutter’s</w:t>
      </w:r>
      <w:r>
        <w:rPr>
          <w:spacing w:val="-5"/>
        </w:rPr>
        <w:t xml:space="preserve"> </w:t>
      </w:r>
      <w:r>
        <w:t>handle</w:t>
      </w:r>
      <w:r>
        <w:rPr>
          <w:spacing w:val="-5"/>
        </w:rPr>
        <w:t xml:space="preserve"> </w:t>
      </w:r>
      <w:r>
        <w:t>to</w:t>
      </w:r>
      <w:r>
        <w:rPr>
          <w:spacing w:val="-5"/>
        </w:rPr>
        <w:t xml:space="preserve"> </w:t>
      </w:r>
      <w:r>
        <w:t>the</w:t>
      </w:r>
      <w:r>
        <w:rPr>
          <w:spacing w:val="-5"/>
        </w:rPr>
        <w:t xml:space="preserve"> </w:t>
      </w:r>
      <w:r>
        <w:t>anchor</w:t>
      </w:r>
      <w:r>
        <w:rPr>
          <w:spacing w:val="-5"/>
        </w:rPr>
        <w:t xml:space="preserve"> </w:t>
      </w:r>
      <w:r>
        <w:t>(Figure</w:t>
      </w:r>
      <w:r>
        <w:rPr>
          <w:spacing w:val="-5"/>
        </w:rPr>
        <w:t xml:space="preserve"> </w:t>
      </w:r>
      <w:hyperlink w:anchor="_bookmark78" w:history="1">
        <w:r>
          <w:t>4.1k).</w:t>
        </w:r>
      </w:hyperlink>
    </w:p>
    <w:p w:rsidR="00F45610" w:rsidRDefault="008D4F3A">
      <w:pPr>
        <w:pStyle w:val="BodyText"/>
        <w:spacing w:before="15" w:line="252" w:lineRule="auto"/>
        <w:ind w:left="110" w:right="107" w:firstLine="351"/>
        <w:jc w:val="both"/>
      </w:pPr>
      <w:r>
        <w:rPr>
          <w:spacing w:val="-10"/>
        </w:rPr>
        <w:t xml:space="preserve">To </w:t>
      </w:r>
      <w:r>
        <w:t xml:space="preserve">demonstrate the expressiveness as well as understanding the limitations of Reprise, we replicated existing adaptation examples found during our design space exploration (Figure </w:t>
      </w:r>
      <w:hyperlink w:anchor="_bookmark86" w:history="1">
        <w:r>
          <w:t>4.3).</w:t>
        </w:r>
      </w:hyperlink>
      <w:r>
        <w:t xml:space="preserve"> </w:t>
      </w:r>
      <w:r>
        <w:rPr>
          <w:spacing w:val="-10"/>
        </w:rPr>
        <w:t xml:space="preserve">We </w:t>
      </w:r>
      <w:r>
        <w:t>identified a real world exemplar for each of 18 cells of the two-dimensional design space. Among</w:t>
      </w:r>
      <w:r>
        <w:rPr>
          <w:spacing w:val="-7"/>
        </w:rPr>
        <w:t xml:space="preserve"> </w:t>
      </w:r>
      <w:r>
        <w:t>the</w:t>
      </w:r>
      <w:r>
        <w:rPr>
          <w:spacing w:val="-7"/>
        </w:rPr>
        <w:t xml:space="preserve"> </w:t>
      </w:r>
      <w:r>
        <w:t>18</w:t>
      </w:r>
      <w:r>
        <w:rPr>
          <w:spacing w:val="-7"/>
        </w:rPr>
        <w:t xml:space="preserve"> </w:t>
      </w:r>
      <w:r>
        <w:t>examples,</w:t>
      </w:r>
      <w:r>
        <w:rPr>
          <w:spacing w:val="-6"/>
        </w:rPr>
        <w:t xml:space="preserve"> </w:t>
      </w:r>
      <w:r>
        <w:t>Reprise</w:t>
      </w:r>
      <w:r>
        <w:rPr>
          <w:spacing w:val="-7"/>
        </w:rPr>
        <w:t xml:space="preserve"> </w:t>
      </w:r>
      <w:r>
        <w:t>was</w:t>
      </w:r>
      <w:r>
        <w:rPr>
          <w:spacing w:val="-7"/>
        </w:rPr>
        <w:t xml:space="preserve"> </w:t>
      </w:r>
      <w:r>
        <w:t>able</w:t>
      </w:r>
      <w:r>
        <w:rPr>
          <w:spacing w:val="-7"/>
        </w:rPr>
        <w:t xml:space="preserve"> </w:t>
      </w:r>
      <w:r>
        <w:t>to</w:t>
      </w:r>
      <w:r>
        <w:rPr>
          <w:spacing w:val="-7"/>
        </w:rPr>
        <w:t xml:space="preserve"> </w:t>
      </w:r>
      <w:r>
        <w:t>replicate</w:t>
      </w:r>
      <w:r>
        <w:rPr>
          <w:spacing w:val="-7"/>
        </w:rPr>
        <w:t xml:space="preserve"> </w:t>
      </w:r>
      <w:r>
        <w:t>15</w:t>
      </w:r>
      <w:r>
        <w:rPr>
          <w:spacing w:val="-7"/>
        </w:rPr>
        <w:t xml:space="preserve"> </w:t>
      </w:r>
      <w:r>
        <w:t>of</w:t>
      </w:r>
      <w:r>
        <w:rPr>
          <w:spacing w:val="-7"/>
        </w:rPr>
        <w:t xml:space="preserve"> </w:t>
      </w:r>
      <w:r>
        <w:t>them;</w:t>
      </w:r>
      <w:r>
        <w:rPr>
          <w:spacing w:val="-6"/>
        </w:rPr>
        <w:t xml:space="preserve"> </w:t>
      </w:r>
      <w:r>
        <w:t>the</w:t>
      </w:r>
      <w:r>
        <w:rPr>
          <w:spacing w:val="-7"/>
        </w:rPr>
        <w:t xml:space="preserve"> </w:t>
      </w:r>
      <w:r>
        <w:t>other</w:t>
      </w:r>
      <w:r>
        <w:rPr>
          <w:spacing w:val="-7"/>
        </w:rPr>
        <w:t xml:space="preserve"> </w:t>
      </w:r>
      <w:r>
        <w:t>3</w:t>
      </w:r>
      <w:r>
        <w:rPr>
          <w:spacing w:val="-7"/>
        </w:rPr>
        <w:t xml:space="preserve"> </w:t>
      </w:r>
      <w:r>
        <w:t>cases</w:t>
      </w:r>
      <w:r>
        <w:rPr>
          <w:spacing w:val="-7"/>
        </w:rPr>
        <w:t xml:space="preserve"> </w:t>
      </w:r>
      <w:r>
        <w:t>suggest</w:t>
      </w:r>
      <w:r>
        <w:rPr>
          <w:spacing w:val="-7"/>
        </w:rPr>
        <w:t xml:space="preserve"> </w:t>
      </w:r>
      <w:r>
        <w:t>new features to be added to the tool and fertile opportunities for future</w:t>
      </w:r>
      <w:r>
        <w:rPr>
          <w:spacing w:val="-38"/>
        </w:rPr>
        <w:t xml:space="preserve"> </w:t>
      </w:r>
      <w:r>
        <w:t>work.</w:t>
      </w:r>
    </w:p>
    <w:p w:rsidR="00F45610" w:rsidRDefault="008D4F3A">
      <w:pPr>
        <w:pStyle w:val="BodyText"/>
        <w:spacing w:before="15"/>
        <w:ind w:left="461"/>
      </w:pPr>
      <w:r>
        <w:t>The main contribution of the Reprise tool lies in its ability to generate and iterate across a</w:t>
      </w:r>
    </w:p>
    <w:p w:rsidR="00F45610" w:rsidRDefault="00F45610">
      <w:pPr>
        <w:sectPr w:rsidR="00F45610">
          <w:pgSz w:w="12240" w:h="15840"/>
          <w:pgMar w:top="1120" w:right="1420" w:bottom="1480" w:left="1420" w:header="595" w:footer="1286" w:gutter="0"/>
          <w:cols w:space="720"/>
        </w:sectPr>
      </w:pPr>
    </w:p>
    <w:p w:rsidR="00F45610" w:rsidRDefault="00F45610">
      <w:pPr>
        <w:pStyle w:val="BodyText"/>
        <w:spacing w:before="6"/>
        <w:rPr>
          <w:sz w:val="12"/>
        </w:rPr>
      </w:pPr>
    </w:p>
    <w:p w:rsidR="00F45610" w:rsidRDefault="008D4F3A">
      <w:pPr>
        <w:pStyle w:val="BodyText"/>
        <w:ind w:left="1487"/>
        <w:rPr>
          <w:sz w:val="20"/>
        </w:rPr>
      </w:pPr>
      <w:r>
        <w:rPr>
          <w:noProof/>
          <w:sz w:val="20"/>
        </w:rPr>
        <w:drawing>
          <wp:inline distT="0" distB="0" distL="0" distR="0">
            <wp:extent cx="4060507" cy="994409"/>
            <wp:effectExtent l="0" t="0" r="0" b="0"/>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86" cstate="print"/>
                    <a:stretch>
                      <a:fillRect/>
                    </a:stretch>
                  </pic:blipFill>
                  <pic:spPr>
                    <a:xfrm>
                      <a:off x="0" y="0"/>
                      <a:ext cx="4060507" cy="994409"/>
                    </a:xfrm>
                    <a:prstGeom prst="rect">
                      <a:avLst/>
                    </a:prstGeom>
                  </pic:spPr>
                </pic:pic>
              </a:graphicData>
            </a:graphic>
          </wp:inline>
        </w:drawing>
      </w:r>
    </w:p>
    <w:p w:rsidR="00F45610" w:rsidRDefault="00F45610">
      <w:pPr>
        <w:pStyle w:val="BodyText"/>
        <w:spacing w:before="5"/>
        <w:rPr>
          <w:sz w:val="18"/>
        </w:rPr>
      </w:pPr>
    </w:p>
    <w:p w:rsidR="00F45610" w:rsidRDefault="008D4F3A">
      <w:pPr>
        <w:pStyle w:val="BodyText"/>
        <w:spacing w:before="60" w:line="252" w:lineRule="auto"/>
        <w:ind w:left="110" w:right="108"/>
        <w:jc w:val="both"/>
      </w:pPr>
      <w:r>
        <w:t xml:space="preserve">Figure 4.2: </w:t>
      </w:r>
      <w:bookmarkStart w:id="236" w:name="_bookmark79"/>
      <w:bookmarkEnd w:id="236"/>
      <w:proofErr w:type="gramStart"/>
      <w:r>
        <w:t>Existing</w:t>
      </w:r>
      <w:proofErr w:type="gramEnd"/>
      <w:r>
        <w:t xml:space="preserve"> examples of adapting everyday objects: a faucet extension (a), a guide for sharpening drill bit (b), and turning a spray-can to a spray-gun (c).</w:t>
      </w:r>
    </w:p>
    <w:p w:rsidR="00F45610" w:rsidRDefault="00F45610">
      <w:pPr>
        <w:pStyle w:val="BodyText"/>
      </w:pPr>
    </w:p>
    <w:p w:rsidR="00F45610" w:rsidRDefault="00F45610">
      <w:pPr>
        <w:pStyle w:val="BodyText"/>
      </w:pPr>
    </w:p>
    <w:p w:rsidR="00F45610" w:rsidRDefault="008D4F3A">
      <w:pPr>
        <w:pStyle w:val="BodyText"/>
        <w:spacing w:before="144" w:line="252" w:lineRule="auto"/>
        <w:ind w:left="110" w:right="108"/>
        <w:jc w:val="both"/>
      </w:pPr>
      <w:proofErr w:type="gramStart"/>
      <w:r>
        <w:t>range</w:t>
      </w:r>
      <w:proofErr w:type="gramEnd"/>
      <w:r>
        <w:t xml:space="preserve"> of likely useful adaptations. </w:t>
      </w:r>
      <w:r>
        <w:rPr>
          <w:spacing w:val="-4"/>
        </w:rPr>
        <w:t xml:space="preserve">However, </w:t>
      </w:r>
      <w:r>
        <w:t>it can also be seen as an early exemplar in a class of design tools which can make 3D printing more accessible and useful for ordinary people. In particular,</w:t>
      </w:r>
      <w:r>
        <w:rPr>
          <w:spacing w:val="-11"/>
        </w:rPr>
        <w:t xml:space="preserve"> </w:t>
      </w:r>
      <w:r>
        <w:t>it</w:t>
      </w:r>
      <w:r>
        <w:rPr>
          <w:spacing w:val="-11"/>
        </w:rPr>
        <w:t xml:space="preserve"> </w:t>
      </w:r>
      <w:r>
        <w:t>goes</w:t>
      </w:r>
      <w:r>
        <w:rPr>
          <w:spacing w:val="-11"/>
        </w:rPr>
        <w:t xml:space="preserve"> </w:t>
      </w:r>
      <w:r>
        <w:t>beyond</w:t>
      </w:r>
      <w:r>
        <w:rPr>
          <w:spacing w:val="-11"/>
        </w:rPr>
        <w:t xml:space="preserve"> </w:t>
      </w:r>
      <w:r>
        <w:t>the</w:t>
      </w:r>
      <w:r>
        <w:rPr>
          <w:spacing w:val="-11"/>
        </w:rPr>
        <w:t xml:space="preserve"> </w:t>
      </w:r>
      <w:r>
        <w:t>specification</w:t>
      </w:r>
      <w:r>
        <w:rPr>
          <w:spacing w:val="-11"/>
        </w:rPr>
        <w:t xml:space="preserve"> </w:t>
      </w:r>
      <w:r>
        <w:t>of</w:t>
      </w:r>
      <w:r>
        <w:rPr>
          <w:spacing w:val="-11"/>
        </w:rPr>
        <w:t xml:space="preserve"> </w:t>
      </w:r>
      <w:r>
        <w:t>geometry</w:t>
      </w:r>
      <w:r>
        <w:rPr>
          <w:spacing w:val="-11"/>
        </w:rPr>
        <w:t xml:space="preserve"> </w:t>
      </w:r>
      <w:r>
        <w:t>alone</w:t>
      </w:r>
      <w:r>
        <w:rPr>
          <w:spacing w:val="-11"/>
        </w:rPr>
        <w:t xml:space="preserve"> </w:t>
      </w:r>
      <w:r>
        <w:t>to</w:t>
      </w:r>
      <w:r>
        <w:rPr>
          <w:spacing w:val="-11"/>
        </w:rPr>
        <w:t xml:space="preserve"> </w:t>
      </w:r>
      <w:r>
        <w:t>provide</w:t>
      </w:r>
      <w:r>
        <w:rPr>
          <w:spacing w:val="-11"/>
        </w:rPr>
        <w:t xml:space="preserve"> </w:t>
      </w:r>
      <w:r>
        <w:t>very</w:t>
      </w:r>
      <w:r>
        <w:rPr>
          <w:spacing w:val="-11"/>
        </w:rPr>
        <w:t xml:space="preserve"> </w:t>
      </w:r>
      <w:r>
        <w:t>application</w:t>
      </w:r>
      <w:r>
        <w:rPr>
          <w:spacing w:val="-11"/>
        </w:rPr>
        <w:t xml:space="preserve"> </w:t>
      </w:r>
      <w:r>
        <w:t xml:space="preserve">domain specific knowledge and features. This helps to substantially reduce the gulf of execution </w:t>
      </w:r>
      <w:hyperlink w:anchor="_bookmark179" w:history="1">
        <w:r>
          <w:t>[38]</w:t>
        </w:r>
      </w:hyperlink>
      <w:r>
        <w:t xml:space="preserve"> that users must bridge as they cross from function to geometry, e.g., from geometric form to</w:t>
      </w:r>
      <w:r>
        <w:rPr>
          <w:spacing w:val="-32"/>
        </w:rPr>
        <w:t xml:space="preserve"> </w:t>
      </w:r>
      <w:r>
        <w:t>the implications of that geometry on the desired end</w:t>
      </w:r>
      <w:r>
        <w:rPr>
          <w:spacing w:val="-26"/>
        </w:rPr>
        <w:t xml:space="preserve"> </w:t>
      </w:r>
      <w:r>
        <w:t>result.</w:t>
      </w:r>
    </w:p>
    <w:p w:rsidR="00F45610" w:rsidRDefault="00F45610">
      <w:pPr>
        <w:pStyle w:val="BodyText"/>
      </w:pPr>
    </w:p>
    <w:p w:rsidR="00F45610" w:rsidRDefault="00F45610">
      <w:pPr>
        <w:pStyle w:val="BodyText"/>
        <w:spacing w:before="10"/>
        <w:rPr>
          <w:sz w:val="29"/>
        </w:rPr>
      </w:pPr>
    </w:p>
    <w:p w:rsidR="00F45610" w:rsidRDefault="008D4F3A">
      <w:pPr>
        <w:pStyle w:val="Heading2"/>
        <w:numPr>
          <w:ilvl w:val="1"/>
          <w:numId w:val="6"/>
        </w:numPr>
        <w:tabs>
          <w:tab w:val="left" w:pos="885"/>
        </w:tabs>
        <w:ind w:hanging="774"/>
        <w:jc w:val="both"/>
      </w:pPr>
      <w:bookmarkStart w:id="237" w:name="4.1_Scenario_Walkthrough:_Adapting_a_Cut"/>
      <w:bookmarkStart w:id="238" w:name="_bookmark80"/>
      <w:bookmarkEnd w:id="237"/>
      <w:bookmarkEnd w:id="238"/>
      <w:r>
        <w:t xml:space="preserve">Scenario </w:t>
      </w:r>
      <w:r>
        <w:rPr>
          <w:spacing w:val="-3"/>
        </w:rPr>
        <w:t xml:space="preserve">Walkthrough:  </w:t>
      </w:r>
      <w:r>
        <w:t>Adapting a</w:t>
      </w:r>
      <w:r>
        <w:rPr>
          <w:spacing w:val="24"/>
        </w:rPr>
        <w:t xml:space="preserve"> </w:t>
      </w:r>
      <w:r>
        <w:t>Cutter</w:t>
      </w:r>
    </w:p>
    <w:p w:rsidR="00F45610" w:rsidRDefault="008D4F3A">
      <w:pPr>
        <w:pStyle w:val="BodyText"/>
        <w:spacing w:before="299" w:line="252" w:lineRule="auto"/>
        <w:ind w:left="110" w:right="108"/>
        <w:jc w:val="both"/>
      </w:pPr>
      <w:r>
        <w:t xml:space="preserve">Reprise lets a user explore a range of design strategies for adapting everyday objects. </w:t>
      </w:r>
      <w:proofErr w:type="gramStart"/>
      <w:r>
        <w:rPr>
          <w:spacing w:val="-10"/>
        </w:rPr>
        <w:t xml:space="preserve">To  </w:t>
      </w:r>
      <w:r>
        <w:t>set</w:t>
      </w:r>
      <w:proofErr w:type="gramEnd"/>
      <w:r>
        <w:t xml:space="preserve">  the scene, we first walk through the flow of Reprise in an exemplar scenario where Larry–an occupational therapist–is trying to adapt a wire cutter for an electrician who recently suffered from a hand</w:t>
      </w:r>
      <w:r>
        <w:rPr>
          <w:spacing w:val="-5"/>
        </w:rPr>
        <w:t xml:space="preserve"> </w:t>
      </w:r>
      <w:r>
        <w:rPr>
          <w:spacing w:val="-3"/>
        </w:rPr>
        <w:t>injury.</w:t>
      </w:r>
    </w:p>
    <w:p w:rsidR="00F45610" w:rsidRDefault="00F45610">
      <w:pPr>
        <w:pStyle w:val="BodyText"/>
      </w:pPr>
    </w:p>
    <w:p w:rsidR="00F45610" w:rsidRDefault="00F45610">
      <w:pPr>
        <w:pStyle w:val="BodyText"/>
        <w:spacing w:before="5"/>
        <w:rPr>
          <w:sz w:val="25"/>
        </w:rPr>
      </w:pPr>
    </w:p>
    <w:p w:rsidR="00F45610" w:rsidRDefault="008D4F3A">
      <w:pPr>
        <w:pStyle w:val="Heading3"/>
        <w:numPr>
          <w:ilvl w:val="2"/>
          <w:numId w:val="6"/>
        </w:numPr>
        <w:tabs>
          <w:tab w:val="left" w:pos="971"/>
        </w:tabs>
        <w:ind w:hanging="860"/>
        <w:jc w:val="both"/>
      </w:pPr>
      <w:bookmarkStart w:id="239" w:name="4.1.1_Iteration_I:_Generating_Wrappers_f"/>
      <w:bookmarkStart w:id="240" w:name="_bookmark81"/>
      <w:bookmarkEnd w:id="239"/>
      <w:bookmarkEnd w:id="240"/>
      <w:r>
        <w:t xml:space="preserve">Iteration I: Generating Wrappers </w:t>
      </w:r>
      <w:r>
        <w:rPr>
          <w:spacing w:val="-3"/>
        </w:rPr>
        <w:t xml:space="preserve">for </w:t>
      </w:r>
      <w:r>
        <w:t xml:space="preserve">a Better  </w:t>
      </w:r>
      <w:r>
        <w:rPr>
          <w:spacing w:val="10"/>
        </w:rPr>
        <w:t xml:space="preserve"> </w:t>
      </w:r>
      <w:r>
        <w:t>Grip</w:t>
      </w:r>
    </w:p>
    <w:p w:rsidR="00F45610" w:rsidRDefault="008D4F3A">
      <w:pPr>
        <w:pStyle w:val="BodyText"/>
        <w:spacing w:before="226" w:line="249" w:lineRule="auto"/>
        <w:ind w:left="110" w:right="108"/>
        <w:jc w:val="both"/>
      </w:pPr>
      <w:r>
        <w:rPr>
          <w:spacing w:val="-10"/>
        </w:rPr>
        <w:t>To</w:t>
      </w:r>
      <w:r>
        <w:rPr>
          <w:spacing w:val="-16"/>
        </w:rPr>
        <w:t xml:space="preserve"> </w:t>
      </w:r>
      <w:r>
        <w:t>start,</w:t>
      </w:r>
      <w:r>
        <w:rPr>
          <w:spacing w:val="-13"/>
        </w:rPr>
        <w:t xml:space="preserve"> </w:t>
      </w:r>
      <w:r>
        <w:t>Larry</w:t>
      </w:r>
      <w:r>
        <w:rPr>
          <w:spacing w:val="-16"/>
        </w:rPr>
        <w:t xml:space="preserve"> </w:t>
      </w:r>
      <w:r>
        <w:t>imports</w:t>
      </w:r>
      <w:r>
        <w:rPr>
          <w:spacing w:val="-15"/>
        </w:rPr>
        <w:t xml:space="preserve"> </w:t>
      </w:r>
      <w:r>
        <w:t>a</w:t>
      </w:r>
      <w:r>
        <w:rPr>
          <w:spacing w:val="-16"/>
        </w:rPr>
        <w:t xml:space="preserve"> </w:t>
      </w:r>
      <w:r>
        <w:t>3D</w:t>
      </w:r>
      <w:r>
        <w:rPr>
          <w:spacing w:val="-15"/>
        </w:rPr>
        <w:t xml:space="preserve"> </w:t>
      </w:r>
      <w:r>
        <w:t>model</w:t>
      </w:r>
      <w:r>
        <w:rPr>
          <w:spacing w:val="-16"/>
        </w:rPr>
        <w:t xml:space="preserve"> </w:t>
      </w:r>
      <w:r>
        <w:t>of</w:t>
      </w:r>
      <w:r>
        <w:rPr>
          <w:spacing w:val="-15"/>
        </w:rPr>
        <w:t xml:space="preserve"> </w:t>
      </w:r>
      <w:r>
        <w:t>the</w:t>
      </w:r>
      <w:r>
        <w:rPr>
          <w:spacing w:val="-16"/>
        </w:rPr>
        <w:t xml:space="preserve"> </w:t>
      </w:r>
      <w:r>
        <w:t>cutter</w:t>
      </w:r>
      <w:r>
        <w:rPr>
          <w:spacing w:val="-15"/>
        </w:rPr>
        <w:t xml:space="preserve"> </w:t>
      </w:r>
      <w:r>
        <w:t>(from</w:t>
      </w:r>
      <w:r>
        <w:rPr>
          <w:spacing w:val="-16"/>
        </w:rPr>
        <w:t xml:space="preserve"> </w:t>
      </w:r>
      <w:r>
        <w:t>a</w:t>
      </w:r>
      <w:r>
        <w:rPr>
          <w:spacing w:val="-15"/>
        </w:rPr>
        <w:t xml:space="preserve"> </w:t>
      </w:r>
      <w:r>
        <w:t>provided</w:t>
      </w:r>
      <w:r>
        <w:rPr>
          <w:spacing w:val="-16"/>
        </w:rPr>
        <w:t xml:space="preserve"> </w:t>
      </w:r>
      <w:r>
        <w:t>repository</w:t>
      </w:r>
      <w:r>
        <w:rPr>
          <w:spacing w:val="-16"/>
        </w:rPr>
        <w:t xml:space="preserve"> </w:t>
      </w:r>
      <w:r>
        <w:t>or</w:t>
      </w:r>
      <w:r>
        <w:rPr>
          <w:spacing w:val="-15"/>
        </w:rPr>
        <w:t xml:space="preserve"> </w:t>
      </w:r>
      <w:r>
        <w:t>through</w:t>
      </w:r>
      <w:r>
        <w:rPr>
          <w:spacing w:val="-16"/>
        </w:rPr>
        <w:t xml:space="preserve"> </w:t>
      </w:r>
      <w:r>
        <w:t>scanning). He</w:t>
      </w:r>
      <w:r>
        <w:rPr>
          <w:spacing w:val="-6"/>
        </w:rPr>
        <w:t xml:space="preserve"> </w:t>
      </w:r>
      <w:r>
        <w:t>selects</w:t>
      </w:r>
      <w:r>
        <w:rPr>
          <w:spacing w:val="-6"/>
        </w:rPr>
        <w:t xml:space="preserve"> </w:t>
      </w:r>
      <w:r>
        <w:t>‘Grasp/Hold’</w:t>
      </w:r>
      <w:r>
        <w:rPr>
          <w:spacing w:val="-6"/>
        </w:rPr>
        <w:t xml:space="preserve"> </w:t>
      </w:r>
      <w:r>
        <w:t>as</w:t>
      </w:r>
      <w:r>
        <w:rPr>
          <w:spacing w:val="-6"/>
        </w:rPr>
        <w:t xml:space="preserve"> </w:t>
      </w:r>
      <w:r>
        <w:t>the</w:t>
      </w:r>
      <w:r>
        <w:rPr>
          <w:spacing w:val="-6"/>
        </w:rPr>
        <w:t xml:space="preserve"> </w:t>
      </w:r>
      <w:r>
        <w:t>type</w:t>
      </w:r>
      <w:r>
        <w:rPr>
          <w:spacing w:val="-6"/>
        </w:rPr>
        <w:t xml:space="preserve"> </w:t>
      </w:r>
      <w:r>
        <w:t>of</w:t>
      </w:r>
      <w:r>
        <w:rPr>
          <w:spacing w:val="-6"/>
        </w:rPr>
        <w:t xml:space="preserve"> </w:t>
      </w:r>
      <w:r>
        <w:t>action</w:t>
      </w:r>
      <w:r>
        <w:rPr>
          <w:spacing w:val="-6"/>
        </w:rPr>
        <w:t xml:space="preserve"> </w:t>
      </w:r>
      <w:r>
        <w:t>the</w:t>
      </w:r>
      <w:r>
        <w:rPr>
          <w:spacing w:val="-6"/>
        </w:rPr>
        <w:t xml:space="preserve"> </w:t>
      </w:r>
      <w:r>
        <w:t>patient</w:t>
      </w:r>
      <w:r>
        <w:rPr>
          <w:spacing w:val="-6"/>
        </w:rPr>
        <w:t xml:space="preserve"> </w:t>
      </w:r>
      <w:r>
        <w:t>is</w:t>
      </w:r>
      <w:r>
        <w:rPr>
          <w:spacing w:val="-6"/>
        </w:rPr>
        <w:t xml:space="preserve"> </w:t>
      </w:r>
      <w:r>
        <w:t>having</w:t>
      </w:r>
      <w:r>
        <w:rPr>
          <w:spacing w:val="-6"/>
        </w:rPr>
        <w:t xml:space="preserve"> </w:t>
      </w:r>
      <w:r>
        <w:t>difficulty</w:t>
      </w:r>
      <w:r>
        <w:rPr>
          <w:spacing w:val="-6"/>
        </w:rPr>
        <w:t xml:space="preserve"> </w:t>
      </w:r>
      <w:r>
        <w:t>with.</w:t>
      </w:r>
      <w:r>
        <w:rPr>
          <w:spacing w:val="8"/>
        </w:rPr>
        <w:t xml:space="preserve"> </w:t>
      </w:r>
      <w:r>
        <w:t>He</w:t>
      </w:r>
      <w:r>
        <w:rPr>
          <w:spacing w:val="-6"/>
        </w:rPr>
        <w:t xml:space="preserve"> </w:t>
      </w:r>
      <w:r>
        <w:t>then</w:t>
      </w:r>
      <w:r>
        <w:rPr>
          <w:spacing w:val="-6"/>
        </w:rPr>
        <w:t xml:space="preserve"> </w:t>
      </w:r>
      <w:r>
        <w:t>clicks on</w:t>
      </w:r>
      <w:r>
        <w:rPr>
          <w:spacing w:val="-4"/>
        </w:rPr>
        <w:t xml:space="preserve"> </w:t>
      </w:r>
      <w:r>
        <w:t>the</w:t>
      </w:r>
      <w:r>
        <w:rPr>
          <w:spacing w:val="-4"/>
        </w:rPr>
        <w:t xml:space="preserve"> </w:t>
      </w:r>
      <w:r>
        <w:t>handle</w:t>
      </w:r>
      <w:r>
        <w:rPr>
          <w:spacing w:val="-4"/>
        </w:rPr>
        <w:t xml:space="preserve"> </w:t>
      </w:r>
      <w:r>
        <w:t>of</w:t>
      </w:r>
      <w:r>
        <w:rPr>
          <w:spacing w:val="-4"/>
        </w:rPr>
        <w:t xml:space="preserve"> </w:t>
      </w:r>
      <w:r>
        <w:t>the</w:t>
      </w:r>
      <w:r>
        <w:rPr>
          <w:spacing w:val="-4"/>
        </w:rPr>
        <w:t xml:space="preserve"> </w:t>
      </w:r>
      <w:r>
        <w:t>cutter</w:t>
      </w:r>
      <w:r>
        <w:rPr>
          <w:spacing w:val="-4"/>
        </w:rPr>
        <w:t xml:space="preserve"> </w:t>
      </w:r>
      <w:r>
        <w:t>to</w:t>
      </w:r>
      <w:r>
        <w:rPr>
          <w:spacing w:val="-4"/>
        </w:rPr>
        <w:t xml:space="preserve"> </w:t>
      </w:r>
      <w:r>
        <w:t>specify</w:t>
      </w:r>
      <w:r>
        <w:rPr>
          <w:spacing w:val="-4"/>
        </w:rPr>
        <w:t xml:space="preserve"> </w:t>
      </w:r>
      <w:r>
        <w:t>the</w:t>
      </w:r>
      <w:r>
        <w:rPr>
          <w:spacing w:val="-4"/>
        </w:rPr>
        <w:t xml:space="preserve"> </w:t>
      </w:r>
      <w:r>
        <w:t>part</w:t>
      </w:r>
      <w:r>
        <w:rPr>
          <w:spacing w:val="-4"/>
        </w:rPr>
        <w:t xml:space="preserve"> </w:t>
      </w:r>
      <w:r>
        <w:t>that</w:t>
      </w:r>
      <w:r>
        <w:rPr>
          <w:spacing w:val="-4"/>
        </w:rPr>
        <w:t xml:space="preserve"> </w:t>
      </w:r>
      <w:r>
        <w:t>is</w:t>
      </w:r>
      <w:r>
        <w:rPr>
          <w:spacing w:val="-4"/>
        </w:rPr>
        <w:t xml:space="preserve"> </w:t>
      </w:r>
      <w:r>
        <w:t>being</w:t>
      </w:r>
      <w:r>
        <w:rPr>
          <w:spacing w:val="-4"/>
        </w:rPr>
        <w:t xml:space="preserve"> </w:t>
      </w:r>
      <w:r>
        <w:t>grasped.</w:t>
      </w:r>
      <w:r>
        <w:rPr>
          <w:spacing w:val="10"/>
        </w:rPr>
        <w:t xml:space="preserve"> </w:t>
      </w:r>
      <w:r>
        <w:t>Reprise</w:t>
      </w:r>
      <w:r>
        <w:rPr>
          <w:spacing w:val="-4"/>
        </w:rPr>
        <w:t xml:space="preserve"> </w:t>
      </w:r>
      <w:r>
        <w:t>shows</w:t>
      </w:r>
      <w:r>
        <w:rPr>
          <w:spacing w:val="-4"/>
        </w:rPr>
        <w:t xml:space="preserve"> </w:t>
      </w:r>
      <w:r>
        <w:t>a</w:t>
      </w:r>
      <w:r>
        <w:rPr>
          <w:spacing w:val="-4"/>
        </w:rPr>
        <w:t xml:space="preserve"> </w:t>
      </w:r>
      <w:r>
        <w:t>virtual</w:t>
      </w:r>
      <w:r>
        <w:rPr>
          <w:spacing w:val="-4"/>
        </w:rPr>
        <w:t xml:space="preserve"> </w:t>
      </w:r>
      <w:r>
        <w:t xml:space="preserve">hand model, which Larry can rotate to indicate the relative orientation between the gripping </w:t>
      </w:r>
      <w:proofErr w:type="gramStart"/>
      <w:r>
        <w:t>hand  and</w:t>
      </w:r>
      <w:proofErr w:type="gramEnd"/>
      <w:r>
        <w:t xml:space="preserve"> cutter (Figure </w:t>
      </w:r>
      <w:hyperlink w:anchor="_bookmark78" w:history="1">
        <w:r>
          <w:t>4.1b).</w:t>
        </w:r>
      </w:hyperlink>
      <w:r>
        <w:t xml:space="preserve"> Next, Larry selects ‘Wrapper/Extension’ as the adaptation </w:t>
      </w:r>
      <w:r>
        <w:rPr>
          <w:spacing w:val="-3"/>
        </w:rPr>
        <w:t xml:space="preserve">strategy. </w:t>
      </w:r>
      <w:r>
        <w:t>Based on the previously specified grasping action and its hand orientation, the system</w:t>
      </w:r>
      <w:r>
        <w:rPr>
          <w:spacing w:val="-24"/>
        </w:rPr>
        <w:t xml:space="preserve"> </w:t>
      </w:r>
      <w:r>
        <w:t xml:space="preserve">generates an initial design of the wrapper (Figure </w:t>
      </w:r>
      <w:hyperlink w:anchor="_bookmark78" w:history="1">
        <w:r>
          <w:t>4.1c).</w:t>
        </w:r>
      </w:hyperlink>
      <w:r>
        <w:t xml:space="preserve"> Larry wants to further tweak the design using simple slider controls. He adjusts the ‘Length’ slider to make sure the wrapper covers an area large</w:t>
      </w:r>
      <w:r>
        <w:rPr>
          <w:spacing w:val="-11"/>
        </w:rPr>
        <w:t xml:space="preserve"> </w:t>
      </w:r>
      <w:r>
        <w:t>enough</w:t>
      </w:r>
      <w:r>
        <w:rPr>
          <w:spacing w:val="-11"/>
        </w:rPr>
        <w:t xml:space="preserve"> </w:t>
      </w:r>
      <w:r>
        <w:t>for</w:t>
      </w:r>
      <w:r>
        <w:rPr>
          <w:spacing w:val="-11"/>
        </w:rPr>
        <w:t xml:space="preserve"> </w:t>
      </w:r>
      <w:r>
        <w:t>three</w:t>
      </w:r>
      <w:r>
        <w:rPr>
          <w:spacing w:val="-11"/>
        </w:rPr>
        <w:t xml:space="preserve"> </w:t>
      </w:r>
      <w:r>
        <w:t>fingers.</w:t>
      </w:r>
      <w:r>
        <w:rPr>
          <w:spacing w:val="6"/>
        </w:rPr>
        <w:t xml:space="preserve"> </w:t>
      </w:r>
      <w:r>
        <w:t>He</w:t>
      </w:r>
      <w:r>
        <w:rPr>
          <w:spacing w:val="-11"/>
        </w:rPr>
        <w:t xml:space="preserve"> </w:t>
      </w:r>
      <w:r>
        <w:t>then</w:t>
      </w:r>
      <w:r>
        <w:rPr>
          <w:spacing w:val="-11"/>
        </w:rPr>
        <w:t xml:space="preserve"> </w:t>
      </w:r>
      <w:r>
        <w:t>increases</w:t>
      </w:r>
      <w:r>
        <w:rPr>
          <w:spacing w:val="-11"/>
        </w:rPr>
        <w:t xml:space="preserve"> </w:t>
      </w:r>
      <w:r>
        <w:t>the</w:t>
      </w:r>
      <w:r>
        <w:rPr>
          <w:spacing w:val="-11"/>
        </w:rPr>
        <w:t xml:space="preserve"> </w:t>
      </w:r>
      <w:r>
        <w:t>thickness</w:t>
      </w:r>
      <w:r>
        <w:rPr>
          <w:spacing w:val="-11"/>
        </w:rPr>
        <w:t xml:space="preserve"> </w:t>
      </w:r>
      <w:r>
        <w:t>to</w:t>
      </w:r>
      <w:r>
        <w:rPr>
          <w:spacing w:val="-11"/>
        </w:rPr>
        <w:t xml:space="preserve"> </w:t>
      </w:r>
      <w:r>
        <w:t>make</w:t>
      </w:r>
      <w:r>
        <w:rPr>
          <w:spacing w:val="-11"/>
        </w:rPr>
        <w:t xml:space="preserve"> </w:t>
      </w:r>
      <w:r>
        <w:t>a</w:t>
      </w:r>
      <w:r>
        <w:rPr>
          <w:spacing w:val="-11"/>
        </w:rPr>
        <w:t xml:space="preserve"> </w:t>
      </w:r>
      <w:r>
        <w:t>rounder</w:t>
      </w:r>
      <w:r>
        <w:rPr>
          <w:spacing w:val="-11"/>
        </w:rPr>
        <w:t xml:space="preserve"> </w:t>
      </w:r>
      <w:r>
        <w:t>grip.</w:t>
      </w:r>
      <w:r>
        <w:rPr>
          <w:spacing w:val="6"/>
        </w:rPr>
        <w:t xml:space="preserve"> </w:t>
      </w:r>
      <w:r>
        <w:rPr>
          <w:spacing w:val="-10"/>
        </w:rPr>
        <w:t>To</w:t>
      </w:r>
      <w:r>
        <w:rPr>
          <w:spacing w:val="-11"/>
        </w:rPr>
        <w:t xml:space="preserve"> </w:t>
      </w:r>
      <w:r>
        <w:t>further tighten</w:t>
      </w:r>
      <w:r>
        <w:rPr>
          <w:spacing w:val="-14"/>
        </w:rPr>
        <w:t xml:space="preserve"> </w:t>
      </w:r>
      <w:r>
        <w:t>the</w:t>
      </w:r>
      <w:r>
        <w:rPr>
          <w:spacing w:val="-14"/>
        </w:rPr>
        <w:t xml:space="preserve"> </w:t>
      </w:r>
      <w:r>
        <w:t>grip,</w:t>
      </w:r>
      <w:r>
        <w:rPr>
          <w:spacing w:val="-12"/>
        </w:rPr>
        <w:t xml:space="preserve"> </w:t>
      </w:r>
      <w:r>
        <w:t>he</w:t>
      </w:r>
      <w:r>
        <w:rPr>
          <w:spacing w:val="-14"/>
        </w:rPr>
        <w:t xml:space="preserve"> </w:t>
      </w:r>
      <w:r>
        <w:t>adds</w:t>
      </w:r>
      <w:r>
        <w:rPr>
          <w:spacing w:val="-14"/>
        </w:rPr>
        <w:t xml:space="preserve"> </w:t>
      </w:r>
      <w:r>
        <w:t>small</w:t>
      </w:r>
      <w:r>
        <w:rPr>
          <w:spacing w:val="-14"/>
        </w:rPr>
        <w:t xml:space="preserve"> </w:t>
      </w:r>
      <w:r>
        <w:t>bumps</w:t>
      </w:r>
      <w:r>
        <w:rPr>
          <w:spacing w:val="-14"/>
        </w:rPr>
        <w:t xml:space="preserve"> </w:t>
      </w:r>
      <w:r>
        <w:t>to</w:t>
      </w:r>
      <w:r>
        <w:rPr>
          <w:spacing w:val="-14"/>
        </w:rPr>
        <w:t xml:space="preserve"> </w:t>
      </w:r>
      <w:r>
        <w:t>increase</w:t>
      </w:r>
      <w:r>
        <w:rPr>
          <w:spacing w:val="-14"/>
        </w:rPr>
        <w:t xml:space="preserve"> </w:t>
      </w:r>
      <w:r>
        <w:t>the</w:t>
      </w:r>
      <w:r>
        <w:rPr>
          <w:spacing w:val="-14"/>
        </w:rPr>
        <w:t xml:space="preserve"> </w:t>
      </w:r>
      <w:r>
        <w:t>friction</w:t>
      </w:r>
      <w:r>
        <w:rPr>
          <w:spacing w:val="-14"/>
        </w:rPr>
        <w:t xml:space="preserve"> </w:t>
      </w:r>
      <w:r>
        <w:t>(Figure</w:t>
      </w:r>
      <w:r>
        <w:rPr>
          <w:spacing w:val="-14"/>
        </w:rPr>
        <w:t xml:space="preserve"> </w:t>
      </w:r>
      <w:hyperlink w:anchor="_bookmark78" w:history="1">
        <w:r>
          <w:t>4.1d).</w:t>
        </w:r>
      </w:hyperlink>
      <w:r>
        <w:rPr>
          <w:spacing w:val="6"/>
        </w:rPr>
        <w:t xml:space="preserve"> </w:t>
      </w:r>
      <w:r>
        <w:t>Finally,</w:t>
      </w:r>
      <w:r>
        <w:rPr>
          <w:spacing w:val="-12"/>
        </w:rPr>
        <w:t xml:space="preserve"> </w:t>
      </w:r>
      <w:r>
        <w:t>Larry</w:t>
      </w:r>
      <w:r>
        <w:rPr>
          <w:spacing w:val="-14"/>
        </w:rPr>
        <w:t xml:space="preserve"> </w:t>
      </w:r>
      <w:r>
        <w:t xml:space="preserve">exports the generated geometry as an STL file and prints the adaptation using a soft material (such as </w:t>
      </w:r>
      <w:proofErr w:type="spellStart"/>
      <w:r>
        <w:t>NinjaFlex</w:t>
      </w:r>
      <w:proofErr w:type="spellEnd"/>
      <w:r>
        <w:fldChar w:fldCharType="begin"/>
      </w:r>
      <w:r>
        <w:instrText xml:space="preserve"> HYPERLINK \l "_bookmark82" </w:instrText>
      </w:r>
      <w:r>
        <w:fldChar w:fldCharType="separate"/>
      </w:r>
      <w:r>
        <w:rPr>
          <w:position w:val="9"/>
          <w:sz w:val="16"/>
        </w:rPr>
        <w:t>4</w:t>
      </w:r>
      <w:r>
        <w:rPr>
          <w:position w:val="9"/>
          <w:sz w:val="16"/>
        </w:rPr>
        <w:fldChar w:fldCharType="end"/>
      </w:r>
      <w:r>
        <w:t>),</w:t>
      </w:r>
      <w:r>
        <w:rPr>
          <w:spacing w:val="-9"/>
        </w:rPr>
        <w:t xml:space="preserve"> </w:t>
      </w:r>
      <w:r>
        <w:t>which</w:t>
      </w:r>
      <w:r>
        <w:rPr>
          <w:spacing w:val="-10"/>
        </w:rPr>
        <w:t xml:space="preserve"> </w:t>
      </w:r>
      <w:r>
        <w:t>provides</w:t>
      </w:r>
      <w:r>
        <w:rPr>
          <w:spacing w:val="-10"/>
        </w:rPr>
        <w:t xml:space="preserve"> </w:t>
      </w:r>
      <w:r>
        <w:t>a</w:t>
      </w:r>
      <w:r>
        <w:rPr>
          <w:spacing w:val="-10"/>
        </w:rPr>
        <w:t xml:space="preserve"> </w:t>
      </w:r>
      <w:r>
        <w:t>soft</w:t>
      </w:r>
      <w:r>
        <w:rPr>
          <w:spacing w:val="-10"/>
        </w:rPr>
        <w:t xml:space="preserve"> </w:t>
      </w:r>
      <w:r>
        <w:t>grip</w:t>
      </w:r>
      <w:r>
        <w:rPr>
          <w:spacing w:val="-10"/>
        </w:rPr>
        <w:t xml:space="preserve"> </w:t>
      </w:r>
      <w:r>
        <w:t>and</w:t>
      </w:r>
      <w:r>
        <w:rPr>
          <w:spacing w:val="-10"/>
        </w:rPr>
        <w:t xml:space="preserve"> </w:t>
      </w:r>
      <w:r>
        <w:t>makes</w:t>
      </w:r>
      <w:r>
        <w:rPr>
          <w:spacing w:val="-10"/>
        </w:rPr>
        <w:t xml:space="preserve"> </w:t>
      </w:r>
      <w:r>
        <w:t>the</w:t>
      </w:r>
      <w:r>
        <w:rPr>
          <w:spacing w:val="-10"/>
        </w:rPr>
        <w:t xml:space="preserve"> </w:t>
      </w:r>
      <w:r>
        <w:t>wrapper</w:t>
      </w:r>
      <w:r>
        <w:rPr>
          <w:spacing w:val="-10"/>
        </w:rPr>
        <w:t xml:space="preserve"> </w:t>
      </w:r>
      <w:r>
        <w:t>snugly</w:t>
      </w:r>
      <w:r>
        <w:rPr>
          <w:spacing w:val="-10"/>
        </w:rPr>
        <w:t xml:space="preserve"> </w:t>
      </w:r>
      <w:r>
        <w:t>fit</w:t>
      </w:r>
      <w:r>
        <w:rPr>
          <w:spacing w:val="-10"/>
        </w:rPr>
        <w:t xml:space="preserve"> </w:t>
      </w:r>
      <w:r>
        <w:t>with</w:t>
      </w:r>
      <w:r>
        <w:rPr>
          <w:spacing w:val="-10"/>
        </w:rPr>
        <w:t xml:space="preserve"> </w:t>
      </w:r>
      <w:r>
        <w:t>the</w:t>
      </w:r>
      <w:r>
        <w:rPr>
          <w:spacing w:val="-10"/>
        </w:rPr>
        <w:t xml:space="preserve"> </w:t>
      </w:r>
      <w:r>
        <w:t>cutter’s</w:t>
      </w:r>
      <w:r>
        <w:rPr>
          <w:spacing w:val="-10"/>
        </w:rPr>
        <w:t xml:space="preserve"> </w:t>
      </w:r>
      <w:r>
        <w:t>handle (Figure</w:t>
      </w:r>
      <w:r>
        <w:rPr>
          <w:spacing w:val="-6"/>
        </w:rPr>
        <w:t xml:space="preserve"> </w:t>
      </w:r>
      <w:hyperlink w:anchor="_bookmark78" w:history="1">
        <w:r>
          <w:t>4.1e).</w:t>
        </w:r>
      </w:hyperlink>
    </w:p>
    <w:p w:rsidR="00F45610" w:rsidRDefault="00F45610">
      <w:pPr>
        <w:pStyle w:val="BodyText"/>
        <w:rPr>
          <w:sz w:val="25"/>
        </w:rPr>
      </w:pPr>
    </w:p>
    <w:p w:rsidR="00F45610" w:rsidRDefault="008D4F3A">
      <w:pPr>
        <w:ind w:left="388"/>
        <w:rPr>
          <w:sz w:val="20"/>
        </w:rPr>
      </w:pPr>
      <w:r>
        <w:rPr>
          <w:w w:val="145"/>
          <w:position w:val="7"/>
          <w:sz w:val="14"/>
        </w:rPr>
        <w:t>4</w:t>
      </w:r>
      <w:bookmarkStart w:id="241" w:name="_bookmark82"/>
      <w:bookmarkEnd w:id="241"/>
      <w:r>
        <w:fldChar w:fldCharType="begin"/>
      </w:r>
      <w:r>
        <w:instrText xml:space="preserve"> HYPERLINK "http://www.ninjaflex3d.com/products/ninjaflex-filaments/" \h </w:instrText>
      </w:r>
      <w:r>
        <w:fldChar w:fldCharType="separate"/>
      </w:r>
      <w:r>
        <w:rPr>
          <w:w w:val="145"/>
          <w:sz w:val="20"/>
        </w:rPr>
        <w:t>http://www.ninjaflex3d.com/products/ninjaflex-filaments/</w:t>
      </w:r>
      <w:r>
        <w:rPr>
          <w:w w:val="145"/>
          <w:sz w:val="20"/>
        </w:rPr>
        <w:fldChar w:fldCharType="end"/>
      </w:r>
    </w:p>
    <w:p w:rsidR="00F45610" w:rsidRDefault="00F45610">
      <w:pPr>
        <w:rPr>
          <w:sz w:val="20"/>
        </w:rPr>
        <w:sectPr w:rsidR="00F45610">
          <w:pgSz w:w="12240" w:h="15840"/>
          <w:pgMar w:top="1120" w:right="1420" w:bottom="1480" w:left="1420" w:header="595" w:footer="1286" w:gutter="0"/>
          <w:cols w:space="720"/>
        </w:sectPr>
      </w:pPr>
    </w:p>
    <w:p w:rsidR="00F45610" w:rsidRDefault="008D4F3A">
      <w:pPr>
        <w:pStyle w:val="Heading3"/>
        <w:numPr>
          <w:ilvl w:val="2"/>
          <w:numId w:val="6"/>
        </w:numPr>
        <w:tabs>
          <w:tab w:val="left" w:pos="971"/>
        </w:tabs>
        <w:spacing w:before="122"/>
        <w:ind w:hanging="860"/>
        <w:jc w:val="both"/>
      </w:pPr>
      <w:bookmarkStart w:id="242" w:name="4.1.2_Iteration_II:_Making_Levers_to_Ass"/>
      <w:bookmarkStart w:id="243" w:name="_bookmark83"/>
      <w:bookmarkEnd w:id="242"/>
      <w:bookmarkEnd w:id="243"/>
      <w:r>
        <w:lastRenderedPageBreak/>
        <w:t xml:space="preserve">Iteration II: Making Levers to Assist with  </w:t>
      </w:r>
      <w:r>
        <w:rPr>
          <w:spacing w:val="1"/>
        </w:rPr>
        <w:t xml:space="preserve"> </w:t>
      </w:r>
      <w:r>
        <w:t>Clutching</w:t>
      </w:r>
    </w:p>
    <w:p w:rsidR="00F45610" w:rsidRDefault="008D4F3A">
      <w:pPr>
        <w:pStyle w:val="BodyText"/>
        <w:spacing w:before="187" w:line="252" w:lineRule="auto"/>
        <w:ind w:left="109" w:right="108"/>
        <w:jc w:val="both"/>
      </w:pPr>
      <w:r>
        <w:t xml:space="preserve">Larry’s patient responds positively to the soft wrapper. </w:t>
      </w:r>
      <w:r>
        <w:rPr>
          <w:spacing w:val="-4"/>
        </w:rPr>
        <w:t xml:space="preserve">However, </w:t>
      </w:r>
      <w:r>
        <w:t>while he can now</w:t>
      </w:r>
      <w:r>
        <w:rPr>
          <w:spacing w:val="-34"/>
        </w:rPr>
        <w:t xml:space="preserve"> </w:t>
      </w:r>
      <w:r>
        <w:t xml:space="preserve">comfortably hold the cutter, his hand is still too weak to perform the necessary clutching action, especially when cutting hard wires. Thus Larry explores an alternate design </w:t>
      </w:r>
      <w:r>
        <w:rPr>
          <w:spacing w:val="-3"/>
        </w:rPr>
        <w:t xml:space="preserve">strategy. </w:t>
      </w:r>
      <w:r>
        <w:t xml:space="preserve">In Reprise, he first selects ‘Clutch/Squeeze’ as the target operation. He selects the two handles as the components on which clutching is applied, and then moves the cursor to indicate the fulcrum of clutching. In these few steps, he specifies the two arms for clutching (Figure </w:t>
      </w:r>
      <w:hyperlink w:anchor="_bookmark78" w:history="1">
        <w:r>
          <w:t>4.1f).</w:t>
        </w:r>
      </w:hyperlink>
      <w:r>
        <w:t xml:space="preserve"> </w:t>
      </w:r>
      <w:r>
        <w:rPr>
          <w:spacing w:val="-3"/>
        </w:rPr>
        <w:t xml:space="preserve">With </w:t>
      </w:r>
      <w:r>
        <w:t xml:space="preserve">this information, Larry proceeds to select ‘Lever’ as the adaptation </w:t>
      </w:r>
      <w:r>
        <w:rPr>
          <w:spacing w:val="-3"/>
        </w:rPr>
        <w:t xml:space="preserve">strategy, </w:t>
      </w:r>
      <w:r>
        <w:t xml:space="preserve">which automatically generates two levers from the handles (Figure </w:t>
      </w:r>
      <w:hyperlink w:anchor="_bookmark78" w:history="1">
        <w:r>
          <w:t>4.1g).</w:t>
        </w:r>
      </w:hyperlink>
      <w:r>
        <w:t xml:space="preserve"> Larry then tweaks the design, playing with the torque of the levers, as well their size for</w:t>
      </w:r>
      <w:r>
        <w:rPr>
          <w:spacing w:val="-30"/>
        </w:rPr>
        <w:t xml:space="preserve"> </w:t>
      </w:r>
      <w:r>
        <w:t>grasping.</w:t>
      </w:r>
    </w:p>
    <w:p w:rsidR="00F45610" w:rsidRDefault="00F45610">
      <w:pPr>
        <w:pStyle w:val="BodyText"/>
      </w:pPr>
    </w:p>
    <w:p w:rsidR="00F45610" w:rsidRDefault="008D4F3A">
      <w:pPr>
        <w:pStyle w:val="Heading3"/>
        <w:numPr>
          <w:ilvl w:val="2"/>
          <w:numId w:val="6"/>
        </w:numPr>
        <w:tabs>
          <w:tab w:val="left" w:pos="971"/>
        </w:tabs>
        <w:spacing w:before="171"/>
        <w:ind w:hanging="860"/>
        <w:jc w:val="both"/>
      </w:pPr>
      <w:bookmarkStart w:id="244" w:name="4.1.3_Iteration_III:_Anchoring_the_Cutte"/>
      <w:bookmarkStart w:id="245" w:name="_bookmark84"/>
      <w:bookmarkEnd w:id="244"/>
      <w:bookmarkEnd w:id="245"/>
      <w:r>
        <w:t xml:space="preserve">Iteration III: Anchoring the Cutter </w:t>
      </w:r>
      <w:r>
        <w:rPr>
          <w:spacing w:val="-3"/>
        </w:rPr>
        <w:t xml:space="preserve">for </w:t>
      </w:r>
      <w:r>
        <w:t xml:space="preserve">Situated  </w:t>
      </w:r>
      <w:r>
        <w:rPr>
          <w:spacing w:val="11"/>
        </w:rPr>
        <w:t xml:space="preserve"> </w:t>
      </w:r>
      <w:r>
        <w:t>Use</w:t>
      </w:r>
    </w:p>
    <w:p w:rsidR="00F45610" w:rsidRDefault="008D4F3A">
      <w:pPr>
        <w:pStyle w:val="BodyText"/>
        <w:spacing w:before="187" w:line="252" w:lineRule="auto"/>
        <w:ind w:left="109" w:right="108"/>
        <w:jc w:val="both"/>
      </w:pPr>
      <w:r>
        <w:t xml:space="preserve">Larry’s patient does not like the lever design, as it makes the cutter somewhat too big to hold in one hand (Figure </w:t>
      </w:r>
      <w:hyperlink w:anchor="_bookmark78" w:history="1">
        <w:r>
          <w:t>4.1h).</w:t>
        </w:r>
      </w:hyperlink>
      <w:r>
        <w:t xml:space="preserve"> </w:t>
      </w:r>
      <w:r>
        <w:rPr>
          <w:spacing w:val="-10"/>
        </w:rPr>
        <w:t xml:space="preserve">To </w:t>
      </w:r>
      <w:r>
        <w:t>solve the problem, Larry uses Reprise to replace one lever with an anchoring</w:t>
      </w:r>
      <w:r>
        <w:rPr>
          <w:spacing w:val="-7"/>
        </w:rPr>
        <w:t xml:space="preserve"> </w:t>
      </w:r>
      <w:r>
        <w:t>structure</w:t>
      </w:r>
      <w:r>
        <w:rPr>
          <w:spacing w:val="-7"/>
        </w:rPr>
        <w:t xml:space="preserve"> </w:t>
      </w:r>
      <w:r>
        <w:t>with</w:t>
      </w:r>
      <w:r>
        <w:rPr>
          <w:spacing w:val="-7"/>
        </w:rPr>
        <w:t xml:space="preserve"> </w:t>
      </w:r>
      <w:r>
        <w:t>which</w:t>
      </w:r>
      <w:r>
        <w:rPr>
          <w:spacing w:val="-7"/>
        </w:rPr>
        <w:t xml:space="preserve"> </w:t>
      </w:r>
      <w:r>
        <w:t>he</w:t>
      </w:r>
      <w:r>
        <w:rPr>
          <w:spacing w:val="-7"/>
        </w:rPr>
        <w:t xml:space="preserve"> </w:t>
      </w:r>
      <w:r>
        <w:t>can</w:t>
      </w:r>
      <w:r>
        <w:rPr>
          <w:spacing w:val="-7"/>
        </w:rPr>
        <w:t xml:space="preserve"> </w:t>
      </w:r>
      <w:r>
        <w:t>affix</w:t>
      </w:r>
      <w:r>
        <w:rPr>
          <w:spacing w:val="-7"/>
        </w:rPr>
        <w:t xml:space="preserve"> </w:t>
      </w:r>
      <w:r>
        <w:t>one</w:t>
      </w:r>
      <w:r>
        <w:rPr>
          <w:spacing w:val="-7"/>
        </w:rPr>
        <w:t xml:space="preserve"> </w:t>
      </w:r>
      <w:r>
        <w:t>of</w:t>
      </w:r>
      <w:r>
        <w:rPr>
          <w:spacing w:val="-7"/>
        </w:rPr>
        <w:t xml:space="preserve"> </w:t>
      </w:r>
      <w:r>
        <w:t>the</w:t>
      </w:r>
      <w:r>
        <w:rPr>
          <w:spacing w:val="-7"/>
        </w:rPr>
        <w:t xml:space="preserve"> </w:t>
      </w:r>
      <w:r>
        <w:t>cutter’s</w:t>
      </w:r>
      <w:r>
        <w:rPr>
          <w:spacing w:val="-7"/>
        </w:rPr>
        <w:t xml:space="preserve"> </w:t>
      </w:r>
      <w:r>
        <w:t>handles</w:t>
      </w:r>
      <w:r>
        <w:rPr>
          <w:spacing w:val="-7"/>
        </w:rPr>
        <w:t xml:space="preserve"> </w:t>
      </w:r>
      <w:r>
        <w:t>on</w:t>
      </w:r>
      <w:r>
        <w:rPr>
          <w:spacing w:val="-7"/>
        </w:rPr>
        <w:t xml:space="preserve"> </w:t>
      </w:r>
      <w:r>
        <w:t>the</w:t>
      </w:r>
      <w:r>
        <w:rPr>
          <w:spacing w:val="-7"/>
        </w:rPr>
        <w:t xml:space="preserve"> </w:t>
      </w:r>
      <w:r>
        <w:t>work</w:t>
      </w:r>
      <w:r>
        <w:rPr>
          <w:spacing w:val="-7"/>
        </w:rPr>
        <w:t xml:space="preserve"> </w:t>
      </w:r>
      <w:r>
        <w:t>surface</w:t>
      </w:r>
      <w:r>
        <w:rPr>
          <w:spacing w:val="-7"/>
        </w:rPr>
        <w:t xml:space="preserve"> </w:t>
      </w:r>
      <w:r>
        <w:t xml:space="preserve">(Fig- </w:t>
      </w:r>
      <w:proofErr w:type="spellStart"/>
      <w:r>
        <w:t>ure</w:t>
      </w:r>
      <w:proofErr w:type="spellEnd"/>
      <w:r>
        <w:t xml:space="preserve"> </w:t>
      </w:r>
      <w:hyperlink w:anchor="_bookmark78" w:history="1">
        <w:r>
          <w:t>4.1ij).</w:t>
        </w:r>
      </w:hyperlink>
      <w:r>
        <w:t xml:space="preserve"> The patient then simply uses his palm and body weight to press down and cut wires. The </w:t>
      </w:r>
      <w:r>
        <w:rPr>
          <w:spacing w:val="-3"/>
        </w:rPr>
        <w:t xml:space="preserve">key </w:t>
      </w:r>
      <w:r>
        <w:t>here is to firmly attach the anchor to the cutter’s handle. Reprise’s attachment toolkit allows</w:t>
      </w:r>
      <w:r>
        <w:rPr>
          <w:spacing w:val="-8"/>
        </w:rPr>
        <w:t xml:space="preserve"> </w:t>
      </w:r>
      <w:r>
        <w:t>Larry</w:t>
      </w:r>
      <w:r>
        <w:rPr>
          <w:spacing w:val="-7"/>
        </w:rPr>
        <w:t xml:space="preserve"> </w:t>
      </w:r>
      <w:r>
        <w:t>to</w:t>
      </w:r>
      <w:r>
        <w:rPr>
          <w:spacing w:val="-7"/>
        </w:rPr>
        <w:t xml:space="preserve"> </w:t>
      </w:r>
      <w:r>
        <w:t>generate</w:t>
      </w:r>
      <w:r>
        <w:rPr>
          <w:spacing w:val="-8"/>
        </w:rPr>
        <w:t xml:space="preserve"> </w:t>
      </w:r>
      <w:r>
        <w:t>a</w:t>
      </w:r>
      <w:r>
        <w:rPr>
          <w:spacing w:val="-8"/>
        </w:rPr>
        <w:t xml:space="preserve"> </w:t>
      </w:r>
      <w:r>
        <w:t>pipe</w:t>
      </w:r>
      <w:r>
        <w:rPr>
          <w:spacing w:val="-7"/>
        </w:rPr>
        <w:t xml:space="preserve"> </w:t>
      </w:r>
      <w:r>
        <w:t>clamp</w:t>
      </w:r>
      <w:r>
        <w:rPr>
          <w:spacing w:val="-8"/>
        </w:rPr>
        <w:t xml:space="preserve"> </w:t>
      </w:r>
      <w:r>
        <w:t>for</w:t>
      </w:r>
      <w:r>
        <w:rPr>
          <w:spacing w:val="-8"/>
        </w:rPr>
        <w:t xml:space="preserve"> </w:t>
      </w:r>
      <w:r>
        <w:t>holding</w:t>
      </w:r>
      <w:r>
        <w:rPr>
          <w:spacing w:val="-8"/>
        </w:rPr>
        <w:t xml:space="preserve"> </w:t>
      </w:r>
      <w:r>
        <w:t>the</w:t>
      </w:r>
      <w:r>
        <w:rPr>
          <w:spacing w:val="-7"/>
        </w:rPr>
        <w:t xml:space="preserve"> </w:t>
      </w:r>
      <w:r>
        <w:t>cutter</w:t>
      </w:r>
      <w:r>
        <w:rPr>
          <w:spacing w:val="-8"/>
        </w:rPr>
        <w:t xml:space="preserve"> </w:t>
      </w:r>
      <w:r>
        <w:t>in</w:t>
      </w:r>
      <w:r>
        <w:rPr>
          <w:spacing w:val="-8"/>
        </w:rPr>
        <w:t xml:space="preserve"> </w:t>
      </w:r>
      <w:r>
        <w:t>place</w:t>
      </w:r>
      <w:r>
        <w:rPr>
          <w:spacing w:val="-8"/>
        </w:rPr>
        <w:t xml:space="preserve"> </w:t>
      </w:r>
      <w:r>
        <w:t>on</w:t>
      </w:r>
      <w:r>
        <w:rPr>
          <w:spacing w:val="-7"/>
        </w:rPr>
        <w:t xml:space="preserve"> </w:t>
      </w:r>
      <w:r>
        <w:t>the</w:t>
      </w:r>
      <w:r>
        <w:rPr>
          <w:spacing w:val="-8"/>
        </w:rPr>
        <w:t xml:space="preserve"> </w:t>
      </w:r>
      <w:r>
        <w:t>anchor</w:t>
      </w:r>
      <w:r>
        <w:rPr>
          <w:spacing w:val="-8"/>
        </w:rPr>
        <w:t xml:space="preserve"> </w:t>
      </w:r>
      <w:r>
        <w:t>(Figure</w:t>
      </w:r>
      <w:r>
        <w:rPr>
          <w:spacing w:val="-8"/>
        </w:rPr>
        <w:t xml:space="preserve"> </w:t>
      </w:r>
      <w:hyperlink w:anchor="_bookmark78" w:history="1">
        <w:r>
          <w:t>4.1k).</w:t>
        </w:r>
      </w:hyperlink>
      <w:r>
        <w:t xml:space="preserve"> Once</w:t>
      </w:r>
      <w:r>
        <w:rPr>
          <w:spacing w:val="-9"/>
        </w:rPr>
        <w:t xml:space="preserve"> </w:t>
      </w:r>
      <w:r>
        <w:t>printed,</w:t>
      </w:r>
      <w:r>
        <w:rPr>
          <w:spacing w:val="-8"/>
        </w:rPr>
        <w:t xml:space="preserve"> </w:t>
      </w:r>
      <w:r>
        <w:t>Larry</w:t>
      </w:r>
      <w:r>
        <w:rPr>
          <w:spacing w:val="-9"/>
        </w:rPr>
        <w:t xml:space="preserve"> </w:t>
      </w:r>
      <w:r>
        <w:t>bolts</w:t>
      </w:r>
      <w:r>
        <w:rPr>
          <w:spacing w:val="-9"/>
        </w:rPr>
        <w:t xml:space="preserve"> </w:t>
      </w:r>
      <w:r>
        <w:t>the</w:t>
      </w:r>
      <w:r>
        <w:rPr>
          <w:spacing w:val="-9"/>
        </w:rPr>
        <w:t xml:space="preserve"> </w:t>
      </w:r>
      <w:r>
        <w:t>cutter</w:t>
      </w:r>
      <w:r>
        <w:rPr>
          <w:spacing w:val="-9"/>
        </w:rPr>
        <w:t xml:space="preserve"> </w:t>
      </w:r>
      <w:r>
        <w:t>on</w:t>
      </w:r>
      <w:r>
        <w:rPr>
          <w:spacing w:val="-9"/>
        </w:rPr>
        <w:t xml:space="preserve"> </w:t>
      </w:r>
      <w:r>
        <w:t>the</w:t>
      </w:r>
      <w:r>
        <w:rPr>
          <w:spacing w:val="-9"/>
        </w:rPr>
        <w:t xml:space="preserve"> </w:t>
      </w:r>
      <w:r>
        <w:t>anchor,</w:t>
      </w:r>
      <w:r>
        <w:rPr>
          <w:spacing w:val="-8"/>
        </w:rPr>
        <w:t xml:space="preserve"> </w:t>
      </w:r>
      <w:r>
        <w:t>which</w:t>
      </w:r>
      <w:r>
        <w:rPr>
          <w:spacing w:val="-9"/>
        </w:rPr>
        <w:t xml:space="preserve"> </w:t>
      </w:r>
      <w:r>
        <w:t>is</w:t>
      </w:r>
      <w:r>
        <w:rPr>
          <w:spacing w:val="-9"/>
        </w:rPr>
        <w:t xml:space="preserve"> </w:t>
      </w:r>
      <w:r>
        <w:t>then</w:t>
      </w:r>
      <w:r>
        <w:rPr>
          <w:spacing w:val="-9"/>
        </w:rPr>
        <w:t xml:space="preserve"> </w:t>
      </w:r>
      <w:r>
        <w:t>clamped</w:t>
      </w:r>
      <w:r>
        <w:rPr>
          <w:spacing w:val="-9"/>
        </w:rPr>
        <w:t xml:space="preserve"> </w:t>
      </w:r>
      <w:r>
        <w:t>onto</w:t>
      </w:r>
      <w:r>
        <w:rPr>
          <w:spacing w:val="-9"/>
        </w:rPr>
        <w:t xml:space="preserve"> </w:t>
      </w:r>
      <w:r>
        <w:t>the</w:t>
      </w:r>
      <w:r>
        <w:rPr>
          <w:spacing w:val="-9"/>
        </w:rPr>
        <w:t xml:space="preserve"> </w:t>
      </w:r>
      <w:r>
        <w:t>patient’s</w:t>
      </w:r>
      <w:r>
        <w:rPr>
          <w:spacing w:val="-9"/>
        </w:rPr>
        <w:t xml:space="preserve"> </w:t>
      </w:r>
      <w:r>
        <w:t>work surface (Figure</w:t>
      </w:r>
      <w:r>
        <w:rPr>
          <w:spacing w:val="-13"/>
        </w:rPr>
        <w:t xml:space="preserve"> </w:t>
      </w:r>
      <w:hyperlink w:anchor="_bookmark78" w:history="1">
        <w:r>
          <w:t>4.1m).</w:t>
        </w:r>
      </w:hyperlink>
    </w:p>
    <w:p w:rsidR="00F45610" w:rsidRDefault="008D4F3A">
      <w:pPr>
        <w:pStyle w:val="BodyText"/>
        <w:spacing w:before="10" w:line="252" w:lineRule="auto"/>
        <w:ind w:left="109" w:right="107" w:firstLine="351"/>
        <w:jc w:val="both"/>
      </w:pPr>
      <w:r>
        <w:t>To summarize, Reprise allows Larry to generate adaptations with just a few clicks, to tweak the design using simple slider controls, and to explore different design strategies while iterating and customizing the adaptation to suit the patient’s particular needs and preferences. Below we describe a design space that informs the design and implementation of Reprise.</w:t>
      </w:r>
    </w:p>
    <w:p w:rsidR="00F45610" w:rsidRDefault="00F45610">
      <w:pPr>
        <w:pStyle w:val="BodyText"/>
      </w:pPr>
    </w:p>
    <w:p w:rsidR="00F45610" w:rsidRDefault="00F45610">
      <w:pPr>
        <w:pStyle w:val="BodyText"/>
        <w:spacing w:before="3"/>
        <w:rPr>
          <w:sz w:val="19"/>
        </w:rPr>
      </w:pPr>
    </w:p>
    <w:p w:rsidR="00F45610" w:rsidRDefault="008D4F3A">
      <w:pPr>
        <w:pStyle w:val="Heading2"/>
        <w:numPr>
          <w:ilvl w:val="1"/>
          <w:numId w:val="5"/>
        </w:numPr>
        <w:tabs>
          <w:tab w:val="left" w:pos="885"/>
        </w:tabs>
        <w:spacing w:before="1"/>
        <w:ind w:hanging="774"/>
        <w:jc w:val="both"/>
      </w:pPr>
      <w:bookmarkStart w:id="246" w:name="4.2_A_Design_Space_of_Adaptation_Strateg"/>
      <w:bookmarkStart w:id="247" w:name="_bookmark85"/>
      <w:bookmarkEnd w:id="246"/>
      <w:bookmarkEnd w:id="247"/>
      <w:r>
        <w:t>A Design Space of Adaptation</w:t>
      </w:r>
      <w:r>
        <w:rPr>
          <w:spacing w:val="73"/>
        </w:rPr>
        <w:t xml:space="preserve"> </w:t>
      </w:r>
      <w:r>
        <w:t>Strategies</w:t>
      </w:r>
    </w:p>
    <w:p w:rsidR="00F45610" w:rsidRDefault="008D4F3A">
      <w:pPr>
        <w:pStyle w:val="BodyText"/>
        <w:spacing w:before="260" w:line="252" w:lineRule="auto"/>
        <w:ind w:left="109" w:right="108"/>
        <w:jc w:val="both"/>
      </w:pPr>
      <w:r>
        <w:t xml:space="preserve">For years, well before digital fabrication was widespread, people </w:t>
      </w:r>
      <w:r>
        <w:rPr>
          <w:spacing w:val="-3"/>
        </w:rPr>
        <w:t xml:space="preserve">have </w:t>
      </w:r>
      <w:r>
        <w:t>been taking a ‘bricolage’ approach</w:t>
      </w:r>
      <w:r>
        <w:rPr>
          <w:spacing w:val="-16"/>
        </w:rPr>
        <w:t xml:space="preserve"> </w:t>
      </w:r>
      <w:r>
        <w:t>for</w:t>
      </w:r>
      <w:r>
        <w:rPr>
          <w:spacing w:val="-16"/>
        </w:rPr>
        <w:t xml:space="preserve"> </w:t>
      </w:r>
      <w:r>
        <w:t>making</w:t>
      </w:r>
      <w:r>
        <w:rPr>
          <w:spacing w:val="-16"/>
        </w:rPr>
        <w:t xml:space="preserve"> </w:t>
      </w:r>
      <w:r>
        <w:t>adaptations</w:t>
      </w:r>
      <w:r>
        <w:rPr>
          <w:spacing w:val="-16"/>
        </w:rPr>
        <w:t xml:space="preserve"> </w:t>
      </w:r>
      <w:r>
        <w:t>on</w:t>
      </w:r>
      <w:r>
        <w:rPr>
          <w:spacing w:val="-16"/>
        </w:rPr>
        <w:t xml:space="preserve"> </w:t>
      </w:r>
      <w:r>
        <w:t>objects</w:t>
      </w:r>
      <w:r>
        <w:rPr>
          <w:spacing w:val="-16"/>
        </w:rPr>
        <w:t xml:space="preserve"> </w:t>
      </w:r>
      <w:r>
        <w:t>that</w:t>
      </w:r>
      <w:r>
        <w:rPr>
          <w:spacing w:val="-16"/>
        </w:rPr>
        <w:t xml:space="preserve"> </w:t>
      </w:r>
      <w:r>
        <w:t>would</w:t>
      </w:r>
      <w:r>
        <w:rPr>
          <w:spacing w:val="-16"/>
        </w:rPr>
        <w:t xml:space="preserve"> </w:t>
      </w:r>
      <w:r>
        <w:t>otherwise</w:t>
      </w:r>
      <w:r>
        <w:rPr>
          <w:spacing w:val="-16"/>
        </w:rPr>
        <w:t xml:space="preserve"> </w:t>
      </w:r>
      <w:r>
        <w:t>be</w:t>
      </w:r>
      <w:r>
        <w:rPr>
          <w:spacing w:val="-16"/>
        </w:rPr>
        <w:t xml:space="preserve"> </w:t>
      </w:r>
      <w:r>
        <w:t>difficult</w:t>
      </w:r>
      <w:r>
        <w:rPr>
          <w:spacing w:val="-16"/>
        </w:rPr>
        <w:t xml:space="preserve"> </w:t>
      </w:r>
      <w:r>
        <w:t>to</w:t>
      </w:r>
      <w:r>
        <w:rPr>
          <w:spacing w:val="-16"/>
        </w:rPr>
        <w:t xml:space="preserve"> </w:t>
      </w:r>
      <w:r>
        <w:t>use.</w:t>
      </w:r>
      <w:r>
        <w:rPr>
          <w:spacing w:val="3"/>
        </w:rPr>
        <w:t xml:space="preserve"> </w:t>
      </w:r>
      <w:r>
        <w:t>In</w:t>
      </w:r>
      <w:r>
        <w:rPr>
          <w:spacing w:val="-16"/>
        </w:rPr>
        <w:t xml:space="preserve"> </w:t>
      </w:r>
      <w:r>
        <w:t xml:space="preserve">particular, many innovative solutions came from the need to create assistive technologies </w:t>
      </w:r>
      <w:r>
        <w:rPr>
          <w:spacing w:val="-7"/>
        </w:rPr>
        <w:t xml:space="preserve">(AT) </w:t>
      </w:r>
      <w:r>
        <w:t xml:space="preserve">for people with special needs. For example, </w:t>
      </w:r>
      <w:r>
        <w:rPr>
          <w:spacing w:val="-4"/>
        </w:rPr>
        <w:t xml:space="preserve">Werner </w:t>
      </w:r>
      <w:r>
        <w:t xml:space="preserve">documented his effort in making assistive technology for village children with very limited resources </w:t>
      </w:r>
      <w:hyperlink w:anchor="_bookmark216" w:history="1">
        <w:r>
          <w:t>[75].</w:t>
        </w:r>
      </w:hyperlink>
      <w:r>
        <w:t xml:space="preserve"> Books like </w:t>
      </w:r>
      <w:hyperlink w:anchor="_bookmark184" w:history="1">
        <w:r>
          <w:t>[43,</w:t>
        </w:r>
      </w:hyperlink>
      <w:r>
        <w:t xml:space="preserve"> </w:t>
      </w:r>
      <w:hyperlink w:anchor="_bookmark201" w:history="1">
        <w:r>
          <w:t>60,</w:t>
        </w:r>
      </w:hyperlink>
      <w:r>
        <w:t xml:space="preserve"> </w:t>
      </w:r>
      <w:hyperlink w:anchor="_bookmark220" w:history="1">
        <w:proofErr w:type="gramStart"/>
        <w:r>
          <w:t>79</w:t>
        </w:r>
        <w:proofErr w:type="gramEnd"/>
        <w:r>
          <w:t>]</w:t>
        </w:r>
      </w:hyperlink>
      <w:r>
        <w:t xml:space="preserve"> </w:t>
      </w:r>
      <w:r>
        <w:rPr>
          <w:spacing w:val="-3"/>
        </w:rPr>
        <w:t xml:space="preserve">have </w:t>
      </w:r>
      <w:r>
        <w:t xml:space="preserve">compiled simple recipes for individuals to adapt household items and tools with materials that can easily be found at home. Although started with a small and specific audience, these </w:t>
      </w:r>
      <w:r>
        <w:rPr>
          <w:spacing w:val="-14"/>
        </w:rPr>
        <w:t xml:space="preserve">AT </w:t>
      </w:r>
      <w:r>
        <w:t>design and making</w:t>
      </w:r>
      <w:r>
        <w:rPr>
          <w:spacing w:val="-4"/>
        </w:rPr>
        <w:t xml:space="preserve"> </w:t>
      </w:r>
      <w:r>
        <w:t>solutions</w:t>
      </w:r>
      <w:r>
        <w:rPr>
          <w:spacing w:val="-4"/>
        </w:rPr>
        <w:t xml:space="preserve"> </w:t>
      </w:r>
      <w:r>
        <w:t>usually</w:t>
      </w:r>
      <w:r>
        <w:rPr>
          <w:spacing w:val="-4"/>
        </w:rPr>
        <w:t xml:space="preserve"> </w:t>
      </w:r>
      <w:r>
        <w:rPr>
          <w:spacing w:val="-3"/>
        </w:rPr>
        <w:t>have</w:t>
      </w:r>
      <w:r>
        <w:rPr>
          <w:spacing w:val="-4"/>
        </w:rPr>
        <w:t xml:space="preserve"> </w:t>
      </w:r>
      <w:r>
        <w:t>a</w:t>
      </w:r>
      <w:r>
        <w:rPr>
          <w:spacing w:val="-4"/>
        </w:rPr>
        <w:t xml:space="preserve"> </w:t>
      </w:r>
      <w:r>
        <w:t>broader</w:t>
      </w:r>
      <w:r>
        <w:rPr>
          <w:spacing w:val="-4"/>
        </w:rPr>
        <w:t xml:space="preserve"> </w:t>
      </w:r>
      <w:r>
        <w:t>impact</w:t>
      </w:r>
      <w:r>
        <w:rPr>
          <w:spacing w:val="-4"/>
        </w:rPr>
        <w:t xml:space="preserve"> </w:t>
      </w:r>
      <w:r>
        <w:t>and</w:t>
      </w:r>
      <w:r>
        <w:rPr>
          <w:spacing w:val="-4"/>
        </w:rPr>
        <w:t xml:space="preserve"> </w:t>
      </w:r>
      <w:r>
        <w:t>implication</w:t>
      </w:r>
      <w:r>
        <w:rPr>
          <w:spacing w:val="-4"/>
        </w:rPr>
        <w:t xml:space="preserve"> </w:t>
      </w:r>
      <w:r>
        <w:t>on</w:t>
      </w:r>
      <w:r>
        <w:rPr>
          <w:spacing w:val="-4"/>
        </w:rPr>
        <w:t xml:space="preserve"> </w:t>
      </w:r>
      <w:r>
        <w:t>universal</w:t>
      </w:r>
      <w:r>
        <w:rPr>
          <w:spacing w:val="-4"/>
        </w:rPr>
        <w:t xml:space="preserve"> </w:t>
      </w:r>
      <w:r>
        <w:t>design</w:t>
      </w:r>
      <w:r>
        <w:rPr>
          <w:spacing w:val="-4"/>
        </w:rPr>
        <w:t xml:space="preserve"> </w:t>
      </w:r>
      <w:hyperlink w:anchor="_bookmark156" w:history="1">
        <w:r>
          <w:t>[15].</w:t>
        </w:r>
      </w:hyperlink>
    </w:p>
    <w:p w:rsidR="00F45610" w:rsidRDefault="008D4F3A">
      <w:pPr>
        <w:pStyle w:val="BodyText"/>
        <w:spacing w:before="10" w:line="252" w:lineRule="auto"/>
        <w:ind w:left="109" w:right="107" w:firstLine="351"/>
        <w:jc w:val="both"/>
      </w:pPr>
      <w:r>
        <w:t xml:space="preserve">Another source of inspiration is online communities such as </w:t>
      </w:r>
      <w:proofErr w:type="spellStart"/>
      <w:r>
        <w:t>Thingiverse</w:t>
      </w:r>
      <w:proofErr w:type="spellEnd"/>
      <w:r>
        <w:t xml:space="preserve"> </w:t>
      </w:r>
      <w:hyperlink w:anchor="_bookmark207" w:history="1">
        <w:r>
          <w:t>[66]</w:t>
        </w:r>
      </w:hyperlink>
      <w:r>
        <w:t xml:space="preserve"> and Pinterest </w:t>
      </w:r>
      <w:hyperlink w:anchor="_bookmark182" w:history="1">
        <w:r>
          <w:t>[41],</w:t>
        </w:r>
      </w:hyperlink>
      <w:r>
        <w:rPr>
          <w:spacing w:val="-10"/>
        </w:rPr>
        <w:t xml:space="preserve"> </w:t>
      </w:r>
      <w:r>
        <w:t>which</w:t>
      </w:r>
      <w:r>
        <w:rPr>
          <w:spacing w:val="-12"/>
        </w:rPr>
        <w:t xml:space="preserve"> </w:t>
      </w:r>
      <w:r>
        <w:t>curate</w:t>
      </w:r>
      <w:r>
        <w:rPr>
          <w:spacing w:val="-12"/>
        </w:rPr>
        <w:t xml:space="preserve"> </w:t>
      </w:r>
      <w:r>
        <w:t>a</w:t>
      </w:r>
      <w:r>
        <w:rPr>
          <w:spacing w:val="-12"/>
        </w:rPr>
        <w:t xml:space="preserve"> </w:t>
      </w:r>
      <w:r>
        <w:t>repertoire</w:t>
      </w:r>
      <w:r>
        <w:rPr>
          <w:spacing w:val="-12"/>
        </w:rPr>
        <w:t xml:space="preserve"> </w:t>
      </w:r>
      <w:r>
        <w:t>of</w:t>
      </w:r>
      <w:r>
        <w:rPr>
          <w:spacing w:val="-12"/>
        </w:rPr>
        <w:t xml:space="preserve"> </w:t>
      </w:r>
      <w:proofErr w:type="spellStart"/>
      <w:r>
        <w:t>lifehacking</w:t>
      </w:r>
      <w:proofErr w:type="spellEnd"/>
      <w:r>
        <w:rPr>
          <w:spacing w:val="-12"/>
        </w:rPr>
        <w:t xml:space="preserve"> </w:t>
      </w:r>
      <w:r>
        <w:t>solutions</w:t>
      </w:r>
      <w:r>
        <w:rPr>
          <w:spacing w:val="-12"/>
        </w:rPr>
        <w:t xml:space="preserve"> </w:t>
      </w:r>
      <w:r>
        <w:t>people</w:t>
      </w:r>
      <w:r>
        <w:rPr>
          <w:spacing w:val="-12"/>
        </w:rPr>
        <w:t xml:space="preserve"> </w:t>
      </w:r>
      <w:r>
        <w:rPr>
          <w:spacing w:val="-3"/>
        </w:rPr>
        <w:t>have</w:t>
      </w:r>
      <w:r>
        <w:rPr>
          <w:spacing w:val="-12"/>
        </w:rPr>
        <w:t xml:space="preserve"> </w:t>
      </w:r>
      <w:r>
        <w:t>explored</w:t>
      </w:r>
      <w:r>
        <w:rPr>
          <w:spacing w:val="-12"/>
        </w:rPr>
        <w:t xml:space="preserve"> </w:t>
      </w:r>
      <w:r>
        <w:t>and</w:t>
      </w:r>
      <w:r>
        <w:rPr>
          <w:spacing w:val="-12"/>
        </w:rPr>
        <w:t xml:space="preserve"> </w:t>
      </w:r>
      <w:r>
        <w:t>shared</w:t>
      </w:r>
      <w:r>
        <w:rPr>
          <w:spacing w:val="-12"/>
        </w:rPr>
        <w:t xml:space="preserve"> </w:t>
      </w:r>
      <w:r>
        <w:t>with</w:t>
      </w:r>
      <w:r>
        <w:rPr>
          <w:spacing w:val="-12"/>
        </w:rPr>
        <w:t xml:space="preserve"> </w:t>
      </w:r>
      <w:r>
        <w:t xml:space="preserve">one another. Recent work by Buehler et al. </w:t>
      </w:r>
      <w:hyperlink w:anchor="_bookmark149" w:history="1">
        <w:r>
          <w:t>[8]</w:t>
        </w:r>
      </w:hyperlink>
      <w:r>
        <w:t xml:space="preserve"> has summarized a plethora of assistive technology from</w:t>
      </w:r>
      <w:r>
        <w:rPr>
          <w:spacing w:val="-5"/>
        </w:rPr>
        <w:t xml:space="preserve"> </w:t>
      </w:r>
      <w:proofErr w:type="spellStart"/>
      <w:r>
        <w:t>Thingiverse</w:t>
      </w:r>
      <w:proofErr w:type="spellEnd"/>
      <w:r>
        <w:t>,</w:t>
      </w:r>
      <w:r>
        <w:rPr>
          <w:spacing w:val="-5"/>
        </w:rPr>
        <w:t xml:space="preserve"> </w:t>
      </w:r>
      <w:r>
        <w:t>which</w:t>
      </w:r>
      <w:r>
        <w:rPr>
          <w:spacing w:val="-5"/>
        </w:rPr>
        <w:t xml:space="preserve"> </w:t>
      </w:r>
      <w:r>
        <w:t>suggests</w:t>
      </w:r>
      <w:r>
        <w:rPr>
          <w:spacing w:val="-5"/>
        </w:rPr>
        <w:t xml:space="preserve"> </w:t>
      </w:r>
      <w:r>
        <w:t>promising</w:t>
      </w:r>
      <w:r>
        <w:rPr>
          <w:spacing w:val="-5"/>
        </w:rPr>
        <w:t xml:space="preserve"> </w:t>
      </w:r>
      <w:r>
        <w:t>opportunities</w:t>
      </w:r>
      <w:r>
        <w:rPr>
          <w:spacing w:val="-5"/>
        </w:rPr>
        <w:t xml:space="preserve"> </w:t>
      </w:r>
      <w:r>
        <w:t>of</w:t>
      </w:r>
      <w:r>
        <w:rPr>
          <w:spacing w:val="-5"/>
        </w:rPr>
        <w:t xml:space="preserve"> </w:t>
      </w:r>
      <w:r>
        <w:t>learning</w:t>
      </w:r>
      <w:r>
        <w:rPr>
          <w:spacing w:val="-5"/>
        </w:rPr>
        <w:t xml:space="preserve"> </w:t>
      </w:r>
      <w:r>
        <w:t>from</w:t>
      </w:r>
      <w:r>
        <w:rPr>
          <w:spacing w:val="-5"/>
        </w:rPr>
        <w:t xml:space="preserve"> </w:t>
      </w:r>
      <w:r>
        <w:t>these</w:t>
      </w:r>
      <w:r>
        <w:rPr>
          <w:spacing w:val="-5"/>
        </w:rPr>
        <w:t xml:space="preserve"> </w:t>
      </w:r>
      <w:r>
        <w:t>resources.</w:t>
      </w:r>
    </w:p>
    <w:p w:rsidR="00F45610" w:rsidRDefault="008D4F3A">
      <w:pPr>
        <w:pStyle w:val="BodyText"/>
        <w:spacing w:before="10" w:line="252" w:lineRule="auto"/>
        <w:ind w:left="109" w:right="107" w:firstLine="351"/>
        <w:jc w:val="both"/>
      </w:pPr>
      <w:r>
        <w:rPr>
          <w:spacing w:val="-10"/>
        </w:rPr>
        <w:t xml:space="preserve">To </w:t>
      </w:r>
      <w:r>
        <w:t xml:space="preserve">inform the computational design of adaptation, we collected and reviewed over 3000 </w:t>
      </w:r>
      <w:proofErr w:type="spellStart"/>
      <w:r>
        <w:t>lifehacking</w:t>
      </w:r>
      <w:proofErr w:type="spellEnd"/>
      <w:r>
        <w:rPr>
          <w:spacing w:val="-8"/>
        </w:rPr>
        <w:t xml:space="preserve"> </w:t>
      </w:r>
      <w:r>
        <w:t>and</w:t>
      </w:r>
      <w:r>
        <w:rPr>
          <w:spacing w:val="-8"/>
        </w:rPr>
        <w:t xml:space="preserve"> </w:t>
      </w:r>
      <w:r>
        <w:t>assistive</w:t>
      </w:r>
      <w:r>
        <w:rPr>
          <w:spacing w:val="-8"/>
        </w:rPr>
        <w:t xml:space="preserve"> </w:t>
      </w:r>
      <w:r>
        <w:t>technology</w:t>
      </w:r>
      <w:r>
        <w:rPr>
          <w:spacing w:val="-8"/>
        </w:rPr>
        <w:t xml:space="preserve"> </w:t>
      </w:r>
      <w:r>
        <w:t>examples</w:t>
      </w:r>
      <w:r>
        <w:rPr>
          <w:spacing w:val="-8"/>
        </w:rPr>
        <w:t xml:space="preserve"> </w:t>
      </w:r>
      <w:r>
        <w:t>from</w:t>
      </w:r>
      <w:r>
        <w:rPr>
          <w:spacing w:val="-8"/>
        </w:rPr>
        <w:t xml:space="preserve"> </w:t>
      </w:r>
      <w:r>
        <w:t>the</w:t>
      </w:r>
      <w:r>
        <w:rPr>
          <w:spacing w:val="-8"/>
        </w:rPr>
        <w:t xml:space="preserve"> </w:t>
      </w:r>
      <w:r>
        <w:t>aforementioned</w:t>
      </w:r>
      <w:r>
        <w:rPr>
          <w:spacing w:val="-8"/>
        </w:rPr>
        <w:t xml:space="preserve"> </w:t>
      </w:r>
      <w:r>
        <w:t>literature</w:t>
      </w:r>
      <w:r>
        <w:rPr>
          <w:spacing w:val="-8"/>
        </w:rPr>
        <w:t xml:space="preserve"> </w:t>
      </w:r>
      <w:r>
        <w:t>(85</w:t>
      </w:r>
      <w:r>
        <w:rPr>
          <w:spacing w:val="-8"/>
        </w:rPr>
        <w:t xml:space="preserve"> </w:t>
      </w:r>
      <w:r>
        <w:t>from</w:t>
      </w:r>
      <w:r>
        <w:rPr>
          <w:spacing w:val="-8"/>
        </w:rPr>
        <w:t xml:space="preserve"> </w:t>
      </w:r>
      <w:hyperlink w:anchor="_bookmark184" w:history="1">
        <w:r>
          <w:t>[43],</w:t>
        </w:r>
      </w:hyperlink>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7"/>
        <w:rPr>
          <w:sz w:val="29"/>
        </w:rPr>
      </w:pPr>
    </w:p>
    <w:p w:rsidR="00F45610" w:rsidRDefault="008D4F3A">
      <w:pPr>
        <w:pStyle w:val="BodyText"/>
        <w:ind w:left="569"/>
        <w:rPr>
          <w:sz w:val="20"/>
        </w:rPr>
      </w:pPr>
      <w:r>
        <w:rPr>
          <w:noProof/>
          <w:sz w:val="20"/>
        </w:rPr>
        <w:drawing>
          <wp:inline distT="0" distB="0" distL="0" distR="0">
            <wp:extent cx="5287994" cy="6991540"/>
            <wp:effectExtent l="0" t="0" r="0" b="0"/>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87" cstate="print"/>
                    <a:stretch>
                      <a:fillRect/>
                    </a:stretch>
                  </pic:blipFill>
                  <pic:spPr>
                    <a:xfrm>
                      <a:off x="0" y="0"/>
                      <a:ext cx="5287994" cy="6991540"/>
                    </a:xfrm>
                    <a:prstGeom prst="rect">
                      <a:avLst/>
                    </a:prstGeom>
                  </pic:spPr>
                </pic:pic>
              </a:graphicData>
            </a:graphic>
          </wp:inline>
        </w:drawing>
      </w:r>
    </w:p>
    <w:p w:rsidR="00F45610" w:rsidRDefault="00F45610">
      <w:pPr>
        <w:pStyle w:val="BodyText"/>
        <w:spacing w:before="2"/>
        <w:rPr>
          <w:sz w:val="10"/>
        </w:rPr>
      </w:pPr>
    </w:p>
    <w:p w:rsidR="00F45610" w:rsidRDefault="008D4F3A">
      <w:pPr>
        <w:pStyle w:val="BodyText"/>
        <w:spacing w:before="60" w:line="252" w:lineRule="auto"/>
        <w:ind w:left="110" w:right="108"/>
        <w:jc w:val="both"/>
      </w:pPr>
      <w:r>
        <w:t xml:space="preserve">Figure 4.3: </w:t>
      </w:r>
      <w:bookmarkStart w:id="248" w:name="_bookmark86"/>
      <w:bookmarkEnd w:id="248"/>
      <w:r>
        <w:t xml:space="preserve">A design space of adaptations summarized from over 3000 existing examples: </w:t>
      </w:r>
      <w:r>
        <w:rPr>
          <w:spacing w:val="-3"/>
        </w:rPr>
        <w:t xml:space="preserve">five </w:t>
      </w:r>
      <w:r>
        <w:t>major</w:t>
      </w:r>
      <w:r>
        <w:rPr>
          <w:spacing w:val="-5"/>
        </w:rPr>
        <w:t xml:space="preserve"> </w:t>
      </w:r>
      <w:r>
        <w:t>adaptation</w:t>
      </w:r>
      <w:r>
        <w:rPr>
          <w:spacing w:val="-5"/>
        </w:rPr>
        <w:t xml:space="preserve"> </w:t>
      </w:r>
      <w:r>
        <w:t>strategies</w:t>
      </w:r>
      <w:r>
        <w:rPr>
          <w:spacing w:val="-5"/>
        </w:rPr>
        <w:t xml:space="preserve"> </w:t>
      </w:r>
      <w:r>
        <w:t>support</w:t>
      </w:r>
      <w:r>
        <w:rPr>
          <w:spacing w:val="-5"/>
        </w:rPr>
        <w:t xml:space="preserve"> </w:t>
      </w:r>
      <w:r>
        <w:t>various</w:t>
      </w:r>
      <w:r>
        <w:rPr>
          <w:spacing w:val="-5"/>
        </w:rPr>
        <w:t xml:space="preserve"> </w:t>
      </w:r>
      <w:r>
        <w:t>types</w:t>
      </w:r>
      <w:r>
        <w:rPr>
          <w:spacing w:val="-5"/>
        </w:rPr>
        <w:t xml:space="preserve"> </w:t>
      </w:r>
      <w:r>
        <w:t>of</w:t>
      </w:r>
      <w:r>
        <w:rPr>
          <w:spacing w:val="-5"/>
        </w:rPr>
        <w:t xml:space="preserve"> </w:t>
      </w:r>
      <w:r>
        <w:t>actions,</w:t>
      </w:r>
      <w:r>
        <w:rPr>
          <w:spacing w:val="-4"/>
        </w:rPr>
        <w:t xml:space="preserve"> </w:t>
      </w:r>
      <w:r>
        <w:t>from</w:t>
      </w:r>
      <w:r>
        <w:rPr>
          <w:spacing w:val="-5"/>
        </w:rPr>
        <w:t xml:space="preserve"> </w:t>
      </w:r>
      <w:r>
        <w:t>static</w:t>
      </w:r>
      <w:r>
        <w:rPr>
          <w:spacing w:val="-5"/>
        </w:rPr>
        <w:t xml:space="preserve"> </w:t>
      </w:r>
      <w:r>
        <w:t>grasp</w:t>
      </w:r>
      <w:r>
        <w:rPr>
          <w:spacing w:val="-5"/>
        </w:rPr>
        <w:t xml:space="preserve"> </w:t>
      </w:r>
      <w:r>
        <w:t>and</w:t>
      </w:r>
      <w:r>
        <w:rPr>
          <w:spacing w:val="-5"/>
        </w:rPr>
        <w:t xml:space="preserve"> </w:t>
      </w:r>
      <w:r>
        <w:t>hold,</w:t>
      </w:r>
      <w:r>
        <w:rPr>
          <w:spacing w:val="-5"/>
        </w:rPr>
        <w:t xml:space="preserve"> </w:t>
      </w:r>
      <w:r>
        <w:t>to</w:t>
      </w:r>
      <w:r>
        <w:rPr>
          <w:spacing w:val="-5"/>
        </w:rPr>
        <w:t xml:space="preserve"> </w:t>
      </w:r>
      <w:r>
        <w:t xml:space="preserve">linear and rotational motion that </w:t>
      </w:r>
      <w:r>
        <w:rPr>
          <w:spacing w:val="-3"/>
        </w:rPr>
        <w:t xml:space="preserve">involves </w:t>
      </w:r>
      <w:r>
        <w:t>one or multiple parts of the</w:t>
      </w:r>
      <w:r>
        <w:rPr>
          <w:spacing w:val="-25"/>
        </w:rPr>
        <w:t xml:space="preserve"> </w:t>
      </w:r>
      <w:r>
        <w:t>objects.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6"/>
        <w:rPr>
          <w:sz w:val="12"/>
        </w:rPr>
      </w:pPr>
    </w:p>
    <w:p w:rsidR="00F45610" w:rsidRDefault="000E256A">
      <w:pPr>
        <w:pStyle w:val="BodyText"/>
        <w:ind w:left="110"/>
        <w:rPr>
          <w:sz w:val="20"/>
        </w:rPr>
      </w:pPr>
      <w:r>
        <w:rPr>
          <w:noProof/>
          <w:sz w:val="20"/>
        </w:rPr>
        <mc:AlternateContent>
          <mc:Choice Requires="wpg">
            <w:drawing>
              <wp:inline distT="0" distB="0" distL="0" distR="0">
                <wp:extent cx="5829300" cy="723900"/>
                <wp:effectExtent l="0" t="0" r="0" b="0"/>
                <wp:docPr id="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723900"/>
                          <a:chOff x="0" y="0"/>
                          <a:chExt cx="9180" cy="1140"/>
                        </a:xfrm>
                      </wpg:grpSpPr>
                      <pic:pic xmlns:pic="http://schemas.openxmlformats.org/drawingml/2006/picture">
                        <pic:nvPicPr>
                          <pic:cNvPr id="79"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18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719" y="444"/>
                            <a:ext cx="194"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4184" y="444"/>
                            <a:ext cx="194"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6927" y="444"/>
                            <a:ext cx="194"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1" o:spid="_x0000_s1026" style="width:459pt;height:57pt;mso-position-horizontal-relative:char;mso-position-vertical-relative:line" coordsize="9180,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">
                <v:shape id="Picture 15" o:spid="_x0000_s1027" type="#_x0000_t75" style="position:absolute;width:9180;height: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dqvFAAAA2wAAAA8AAABkcnMvZG93bnJldi54bWxEj0FrwkAUhO+F/oflFbzVjRa0TV2ltYge&#10;vJj0oLdH9jVJu/s2ZNcY/fWuIPQ4zMw3zGzRWyM6an3tWMFomIAgLpyuuVTwna+eX0H4gKzROCYF&#10;Z/KwmD8+zDDV7sQ76rJQighhn6KCKoQmldIXFVn0Q9cQR+/HtRZDlG0pdYunCLdGjpNkIi3WHBcq&#10;bGhZUfGXHa2Cr+2+48v6pTOHPKvN6POijf1VavDUf7yDCNSH//C9vdEKpm9w+xJ/gJ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ynarxQAAANsAAAAPAAAAAAAAAAAAAAAA&#10;AJ8CAABkcnMvZG93bnJldi54bWxQSwUGAAAAAAQABAD3AAAAkQMAAAAA&#10;">
                  <v:imagedata r:id="rId92" o:title=""/>
                </v:shape>
                <v:shape id="Picture 14" o:spid="_x0000_s1028" type="#_x0000_t75" style="position:absolute;left:1719;top:444;width:194;height: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oqo3AAAAA2wAAAA8AAABkcnMvZG93bnJldi54bWxET82KwjAQvgu+QxjBi9hUF6RUUxHBpcjC&#10;UvUBhmZsq82kNlntvv3msODx4/vfbAfTiif1rrGsYBHFIIhLqxuuFFzOh3kCwnlkja1lUvBLDrbZ&#10;eLTBVNsXF/Q8+UqEEHYpKqi971IpXVmTQRfZjjhwV9sb9AH2ldQ9vkK4aeUyjlfSYMOhocaO9jWV&#10;99OPUfD5jV31WNriKIfilhzy8mOWfyk1nQy7NQhPg3+L/925VpCE9e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2iqjcAAAADbAAAADwAAAAAAAAAAAAAAAACfAgAA&#10;ZHJzL2Rvd25yZXYueG1sUEsFBgAAAAAEAAQA9wAAAIwDAAAAAA==&#10;">
                  <v:imagedata r:id="rId93" o:title=""/>
                </v:shape>
                <v:shape id="Picture 13" o:spid="_x0000_s1029" type="#_x0000_t75" style="position:absolute;left:4184;top:444;width:194;height: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7R8LBAAAA2wAAAA8AAABkcnMvZG93bnJldi54bWxEj0GLwjAUhO8L/ofwBG9r4h6KVKOIICzC&#10;HrSC12fzbKvNS02yWv/9ZkHwOMzMN8x82dtW3MmHxrGGyViBIC6dabjScCg2n1MQISIbbB2ThicF&#10;WC4GH3PMjXvwju77WIkE4ZCjhjrGLpcylDVZDGPXESfv7LzFmKSvpPH4SHDbyi+lMmmx4bRQY0fr&#10;msrr/tdqUM1Ppk7eF/TcXu3xxMU2u120Hg371QxEpD6+w6/2t9EwncD/l/QD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7R8LBAAAA2wAAAA8AAAAAAAAAAAAAAAAAnwIA&#10;AGRycy9kb3ducmV2LnhtbFBLBQYAAAAABAAEAPcAAACNAwAAAAA=&#10;">
                  <v:imagedata r:id="rId94" o:title=""/>
                </v:shape>
                <v:shape id="Picture 12" o:spid="_x0000_s1030" type="#_x0000_t75" style="position:absolute;left:6927;top:444;width:194;height: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W5vEAAAA2wAAAA8AAABkcnMvZG93bnJldi54bWxEj0FrAjEUhO9C/0N4hd7cbD3IshpFtgji&#10;pWj14O2xed0s3bysSdTVX98UCh6HmfmGmS8H24kr+dA6VvCe5SCIa6dbbhQcvtbjAkSIyBo7x6Tg&#10;TgGWi5fRHEvtbryj6z42IkE4lKjAxNiXUobakMWQuZ44ed/OW4xJ+kZqj7cEt52c5PlUWmw5LRjs&#10;qTJU/+wvVsGp+FidH4a3+rh7VP162vrq867U2+uwmoGINMRn+L+90QqKCfx9S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JW5vEAAAA2wAAAA8AAAAAAAAAAAAAAAAA&#10;nwIAAGRycy9kb3ducmV2LnhtbFBLBQYAAAAABAAEAPcAAACQAwAAAAA=&#10;">
                  <v:imagedata r:id="rId95" o:title=""/>
                </v:shape>
                <w10:anchorlock/>
              </v:group>
            </w:pict>
          </mc:Fallback>
        </mc:AlternateContent>
      </w:r>
    </w:p>
    <w:p w:rsidR="00F45610" w:rsidRDefault="00F45610">
      <w:pPr>
        <w:pStyle w:val="BodyText"/>
        <w:spacing w:before="8"/>
        <w:rPr>
          <w:sz w:val="16"/>
        </w:rPr>
      </w:pPr>
    </w:p>
    <w:p w:rsidR="00F45610" w:rsidRDefault="008D4F3A">
      <w:pPr>
        <w:pStyle w:val="BodyText"/>
        <w:spacing w:before="61" w:line="252" w:lineRule="auto"/>
        <w:ind w:left="110" w:right="108"/>
        <w:jc w:val="both"/>
      </w:pPr>
      <w:r>
        <w:t>Figure</w:t>
      </w:r>
      <w:r>
        <w:rPr>
          <w:spacing w:val="-8"/>
        </w:rPr>
        <w:t xml:space="preserve"> </w:t>
      </w:r>
      <w:r>
        <w:t>4.4:</w:t>
      </w:r>
      <w:r>
        <w:rPr>
          <w:spacing w:val="7"/>
        </w:rPr>
        <w:t xml:space="preserve"> </w:t>
      </w:r>
      <w:bookmarkStart w:id="249" w:name="_bookmark87"/>
      <w:bookmarkEnd w:id="249"/>
      <w:r>
        <w:t>The</w:t>
      </w:r>
      <w:r>
        <w:rPr>
          <w:spacing w:val="-8"/>
        </w:rPr>
        <w:t xml:space="preserve"> </w:t>
      </w:r>
      <w:r>
        <w:t>design</w:t>
      </w:r>
      <w:r>
        <w:rPr>
          <w:spacing w:val="-8"/>
        </w:rPr>
        <w:t xml:space="preserve"> </w:t>
      </w:r>
      <w:r>
        <w:t>workflow</w:t>
      </w:r>
      <w:r>
        <w:rPr>
          <w:spacing w:val="-7"/>
        </w:rPr>
        <w:t xml:space="preserve"> </w:t>
      </w:r>
      <w:r>
        <w:t>of</w:t>
      </w:r>
      <w:r>
        <w:rPr>
          <w:spacing w:val="-8"/>
        </w:rPr>
        <w:t xml:space="preserve"> </w:t>
      </w:r>
      <w:r>
        <w:t>Reprise.</w:t>
      </w:r>
      <w:r>
        <w:rPr>
          <w:spacing w:val="8"/>
        </w:rPr>
        <w:t xml:space="preserve"> </w:t>
      </w:r>
      <w:r>
        <w:t>Start</w:t>
      </w:r>
      <w:r>
        <w:rPr>
          <w:spacing w:val="-7"/>
        </w:rPr>
        <w:t xml:space="preserve"> </w:t>
      </w:r>
      <w:r>
        <w:t>with</w:t>
      </w:r>
      <w:r>
        <w:rPr>
          <w:spacing w:val="-8"/>
        </w:rPr>
        <w:t xml:space="preserve"> </w:t>
      </w:r>
      <w:r>
        <w:t>specifying</w:t>
      </w:r>
      <w:r>
        <w:rPr>
          <w:spacing w:val="-8"/>
        </w:rPr>
        <w:t xml:space="preserve"> </w:t>
      </w:r>
      <w:r>
        <w:t>the</w:t>
      </w:r>
      <w:r>
        <w:rPr>
          <w:spacing w:val="-7"/>
        </w:rPr>
        <w:t xml:space="preserve"> </w:t>
      </w:r>
      <w:r>
        <w:t>types</w:t>
      </w:r>
      <w:r>
        <w:rPr>
          <w:spacing w:val="-8"/>
        </w:rPr>
        <w:t xml:space="preserve"> </w:t>
      </w:r>
      <w:r>
        <w:t>of</w:t>
      </w:r>
      <w:r>
        <w:rPr>
          <w:spacing w:val="-7"/>
        </w:rPr>
        <w:t xml:space="preserve"> </w:t>
      </w:r>
      <w:r>
        <w:rPr>
          <w:i/>
        </w:rPr>
        <w:t>action</w:t>
      </w:r>
      <w:r>
        <w:rPr>
          <w:i/>
          <w:spacing w:val="-7"/>
        </w:rPr>
        <w:t xml:space="preserve"> </w:t>
      </w:r>
      <w:r>
        <w:t>applied</w:t>
      </w:r>
      <w:r>
        <w:rPr>
          <w:spacing w:val="-8"/>
        </w:rPr>
        <w:t xml:space="preserve"> </w:t>
      </w:r>
      <w:r>
        <w:t xml:space="preserve">on an object, which serves as input for generating user-selected </w:t>
      </w:r>
      <w:r>
        <w:rPr>
          <w:i/>
        </w:rPr>
        <w:t>adaptations</w:t>
      </w:r>
      <w:r>
        <w:t xml:space="preserve">. The initial design can be further customized by </w:t>
      </w:r>
      <w:r>
        <w:rPr>
          <w:i/>
        </w:rPr>
        <w:t xml:space="preserve">adjusting </w:t>
      </w:r>
      <w:r>
        <w:t xml:space="preserve">a set of parameters. Finally, extra fasteners can be added to make adaptations more </w:t>
      </w:r>
      <w:r>
        <w:rPr>
          <w:i/>
        </w:rPr>
        <w:t xml:space="preserve">attachable </w:t>
      </w:r>
      <w:r>
        <w:t>onto the</w:t>
      </w:r>
      <w:r>
        <w:rPr>
          <w:spacing w:val="-29"/>
        </w:rPr>
        <w:t xml:space="preserve"> </w:t>
      </w:r>
      <w:r>
        <w:t>object.</w:t>
      </w:r>
    </w:p>
    <w:p w:rsidR="00F45610" w:rsidRDefault="00F45610">
      <w:pPr>
        <w:pStyle w:val="BodyText"/>
      </w:pPr>
    </w:p>
    <w:p w:rsidR="00F45610" w:rsidRDefault="00F45610">
      <w:pPr>
        <w:pStyle w:val="BodyText"/>
      </w:pPr>
    </w:p>
    <w:p w:rsidR="00F45610" w:rsidRDefault="008D4F3A">
      <w:pPr>
        <w:pStyle w:val="BodyText"/>
        <w:spacing w:before="215" w:line="252" w:lineRule="auto"/>
        <w:ind w:left="110" w:right="108"/>
        <w:jc w:val="both"/>
      </w:pPr>
      <w:r>
        <w:t xml:space="preserve">56 from </w:t>
      </w:r>
      <w:hyperlink w:anchor="_bookmark220" w:history="1">
        <w:r>
          <w:t>[79],</w:t>
        </w:r>
      </w:hyperlink>
      <w:r>
        <w:t xml:space="preserve"> and 33 from </w:t>
      </w:r>
      <w:hyperlink w:anchor="_bookmark189" w:history="1">
        <w:r>
          <w:t>[48])</w:t>
        </w:r>
      </w:hyperlink>
      <w:r>
        <w:t xml:space="preserve"> and online communities (950 from Pinterest and 2028 from </w:t>
      </w:r>
      <w:proofErr w:type="spellStart"/>
      <w:r>
        <w:t>Thingiverse</w:t>
      </w:r>
      <w:proofErr w:type="spellEnd"/>
      <w:r>
        <w:t xml:space="preserve"> using queries ‘assistive’, ‘technology’ and ‘adaptation’). Amongst these examples, we identified adaptation designs, and organized them into themes in a bottom-up fashion. This sampling process continued until we felt that we had reached saturation.</w:t>
      </w:r>
    </w:p>
    <w:p w:rsidR="00F45610" w:rsidRDefault="008D4F3A">
      <w:pPr>
        <w:pStyle w:val="BodyText"/>
        <w:spacing w:before="64" w:line="252" w:lineRule="auto"/>
        <w:ind w:left="110" w:right="107" w:firstLine="351"/>
        <w:jc w:val="both"/>
      </w:pPr>
      <w:r>
        <w:rPr>
          <w:spacing w:val="-10"/>
        </w:rPr>
        <w:t>We</w:t>
      </w:r>
      <w:r>
        <w:rPr>
          <w:spacing w:val="-17"/>
        </w:rPr>
        <w:t xml:space="preserve"> </w:t>
      </w:r>
      <w:r>
        <w:t>present</w:t>
      </w:r>
      <w:r>
        <w:rPr>
          <w:spacing w:val="-17"/>
        </w:rPr>
        <w:t xml:space="preserve"> </w:t>
      </w:r>
      <w:r>
        <w:t>our</w:t>
      </w:r>
      <w:r>
        <w:rPr>
          <w:spacing w:val="-17"/>
        </w:rPr>
        <w:t xml:space="preserve"> </w:t>
      </w:r>
      <w:r>
        <w:t>findings</w:t>
      </w:r>
      <w:r>
        <w:rPr>
          <w:spacing w:val="-17"/>
        </w:rPr>
        <w:t xml:space="preserve"> </w:t>
      </w:r>
      <w:r>
        <w:t>as</w:t>
      </w:r>
      <w:r>
        <w:rPr>
          <w:spacing w:val="-17"/>
        </w:rPr>
        <w:t xml:space="preserve"> </w:t>
      </w:r>
      <w:r>
        <w:t>a</w:t>
      </w:r>
      <w:r>
        <w:rPr>
          <w:spacing w:val="-17"/>
        </w:rPr>
        <w:t xml:space="preserve"> </w:t>
      </w:r>
      <w:r>
        <w:t>design</w:t>
      </w:r>
      <w:r>
        <w:rPr>
          <w:spacing w:val="-17"/>
        </w:rPr>
        <w:t xml:space="preserve"> </w:t>
      </w:r>
      <w:r>
        <w:t>space</w:t>
      </w:r>
      <w:r>
        <w:rPr>
          <w:spacing w:val="-17"/>
        </w:rPr>
        <w:t xml:space="preserve"> </w:t>
      </w:r>
      <w:r>
        <w:t>of</w:t>
      </w:r>
      <w:r>
        <w:rPr>
          <w:spacing w:val="-17"/>
        </w:rPr>
        <w:t xml:space="preserve"> </w:t>
      </w:r>
      <w:r>
        <w:t>adaptation</w:t>
      </w:r>
      <w:r>
        <w:rPr>
          <w:spacing w:val="-17"/>
        </w:rPr>
        <w:t xml:space="preserve"> </w:t>
      </w:r>
      <w:r>
        <w:t>strategies.</w:t>
      </w:r>
      <w:r>
        <w:rPr>
          <w:spacing w:val="5"/>
        </w:rPr>
        <w:t xml:space="preserve"> </w:t>
      </w:r>
      <w:r>
        <w:t>As</w:t>
      </w:r>
      <w:r>
        <w:rPr>
          <w:spacing w:val="-17"/>
        </w:rPr>
        <w:t xml:space="preserve"> </w:t>
      </w:r>
      <w:r>
        <w:t>shown</w:t>
      </w:r>
      <w:r>
        <w:rPr>
          <w:spacing w:val="-17"/>
        </w:rPr>
        <w:t xml:space="preserve"> </w:t>
      </w:r>
      <w:r>
        <w:t>in</w:t>
      </w:r>
      <w:r>
        <w:rPr>
          <w:spacing w:val="-17"/>
        </w:rPr>
        <w:t xml:space="preserve"> </w:t>
      </w:r>
      <w:r>
        <w:t>Figure</w:t>
      </w:r>
      <w:r>
        <w:rPr>
          <w:spacing w:val="-17"/>
        </w:rPr>
        <w:t xml:space="preserve"> </w:t>
      </w:r>
      <w:hyperlink w:anchor="_bookmark86" w:history="1">
        <w:r>
          <w:t>4.3,</w:t>
        </w:r>
      </w:hyperlink>
      <w:r>
        <w:rPr>
          <w:spacing w:val="-14"/>
        </w:rPr>
        <w:t xml:space="preserve"> </w:t>
      </w:r>
      <w:r>
        <w:t>we identified</w:t>
      </w:r>
      <w:r>
        <w:rPr>
          <w:spacing w:val="-11"/>
        </w:rPr>
        <w:t xml:space="preserve"> </w:t>
      </w:r>
      <w:r>
        <w:rPr>
          <w:spacing w:val="-3"/>
        </w:rPr>
        <w:t>five</w:t>
      </w:r>
      <w:r>
        <w:rPr>
          <w:spacing w:val="-11"/>
        </w:rPr>
        <w:t xml:space="preserve"> </w:t>
      </w:r>
      <w:r>
        <w:t>major</w:t>
      </w:r>
      <w:r>
        <w:rPr>
          <w:spacing w:val="-11"/>
        </w:rPr>
        <w:t xml:space="preserve"> </w:t>
      </w:r>
      <w:r>
        <w:t>categories</w:t>
      </w:r>
      <w:r>
        <w:rPr>
          <w:spacing w:val="-11"/>
        </w:rPr>
        <w:t xml:space="preserve"> </w:t>
      </w:r>
      <w:r>
        <w:t>of</w:t>
      </w:r>
      <w:r>
        <w:rPr>
          <w:spacing w:val="-11"/>
        </w:rPr>
        <w:t xml:space="preserve"> </w:t>
      </w:r>
      <w:r>
        <w:t>adaptation</w:t>
      </w:r>
      <w:r>
        <w:rPr>
          <w:spacing w:val="-11"/>
        </w:rPr>
        <w:t xml:space="preserve"> </w:t>
      </w:r>
      <w:r>
        <w:t>designs,</w:t>
      </w:r>
      <w:r>
        <w:rPr>
          <w:spacing w:val="-10"/>
        </w:rPr>
        <w:t xml:space="preserve"> </w:t>
      </w:r>
      <w:r>
        <w:t>as</w:t>
      </w:r>
      <w:r>
        <w:rPr>
          <w:spacing w:val="-11"/>
        </w:rPr>
        <w:t xml:space="preserve"> </w:t>
      </w:r>
      <w:r>
        <w:t>well</w:t>
      </w:r>
      <w:r>
        <w:rPr>
          <w:spacing w:val="-11"/>
        </w:rPr>
        <w:t xml:space="preserve"> </w:t>
      </w:r>
      <w:r>
        <w:t>as</w:t>
      </w:r>
      <w:r>
        <w:rPr>
          <w:spacing w:val="-11"/>
        </w:rPr>
        <w:t xml:space="preserve"> </w:t>
      </w:r>
      <w:r>
        <w:t>the</w:t>
      </w:r>
      <w:r>
        <w:rPr>
          <w:spacing w:val="-11"/>
        </w:rPr>
        <w:t xml:space="preserve"> </w:t>
      </w:r>
      <w:r>
        <w:t>types</w:t>
      </w:r>
      <w:r>
        <w:rPr>
          <w:spacing w:val="-11"/>
        </w:rPr>
        <w:t xml:space="preserve"> </w:t>
      </w:r>
      <w:r>
        <w:t>of</w:t>
      </w:r>
      <w:r>
        <w:rPr>
          <w:spacing w:val="-11"/>
        </w:rPr>
        <w:t xml:space="preserve"> </w:t>
      </w:r>
      <w:r>
        <w:t>actions</w:t>
      </w:r>
      <w:r>
        <w:rPr>
          <w:spacing w:val="-11"/>
        </w:rPr>
        <w:t xml:space="preserve"> </w:t>
      </w:r>
      <w:r>
        <w:t>they</w:t>
      </w:r>
      <w:r>
        <w:rPr>
          <w:spacing w:val="-11"/>
        </w:rPr>
        <w:t xml:space="preserve"> </w:t>
      </w:r>
      <w:r>
        <w:t>support to hold, control or operate the objects. While some examples might fit in multiple categories, this design space captures the range of ideas we found in our review and suggests opportunities for novel adaptations (which we discuss in the Results</w:t>
      </w:r>
      <w:r>
        <w:rPr>
          <w:spacing w:val="-38"/>
        </w:rPr>
        <w:t xml:space="preserve"> </w:t>
      </w:r>
      <w:r>
        <w:t>section).</w:t>
      </w:r>
    </w:p>
    <w:p w:rsidR="00F45610" w:rsidRDefault="008D4F3A">
      <w:pPr>
        <w:pStyle w:val="BodyText"/>
        <w:spacing w:before="64" w:line="252" w:lineRule="auto"/>
        <w:ind w:left="110" w:right="107" w:firstLine="351"/>
        <w:jc w:val="both"/>
      </w:pPr>
      <w:r>
        <w:rPr>
          <w:b/>
        </w:rPr>
        <w:t>#1</w:t>
      </w:r>
      <w:r>
        <w:rPr>
          <w:b/>
          <w:spacing w:val="-9"/>
        </w:rPr>
        <w:t xml:space="preserve"> </w:t>
      </w:r>
      <w:r>
        <w:rPr>
          <w:b/>
        </w:rPr>
        <w:t>Wrapper/Extension</w:t>
      </w:r>
      <w:r>
        <w:rPr>
          <w:b/>
          <w:spacing w:val="-9"/>
        </w:rPr>
        <w:t xml:space="preserve"> </w:t>
      </w:r>
      <w:r>
        <w:t>is</w:t>
      </w:r>
      <w:r>
        <w:rPr>
          <w:spacing w:val="-9"/>
        </w:rPr>
        <w:t xml:space="preserve"> </w:t>
      </w:r>
      <w:r>
        <w:t>something</w:t>
      </w:r>
      <w:r>
        <w:rPr>
          <w:spacing w:val="-9"/>
        </w:rPr>
        <w:t xml:space="preserve"> </w:t>
      </w:r>
      <w:r>
        <w:t>wrapped</w:t>
      </w:r>
      <w:r>
        <w:rPr>
          <w:spacing w:val="-9"/>
        </w:rPr>
        <w:t xml:space="preserve"> </w:t>
      </w:r>
      <w:r>
        <w:t>around</w:t>
      </w:r>
      <w:r>
        <w:rPr>
          <w:spacing w:val="-9"/>
        </w:rPr>
        <w:t xml:space="preserve"> </w:t>
      </w:r>
      <w:r>
        <w:t>an</w:t>
      </w:r>
      <w:r>
        <w:rPr>
          <w:spacing w:val="-9"/>
        </w:rPr>
        <w:t xml:space="preserve"> </w:t>
      </w:r>
      <w:r>
        <w:t>existing</w:t>
      </w:r>
      <w:r>
        <w:rPr>
          <w:spacing w:val="-9"/>
        </w:rPr>
        <w:t xml:space="preserve"> </w:t>
      </w:r>
      <w:r>
        <w:t>object</w:t>
      </w:r>
      <w:r>
        <w:rPr>
          <w:spacing w:val="-9"/>
        </w:rPr>
        <w:t xml:space="preserve"> </w:t>
      </w:r>
      <w:r>
        <w:t>or</w:t>
      </w:r>
      <w:r>
        <w:rPr>
          <w:spacing w:val="-9"/>
        </w:rPr>
        <w:t xml:space="preserve"> </w:t>
      </w:r>
      <w:r>
        <w:t>an</w:t>
      </w:r>
      <w:r>
        <w:rPr>
          <w:spacing w:val="-9"/>
        </w:rPr>
        <w:t xml:space="preserve"> </w:t>
      </w:r>
      <w:r>
        <w:t>extension</w:t>
      </w:r>
      <w:r>
        <w:rPr>
          <w:spacing w:val="-9"/>
        </w:rPr>
        <w:t xml:space="preserve"> </w:t>
      </w:r>
      <w:r>
        <w:t>that lengthens or expands it. Wrapper and extension support various actions with objects. A</w:t>
      </w:r>
      <w:r>
        <w:rPr>
          <w:spacing w:val="-41"/>
        </w:rPr>
        <w:t xml:space="preserve"> </w:t>
      </w:r>
      <w:r>
        <w:t>wrapper can be used to soften the grip (A1), or to assist with grabbing and rotating an object with less force</w:t>
      </w:r>
      <w:r>
        <w:rPr>
          <w:spacing w:val="-4"/>
        </w:rPr>
        <w:t xml:space="preserve"> </w:t>
      </w:r>
      <w:r>
        <w:t>or</w:t>
      </w:r>
      <w:r>
        <w:rPr>
          <w:spacing w:val="-5"/>
        </w:rPr>
        <w:t xml:space="preserve"> </w:t>
      </w:r>
      <w:r>
        <w:t>less</w:t>
      </w:r>
      <w:r>
        <w:rPr>
          <w:spacing w:val="-4"/>
        </w:rPr>
        <w:t xml:space="preserve"> </w:t>
      </w:r>
      <w:r>
        <w:t>fine</w:t>
      </w:r>
      <w:r>
        <w:rPr>
          <w:spacing w:val="-4"/>
        </w:rPr>
        <w:t xml:space="preserve"> </w:t>
      </w:r>
      <w:r>
        <w:t>motor</w:t>
      </w:r>
      <w:r>
        <w:rPr>
          <w:spacing w:val="-5"/>
        </w:rPr>
        <w:t xml:space="preserve"> </w:t>
      </w:r>
      <w:r>
        <w:t>control</w:t>
      </w:r>
      <w:r>
        <w:rPr>
          <w:spacing w:val="-4"/>
        </w:rPr>
        <w:t xml:space="preserve"> </w:t>
      </w:r>
      <w:r>
        <w:t>(D1).</w:t>
      </w:r>
      <w:r>
        <w:rPr>
          <w:spacing w:val="10"/>
        </w:rPr>
        <w:t xml:space="preserve"> </w:t>
      </w:r>
      <w:r>
        <w:t>An</w:t>
      </w:r>
      <w:r>
        <w:rPr>
          <w:spacing w:val="-4"/>
        </w:rPr>
        <w:t xml:space="preserve"> </w:t>
      </w:r>
      <w:r>
        <w:t>extension</w:t>
      </w:r>
      <w:r>
        <w:rPr>
          <w:spacing w:val="-4"/>
        </w:rPr>
        <w:t xml:space="preserve"> </w:t>
      </w:r>
      <w:r>
        <w:t>can</w:t>
      </w:r>
      <w:r>
        <w:rPr>
          <w:spacing w:val="-5"/>
        </w:rPr>
        <w:t xml:space="preserve"> </w:t>
      </w:r>
      <w:r>
        <w:t>help</w:t>
      </w:r>
      <w:r>
        <w:rPr>
          <w:spacing w:val="-4"/>
        </w:rPr>
        <w:t xml:space="preserve"> </w:t>
      </w:r>
      <w:r>
        <w:t>with</w:t>
      </w:r>
      <w:r>
        <w:rPr>
          <w:spacing w:val="-4"/>
        </w:rPr>
        <w:t xml:space="preserve"> </w:t>
      </w:r>
      <w:r>
        <w:t>pulling</w:t>
      </w:r>
      <w:r>
        <w:rPr>
          <w:spacing w:val="-5"/>
        </w:rPr>
        <w:t xml:space="preserve"> </w:t>
      </w:r>
      <w:r>
        <w:t>an</w:t>
      </w:r>
      <w:r>
        <w:rPr>
          <w:spacing w:val="-4"/>
        </w:rPr>
        <w:t xml:space="preserve"> </w:t>
      </w:r>
      <w:r>
        <w:t>object</w:t>
      </w:r>
      <w:r>
        <w:rPr>
          <w:spacing w:val="-4"/>
        </w:rPr>
        <w:t xml:space="preserve"> </w:t>
      </w:r>
      <w:r>
        <w:t>(B1)</w:t>
      </w:r>
      <w:r>
        <w:rPr>
          <w:spacing w:val="-5"/>
        </w:rPr>
        <w:t xml:space="preserve"> </w:t>
      </w:r>
      <w:r>
        <w:t>or–with a specific design–to enhance safety for cutting tools</w:t>
      </w:r>
      <w:r>
        <w:rPr>
          <w:spacing w:val="-40"/>
        </w:rPr>
        <w:t xml:space="preserve"> </w:t>
      </w:r>
      <w:r>
        <w:t>(E1).</w:t>
      </w:r>
    </w:p>
    <w:p w:rsidR="00F45610" w:rsidRDefault="008D4F3A">
      <w:pPr>
        <w:pStyle w:val="BodyText"/>
        <w:spacing w:before="64" w:line="252" w:lineRule="auto"/>
        <w:ind w:left="110" w:right="108" w:firstLine="351"/>
        <w:jc w:val="both"/>
      </w:pPr>
      <w:r>
        <w:rPr>
          <w:b/>
        </w:rPr>
        <w:t>#2</w:t>
      </w:r>
      <w:r>
        <w:rPr>
          <w:b/>
          <w:spacing w:val="-7"/>
        </w:rPr>
        <w:t xml:space="preserve"> </w:t>
      </w:r>
      <w:r>
        <w:rPr>
          <w:b/>
        </w:rPr>
        <w:t>Handle</w:t>
      </w:r>
      <w:r>
        <w:rPr>
          <w:b/>
          <w:spacing w:val="-7"/>
        </w:rPr>
        <w:t xml:space="preserve"> </w:t>
      </w:r>
      <w:r>
        <w:t>is</w:t>
      </w:r>
      <w:r>
        <w:rPr>
          <w:spacing w:val="-7"/>
        </w:rPr>
        <w:t xml:space="preserve"> </w:t>
      </w:r>
      <w:r>
        <w:t>an</w:t>
      </w:r>
      <w:r>
        <w:rPr>
          <w:spacing w:val="-7"/>
        </w:rPr>
        <w:t xml:space="preserve"> </w:t>
      </w:r>
      <w:r>
        <w:t>add-on</w:t>
      </w:r>
      <w:r>
        <w:rPr>
          <w:spacing w:val="-7"/>
        </w:rPr>
        <w:t xml:space="preserve"> </w:t>
      </w:r>
      <w:proofErr w:type="spellStart"/>
      <w:r>
        <w:t>grippable</w:t>
      </w:r>
      <w:proofErr w:type="spellEnd"/>
      <w:r>
        <w:rPr>
          <w:spacing w:val="-7"/>
        </w:rPr>
        <w:t xml:space="preserve"> </w:t>
      </w:r>
      <w:r>
        <w:t>part</w:t>
      </w:r>
      <w:r>
        <w:rPr>
          <w:spacing w:val="-7"/>
        </w:rPr>
        <w:t xml:space="preserve"> </w:t>
      </w:r>
      <w:r>
        <w:t>attached</w:t>
      </w:r>
      <w:r>
        <w:rPr>
          <w:spacing w:val="-7"/>
        </w:rPr>
        <w:t xml:space="preserve"> </w:t>
      </w:r>
      <w:r>
        <w:t>to</w:t>
      </w:r>
      <w:r>
        <w:rPr>
          <w:spacing w:val="-7"/>
        </w:rPr>
        <w:t xml:space="preserve"> </w:t>
      </w:r>
      <w:r>
        <w:t>an</w:t>
      </w:r>
      <w:r>
        <w:rPr>
          <w:spacing w:val="-7"/>
        </w:rPr>
        <w:t xml:space="preserve"> </w:t>
      </w:r>
      <w:r>
        <w:t>existing</w:t>
      </w:r>
      <w:r>
        <w:rPr>
          <w:spacing w:val="-7"/>
        </w:rPr>
        <w:t xml:space="preserve"> </w:t>
      </w:r>
      <w:r>
        <w:t>object,</w:t>
      </w:r>
      <w:r>
        <w:rPr>
          <w:spacing w:val="-7"/>
        </w:rPr>
        <w:t xml:space="preserve"> </w:t>
      </w:r>
      <w:r>
        <w:t>which</w:t>
      </w:r>
      <w:r>
        <w:rPr>
          <w:spacing w:val="-7"/>
        </w:rPr>
        <w:t xml:space="preserve"> </w:t>
      </w:r>
      <w:r>
        <w:t>makes</w:t>
      </w:r>
      <w:r>
        <w:rPr>
          <w:spacing w:val="-7"/>
        </w:rPr>
        <w:t xml:space="preserve"> </w:t>
      </w:r>
      <w:r>
        <w:t>the</w:t>
      </w:r>
      <w:r>
        <w:rPr>
          <w:spacing w:val="-7"/>
        </w:rPr>
        <w:t xml:space="preserve"> </w:t>
      </w:r>
      <w:r>
        <w:t>object easier to hold (A2), pull (B2), or rotate (D2). Adding handles also helps with clutching, such as using a nail cutter</w:t>
      </w:r>
      <w:r>
        <w:rPr>
          <w:spacing w:val="-12"/>
        </w:rPr>
        <w:t xml:space="preserve"> </w:t>
      </w:r>
      <w:r>
        <w:t>(E2).</w:t>
      </w:r>
    </w:p>
    <w:p w:rsidR="00F45610" w:rsidRDefault="008D4F3A">
      <w:pPr>
        <w:pStyle w:val="BodyText"/>
        <w:spacing w:before="64" w:line="252" w:lineRule="auto"/>
        <w:ind w:left="110" w:right="107" w:firstLine="351"/>
        <w:jc w:val="both"/>
      </w:pPr>
      <w:r>
        <w:rPr>
          <w:b/>
        </w:rPr>
        <w:t xml:space="preserve">#3 </w:t>
      </w:r>
      <w:proofErr w:type="gramStart"/>
      <w:r>
        <w:rPr>
          <w:b/>
        </w:rPr>
        <w:t>Lever</w:t>
      </w:r>
      <w:proofErr w:type="gramEnd"/>
      <w:r>
        <w:rPr>
          <w:b/>
        </w:rPr>
        <w:t xml:space="preserve"> </w:t>
      </w:r>
      <w:r>
        <w:t>is a structure added to an existing object, usually to make it easier to be turned or rotated, such as the lever used in D3 for turning a faucet, or in E3 for squeezing a spray bottle. In other cases, a lever also affords actions other than rotation, such as grabbing objects (A3), or opening a beer bottle (C3).</w:t>
      </w:r>
    </w:p>
    <w:p w:rsidR="00F45610" w:rsidRDefault="008D4F3A">
      <w:pPr>
        <w:pStyle w:val="BodyText"/>
        <w:spacing w:before="64" w:line="252" w:lineRule="auto"/>
        <w:ind w:left="110" w:right="107" w:firstLine="351"/>
        <w:jc w:val="both"/>
      </w:pPr>
      <w:proofErr w:type="gramStart"/>
      <w:r>
        <w:rPr>
          <w:b/>
        </w:rPr>
        <w:t>#4</w:t>
      </w:r>
      <w:r>
        <w:rPr>
          <w:b/>
          <w:spacing w:val="-14"/>
        </w:rPr>
        <w:t xml:space="preserve"> </w:t>
      </w:r>
      <w:r>
        <w:rPr>
          <w:b/>
        </w:rPr>
        <w:t>Anchor/Stand</w:t>
      </w:r>
      <w:proofErr w:type="gramEnd"/>
      <w:r>
        <w:rPr>
          <w:b/>
          <w:spacing w:val="-14"/>
        </w:rPr>
        <w:t xml:space="preserve"> </w:t>
      </w:r>
      <w:r>
        <w:t>is</w:t>
      </w:r>
      <w:r>
        <w:rPr>
          <w:spacing w:val="-14"/>
        </w:rPr>
        <w:t xml:space="preserve"> </w:t>
      </w:r>
      <w:r>
        <w:t>a</w:t>
      </w:r>
      <w:r>
        <w:rPr>
          <w:spacing w:val="-14"/>
        </w:rPr>
        <w:t xml:space="preserve"> </w:t>
      </w:r>
      <w:r>
        <w:t>structure</w:t>
      </w:r>
      <w:r>
        <w:rPr>
          <w:spacing w:val="-14"/>
        </w:rPr>
        <w:t xml:space="preserve"> </w:t>
      </w:r>
      <w:r>
        <w:t>with</w:t>
      </w:r>
      <w:r>
        <w:rPr>
          <w:spacing w:val="-14"/>
        </w:rPr>
        <w:t xml:space="preserve"> </w:t>
      </w:r>
      <w:r>
        <w:t>which</w:t>
      </w:r>
      <w:r>
        <w:rPr>
          <w:spacing w:val="-14"/>
        </w:rPr>
        <w:t xml:space="preserve"> </w:t>
      </w:r>
      <w:r>
        <w:t>an</w:t>
      </w:r>
      <w:r>
        <w:rPr>
          <w:spacing w:val="-14"/>
        </w:rPr>
        <w:t xml:space="preserve"> </w:t>
      </w:r>
      <w:r>
        <w:t>existing</w:t>
      </w:r>
      <w:r>
        <w:rPr>
          <w:spacing w:val="-14"/>
        </w:rPr>
        <w:t xml:space="preserve"> </w:t>
      </w:r>
      <w:r>
        <w:t>object</w:t>
      </w:r>
      <w:r>
        <w:rPr>
          <w:spacing w:val="-14"/>
        </w:rPr>
        <w:t xml:space="preserve"> </w:t>
      </w:r>
      <w:r>
        <w:t>can</w:t>
      </w:r>
      <w:r>
        <w:rPr>
          <w:spacing w:val="-14"/>
        </w:rPr>
        <w:t xml:space="preserve"> </w:t>
      </w:r>
      <w:r>
        <w:t>be</w:t>
      </w:r>
      <w:r>
        <w:rPr>
          <w:spacing w:val="-14"/>
        </w:rPr>
        <w:t xml:space="preserve"> </w:t>
      </w:r>
      <w:r>
        <w:t>stably</w:t>
      </w:r>
      <w:r>
        <w:rPr>
          <w:spacing w:val="-14"/>
        </w:rPr>
        <w:t xml:space="preserve"> </w:t>
      </w:r>
      <w:r>
        <w:t>situated</w:t>
      </w:r>
      <w:r>
        <w:rPr>
          <w:spacing w:val="-14"/>
        </w:rPr>
        <w:t xml:space="preserve"> </w:t>
      </w:r>
      <w:r>
        <w:t>or</w:t>
      </w:r>
      <w:r>
        <w:rPr>
          <w:spacing w:val="-14"/>
        </w:rPr>
        <w:t xml:space="preserve"> </w:t>
      </w:r>
      <w:r>
        <w:t>affixed to</w:t>
      </w:r>
      <w:r>
        <w:rPr>
          <w:spacing w:val="-15"/>
        </w:rPr>
        <w:t xml:space="preserve"> </w:t>
      </w:r>
      <w:r>
        <w:t>the</w:t>
      </w:r>
      <w:r>
        <w:rPr>
          <w:spacing w:val="-15"/>
        </w:rPr>
        <w:t xml:space="preserve"> </w:t>
      </w:r>
      <w:r>
        <w:t>environment.</w:t>
      </w:r>
      <w:r>
        <w:rPr>
          <w:spacing w:val="6"/>
        </w:rPr>
        <w:t xml:space="preserve"> </w:t>
      </w:r>
      <w:r>
        <w:t>Figure</w:t>
      </w:r>
      <w:r>
        <w:rPr>
          <w:spacing w:val="-15"/>
        </w:rPr>
        <w:t xml:space="preserve"> </w:t>
      </w:r>
      <w:hyperlink w:anchor="_bookmark86" w:history="1">
        <w:r>
          <w:t>4.3</w:t>
        </w:r>
      </w:hyperlink>
      <w:r>
        <w:rPr>
          <w:spacing w:val="-15"/>
        </w:rPr>
        <w:t xml:space="preserve"> </w:t>
      </w:r>
      <w:r>
        <w:t>shows</w:t>
      </w:r>
      <w:r>
        <w:rPr>
          <w:spacing w:val="-15"/>
        </w:rPr>
        <w:t xml:space="preserve"> </w:t>
      </w:r>
      <w:r>
        <w:t>a</w:t>
      </w:r>
      <w:r>
        <w:rPr>
          <w:spacing w:val="-15"/>
        </w:rPr>
        <w:t xml:space="preserve"> </w:t>
      </w:r>
      <w:r>
        <w:t>stand</w:t>
      </w:r>
      <w:r>
        <w:rPr>
          <w:spacing w:val="-15"/>
        </w:rPr>
        <w:t xml:space="preserve"> </w:t>
      </w:r>
      <w:r>
        <w:t>to</w:t>
      </w:r>
      <w:r>
        <w:rPr>
          <w:spacing w:val="-15"/>
        </w:rPr>
        <w:t xml:space="preserve"> </w:t>
      </w:r>
      <w:r>
        <w:t>hold</w:t>
      </w:r>
      <w:r>
        <w:rPr>
          <w:spacing w:val="-15"/>
        </w:rPr>
        <w:t xml:space="preserve"> </w:t>
      </w:r>
      <w:r>
        <w:t>the</w:t>
      </w:r>
      <w:r>
        <w:rPr>
          <w:spacing w:val="-15"/>
        </w:rPr>
        <w:t xml:space="preserve"> </w:t>
      </w:r>
      <w:r>
        <w:t>cup</w:t>
      </w:r>
      <w:r>
        <w:rPr>
          <w:spacing w:val="-15"/>
        </w:rPr>
        <w:t xml:space="preserve"> </w:t>
      </w:r>
      <w:r>
        <w:t>stable</w:t>
      </w:r>
      <w:r>
        <w:rPr>
          <w:spacing w:val="-15"/>
        </w:rPr>
        <w:t xml:space="preserve"> </w:t>
      </w:r>
      <w:r>
        <w:t>(A4),</w:t>
      </w:r>
      <w:r>
        <w:rPr>
          <w:spacing w:val="-13"/>
        </w:rPr>
        <w:t xml:space="preserve"> </w:t>
      </w:r>
      <w:r>
        <w:t>a</w:t>
      </w:r>
      <w:r>
        <w:rPr>
          <w:spacing w:val="-15"/>
        </w:rPr>
        <w:t xml:space="preserve"> </w:t>
      </w:r>
      <w:r>
        <w:t>pill</w:t>
      </w:r>
      <w:r>
        <w:rPr>
          <w:spacing w:val="-15"/>
        </w:rPr>
        <w:t xml:space="preserve"> </w:t>
      </w:r>
      <w:r>
        <w:t>popper</w:t>
      </w:r>
      <w:r>
        <w:rPr>
          <w:spacing w:val="-15"/>
        </w:rPr>
        <w:t xml:space="preserve"> </w:t>
      </w:r>
      <w:r>
        <w:t>for</w:t>
      </w:r>
      <w:r>
        <w:rPr>
          <w:spacing w:val="-15"/>
        </w:rPr>
        <w:t xml:space="preserve"> </w:t>
      </w:r>
      <w:r>
        <w:t>holding a pack of pills and popping them out (B4), a clamp for holding a jar or bottle for easier opening (D4), and an anchor for a pair of scissors for situated use</w:t>
      </w:r>
      <w:r>
        <w:rPr>
          <w:spacing w:val="-32"/>
        </w:rPr>
        <w:t xml:space="preserve"> </w:t>
      </w:r>
      <w:r>
        <w:t>(E4).</w:t>
      </w:r>
    </w:p>
    <w:p w:rsidR="00F45610" w:rsidRDefault="008D4F3A">
      <w:pPr>
        <w:pStyle w:val="BodyText"/>
        <w:spacing w:before="64" w:line="252" w:lineRule="auto"/>
        <w:ind w:left="110" w:right="109" w:firstLine="351"/>
        <w:jc w:val="both"/>
      </w:pPr>
      <w:r>
        <w:rPr>
          <w:b/>
        </w:rPr>
        <w:t xml:space="preserve">#5 </w:t>
      </w:r>
      <w:proofErr w:type="gramStart"/>
      <w:r>
        <w:rPr>
          <w:b/>
        </w:rPr>
        <w:t>Guide</w:t>
      </w:r>
      <w:proofErr w:type="gramEnd"/>
      <w:r>
        <w:rPr>
          <w:b/>
        </w:rPr>
        <w:t xml:space="preserve"> </w:t>
      </w:r>
      <w:r>
        <w:t>is a structure that guides the movement of, or against, certain objects or their components. B5 shows a guide for locating and pressing buttons on remote controls. C5 is a guide for drilling a screw vertically towards and into a surface.</w:t>
      </w:r>
    </w:p>
    <w:p w:rsidR="00F45610" w:rsidRDefault="008D4F3A">
      <w:pPr>
        <w:pStyle w:val="BodyText"/>
        <w:spacing w:before="64" w:line="252" w:lineRule="auto"/>
        <w:ind w:left="110" w:right="107" w:firstLine="351"/>
        <w:jc w:val="both"/>
      </w:pPr>
      <w:r>
        <w:t xml:space="preserve">Having summarized these </w:t>
      </w:r>
      <w:r>
        <w:rPr>
          <w:spacing w:val="-3"/>
        </w:rPr>
        <w:t xml:space="preserve">five </w:t>
      </w:r>
      <w:r>
        <w:t>major adaptation strategies, below we describe the technical details of Reprise–a tool that integrates and implements these strategies for generating 3D</w:t>
      </w:r>
      <w:r>
        <w:rPr>
          <w:spacing w:val="-39"/>
        </w:rPr>
        <w:t xml:space="preserve"> </w:t>
      </w:r>
      <w:r>
        <w:t>print- able</w:t>
      </w:r>
      <w:r>
        <w:rPr>
          <w:spacing w:val="-7"/>
        </w:rPr>
        <w:t xml:space="preserve"> </w:t>
      </w:r>
      <w:r>
        <w:t>adaptations.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8D4F3A">
      <w:pPr>
        <w:pStyle w:val="Heading2"/>
        <w:numPr>
          <w:ilvl w:val="1"/>
          <w:numId w:val="5"/>
        </w:numPr>
        <w:tabs>
          <w:tab w:val="left" w:pos="885"/>
        </w:tabs>
        <w:spacing w:before="66"/>
        <w:ind w:hanging="774"/>
        <w:jc w:val="both"/>
      </w:pPr>
      <w:bookmarkStart w:id="250" w:name="4.3_Reprise:_Computational_Design_of_Ada"/>
      <w:bookmarkStart w:id="251" w:name="_bookmark88"/>
      <w:bookmarkEnd w:id="250"/>
      <w:bookmarkEnd w:id="251"/>
      <w:r>
        <w:lastRenderedPageBreak/>
        <w:t>Reprise:  Computational Design of</w:t>
      </w:r>
      <w:r>
        <w:rPr>
          <w:spacing w:val="20"/>
        </w:rPr>
        <w:t xml:space="preserve"> </w:t>
      </w:r>
      <w:r>
        <w:t>Adaptations</w:t>
      </w:r>
    </w:p>
    <w:p w:rsidR="00F45610" w:rsidRDefault="008D4F3A">
      <w:pPr>
        <w:pStyle w:val="BodyText"/>
        <w:spacing w:before="268" w:line="252" w:lineRule="auto"/>
        <w:ind w:left="109" w:right="108"/>
        <w:jc w:val="both"/>
      </w:pPr>
      <w:r>
        <w:t xml:space="preserve">Figure </w:t>
      </w:r>
      <w:hyperlink w:anchor="_bookmark87" w:history="1">
        <w:r>
          <w:t>4.4</w:t>
        </w:r>
      </w:hyperlink>
      <w:r>
        <w:t xml:space="preserve"> shows the workflow of Reprise. Users start with importing a 3D model of an object they</w:t>
      </w:r>
      <w:r>
        <w:rPr>
          <w:spacing w:val="-12"/>
        </w:rPr>
        <w:t xml:space="preserve"> </w:t>
      </w:r>
      <w:r>
        <w:t>want</w:t>
      </w:r>
      <w:r>
        <w:rPr>
          <w:spacing w:val="-12"/>
        </w:rPr>
        <w:t xml:space="preserve"> </w:t>
      </w:r>
      <w:r>
        <w:t>to</w:t>
      </w:r>
      <w:r>
        <w:rPr>
          <w:spacing w:val="-12"/>
        </w:rPr>
        <w:t xml:space="preserve"> </w:t>
      </w:r>
      <w:r>
        <w:t>adapt,</w:t>
      </w:r>
      <w:r>
        <w:rPr>
          <w:spacing w:val="-10"/>
        </w:rPr>
        <w:t xml:space="preserve"> </w:t>
      </w:r>
      <w:r>
        <w:t>specify</w:t>
      </w:r>
      <w:r>
        <w:rPr>
          <w:spacing w:val="-12"/>
        </w:rPr>
        <w:t xml:space="preserve"> </w:t>
      </w:r>
      <w:r>
        <w:t>what</w:t>
      </w:r>
      <w:r>
        <w:rPr>
          <w:spacing w:val="-12"/>
        </w:rPr>
        <w:t xml:space="preserve"> </w:t>
      </w:r>
      <w:r>
        <w:t>types</w:t>
      </w:r>
      <w:r>
        <w:rPr>
          <w:spacing w:val="-12"/>
        </w:rPr>
        <w:t xml:space="preserve"> </w:t>
      </w:r>
      <w:r>
        <w:t>of</w:t>
      </w:r>
      <w:r>
        <w:rPr>
          <w:spacing w:val="-12"/>
        </w:rPr>
        <w:t xml:space="preserve"> </w:t>
      </w:r>
      <w:r>
        <w:t>action</w:t>
      </w:r>
      <w:r>
        <w:rPr>
          <w:spacing w:val="-12"/>
        </w:rPr>
        <w:t xml:space="preserve"> </w:t>
      </w:r>
      <w:r>
        <w:t>is</w:t>
      </w:r>
      <w:r>
        <w:rPr>
          <w:spacing w:val="-12"/>
        </w:rPr>
        <w:t xml:space="preserve"> </w:t>
      </w:r>
      <w:r>
        <w:t>applied,</w:t>
      </w:r>
      <w:r>
        <w:rPr>
          <w:spacing w:val="-10"/>
        </w:rPr>
        <w:t xml:space="preserve"> </w:t>
      </w:r>
      <w:r>
        <w:t>and</w:t>
      </w:r>
      <w:r>
        <w:rPr>
          <w:spacing w:val="-12"/>
        </w:rPr>
        <w:t xml:space="preserve"> </w:t>
      </w:r>
      <w:r>
        <w:t>on</w:t>
      </w:r>
      <w:r>
        <w:rPr>
          <w:spacing w:val="-12"/>
        </w:rPr>
        <w:t xml:space="preserve"> </w:t>
      </w:r>
      <w:r>
        <w:t>which</w:t>
      </w:r>
      <w:r>
        <w:rPr>
          <w:spacing w:val="-12"/>
        </w:rPr>
        <w:t xml:space="preserve"> </w:t>
      </w:r>
      <w:r>
        <w:t>parts</w:t>
      </w:r>
      <w:r>
        <w:rPr>
          <w:spacing w:val="-12"/>
        </w:rPr>
        <w:t xml:space="preserve"> </w:t>
      </w:r>
      <w:r>
        <w:t>of</w:t>
      </w:r>
      <w:r>
        <w:rPr>
          <w:spacing w:val="-12"/>
        </w:rPr>
        <w:t xml:space="preserve"> </w:t>
      </w:r>
      <w:r>
        <w:t>the</w:t>
      </w:r>
      <w:r>
        <w:rPr>
          <w:spacing w:val="-12"/>
        </w:rPr>
        <w:t xml:space="preserve"> </w:t>
      </w:r>
      <w:r>
        <w:t>object.</w:t>
      </w:r>
      <w:r>
        <w:rPr>
          <w:spacing w:val="7"/>
        </w:rPr>
        <w:t xml:space="preserve"> </w:t>
      </w:r>
      <w:r>
        <w:t xml:space="preserve">Next they select an adaptation strategy from a library provided by Reprise, which automatically gen- </w:t>
      </w:r>
      <w:proofErr w:type="spellStart"/>
      <w:r>
        <w:t>erates</w:t>
      </w:r>
      <w:proofErr w:type="spellEnd"/>
      <w:r>
        <w:t xml:space="preserve"> the geometry. This initial design can then be customized by adjusting a set of</w:t>
      </w:r>
      <w:r>
        <w:rPr>
          <w:spacing w:val="-30"/>
        </w:rPr>
        <w:t xml:space="preserve"> </w:t>
      </w:r>
      <w:r>
        <w:t>parameters. Finally,</w:t>
      </w:r>
      <w:r>
        <w:rPr>
          <w:spacing w:val="-10"/>
        </w:rPr>
        <w:t xml:space="preserve"> </w:t>
      </w:r>
      <w:r>
        <w:t>extra</w:t>
      </w:r>
      <w:r>
        <w:rPr>
          <w:spacing w:val="-11"/>
        </w:rPr>
        <w:t xml:space="preserve"> </w:t>
      </w:r>
      <w:r>
        <w:t>fasteners</w:t>
      </w:r>
      <w:r>
        <w:rPr>
          <w:spacing w:val="-11"/>
        </w:rPr>
        <w:t xml:space="preserve"> </w:t>
      </w:r>
      <w:r>
        <w:t>can</w:t>
      </w:r>
      <w:r>
        <w:rPr>
          <w:spacing w:val="-11"/>
        </w:rPr>
        <w:t xml:space="preserve"> </w:t>
      </w:r>
      <w:r>
        <w:t>be</w:t>
      </w:r>
      <w:r>
        <w:rPr>
          <w:spacing w:val="-11"/>
        </w:rPr>
        <w:t xml:space="preserve"> </w:t>
      </w:r>
      <w:r>
        <w:t>added</w:t>
      </w:r>
      <w:r>
        <w:rPr>
          <w:spacing w:val="-11"/>
        </w:rPr>
        <w:t xml:space="preserve"> </w:t>
      </w:r>
      <w:r>
        <w:t>to</w:t>
      </w:r>
      <w:r>
        <w:rPr>
          <w:spacing w:val="-11"/>
        </w:rPr>
        <w:t xml:space="preserve"> </w:t>
      </w:r>
      <w:r>
        <w:t>better</w:t>
      </w:r>
      <w:r>
        <w:rPr>
          <w:spacing w:val="-11"/>
        </w:rPr>
        <w:t xml:space="preserve"> </w:t>
      </w:r>
      <w:r>
        <w:t>attach</w:t>
      </w:r>
      <w:r>
        <w:rPr>
          <w:spacing w:val="-11"/>
        </w:rPr>
        <w:t xml:space="preserve"> </w:t>
      </w:r>
      <w:r>
        <w:t>the</w:t>
      </w:r>
      <w:r>
        <w:rPr>
          <w:spacing w:val="-11"/>
        </w:rPr>
        <w:t xml:space="preserve"> </w:t>
      </w:r>
      <w:r>
        <w:t>adaptations</w:t>
      </w:r>
      <w:r>
        <w:rPr>
          <w:spacing w:val="-11"/>
        </w:rPr>
        <w:t xml:space="preserve"> </w:t>
      </w:r>
      <w:r>
        <w:t>onto</w:t>
      </w:r>
      <w:r>
        <w:rPr>
          <w:spacing w:val="-11"/>
        </w:rPr>
        <w:t xml:space="preserve"> </w:t>
      </w:r>
      <w:r>
        <w:t>the</w:t>
      </w:r>
      <w:r>
        <w:rPr>
          <w:spacing w:val="-11"/>
        </w:rPr>
        <w:t xml:space="preserve"> </w:t>
      </w:r>
      <w:r>
        <w:t>object.</w:t>
      </w:r>
      <w:r>
        <w:rPr>
          <w:spacing w:val="6"/>
        </w:rPr>
        <w:t xml:space="preserve"> </w:t>
      </w:r>
      <w:r>
        <w:t>Reprise</w:t>
      </w:r>
      <w:r>
        <w:rPr>
          <w:spacing w:val="-11"/>
        </w:rPr>
        <w:t xml:space="preserve"> </w:t>
      </w:r>
      <w:r>
        <w:t>then exports</w:t>
      </w:r>
      <w:r>
        <w:rPr>
          <w:spacing w:val="-5"/>
        </w:rPr>
        <w:t xml:space="preserve"> </w:t>
      </w:r>
      <w:r>
        <w:t>all</w:t>
      </w:r>
      <w:r>
        <w:rPr>
          <w:spacing w:val="-5"/>
        </w:rPr>
        <w:t xml:space="preserve"> </w:t>
      </w:r>
      <w:r>
        <w:t>the</w:t>
      </w:r>
      <w:r>
        <w:rPr>
          <w:spacing w:val="-5"/>
        </w:rPr>
        <w:t xml:space="preserve"> </w:t>
      </w:r>
      <w:r>
        <w:t>generated</w:t>
      </w:r>
      <w:r>
        <w:rPr>
          <w:spacing w:val="-5"/>
        </w:rPr>
        <w:t xml:space="preserve"> </w:t>
      </w:r>
      <w:r>
        <w:t>geometry</w:t>
      </w:r>
      <w:r>
        <w:rPr>
          <w:spacing w:val="-5"/>
        </w:rPr>
        <w:t xml:space="preserve"> </w:t>
      </w:r>
      <w:r>
        <w:t>as</w:t>
      </w:r>
      <w:r>
        <w:rPr>
          <w:spacing w:val="-5"/>
        </w:rPr>
        <w:t xml:space="preserve"> </w:t>
      </w:r>
      <w:r>
        <w:t>3D</w:t>
      </w:r>
      <w:r>
        <w:rPr>
          <w:spacing w:val="-5"/>
        </w:rPr>
        <w:t xml:space="preserve"> </w:t>
      </w:r>
      <w:r>
        <w:t>printable</w:t>
      </w:r>
      <w:r>
        <w:rPr>
          <w:spacing w:val="-5"/>
        </w:rPr>
        <w:t xml:space="preserve"> </w:t>
      </w:r>
      <w:r>
        <w:t>STL</w:t>
      </w:r>
      <w:r>
        <w:rPr>
          <w:spacing w:val="-5"/>
        </w:rPr>
        <w:t xml:space="preserve"> </w:t>
      </w:r>
      <w:r>
        <w:t>files.</w:t>
      </w:r>
    </w:p>
    <w:p w:rsidR="00F45610" w:rsidRDefault="00F45610">
      <w:pPr>
        <w:pStyle w:val="BodyText"/>
      </w:pPr>
    </w:p>
    <w:p w:rsidR="00F45610" w:rsidRDefault="008D4F3A">
      <w:pPr>
        <w:pStyle w:val="Heading3"/>
        <w:numPr>
          <w:ilvl w:val="2"/>
          <w:numId w:val="5"/>
        </w:numPr>
        <w:tabs>
          <w:tab w:val="left" w:pos="971"/>
        </w:tabs>
        <w:spacing w:before="197"/>
        <w:ind w:hanging="860"/>
        <w:jc w:val="both"/>
      </w:pPr>
      <w:bookmarkStart w:id="252" w:name="4.3.1_Techniques_for_Specifying_Types_of"/>
      <w:bookmarkStart w:id="253" w:name="_bookmark89"/>
      <w:bookmarkEnd w:id="252"/>
      <w:bookmarkEnd w:id="253"/>
      <w:r>
        <w:rPr>
          <w:spacing w:val="-3"/>
        </w:rPr>
        <w:t xml:space="preserve">Techniques for </w:t>
      </w:r>
      <w:r>
        <w:t xml:space="preserve">Specifying </w:t>
      </w:r>
      <w:r>
        <w:rPr>
          <w:spacing w:val="-5"/>
        </w:rPr>
        <w:t xml:space="preserve">Types </w:t>
      </w:r>
      <w:r>
        <w:t xml:space="preserve">of Action with an  </w:t>
      </w:r>
      <w:r>
        <w:rPr>
          <w:spacing w:val="43"/>
        </w:rPr>
        <w:t xml:space="preserve"> </w:t>
      </w:r>
      <w:r>
        <w:t>Object</w:t>
      </w:r>
    </w:p>
    <w:p w:rsidR="00F45610" w:rsidRDefault="008D4F3A">
      <w:pPr>
        <w:pStyle w:val="BodyText"/>
        <w:spacing w:before="195" w:line="252" w:lineRule="auto"/>
        <w:ind w:left="109" w:right="108"/>
        <w:jc w:val="both"/>
      </w:pPr>
      <w:r>
        <w:t>As a user selects a type of action, Reprise provides interaction techniques for specifying where and</w:t>
      </w:r>
      <w:r>
        <w:rPr>
          <w:spacing w:val="-13"/>
        </w:rPr>
        <w:t xml:space="preserve"> </w:t>
      </w:r>
      <w:r>
        <w:t>how</w:t>
      </w:r>
      <w:r>
        <w:rPr>
          <w:spacing w:val="-13"/>
        </w:rPr>
        <w:t xml:space="preserve"> </w:t>
      </w:r>
      <w:r>
        <w:t>the</w:t>
      </w:r>
      <w:r>
        <w:rPr>
          <w:spacing w:val="-12"/>
        </w:rPr>
        <w:t xml:space="preserve"> </w:t>
      </w:r>
      <w:r>
        <w:t>action</w:t>
      </w:r>
      <w:r>
        <w:rPr>
          <w:spacing w:val="-12"/>
        </w:rPr>
        <w:t xml:space="preserve"> </w:t>
      </w:r>
      <w:r>
        <w:t>is</w:t>
      </w:r>
      <w:r>
        <w:rPr>
          <w:spacing w:val="-13"/>
        </w:rPr>
        <w:t xml:space="preserve"> </w:t>
      </w:r>
      <w:r>
        <w:t>applied</w:t>
      </w:r>
      <w:r>
        <w:rPr>
          <w:spacing w:val="-13"/>
        </w:rPr>
        <w:t xml:space="preserve"> </w:t>
      </w:r>
      <w:r>
        <w:t>on</w:t>
      </w:r>
      <w:r>
        <w:rPr>
          <w:spacing w:val="-13"/>
        </w:rPr>
        <w:t xml:space="preserve"> </w:t>
      </w:r>
      <w:r>
        <w:t>the</w:t>
      </w:r>
      <w:r>
        <w:rPr>
          <w:spacing w:val="-13"/>
        </w:rPr>
        <w:t xml:space="preserve"> </w:t>
      </w:r>
      <w:r>
        <w:t>object.</w:t>
      </w:r>
      <w:r>
        <w:rPr>
          <w:spacing w:val="7"/>
        </w:rPr>
        <w:t xml:space="preserve"> </w:t>
      </w:r>
      <w:r>
        <w:t>As</w:t>
      </w:r>
      <w:r>
        <w:rPr>
          <w:spacing w:val="-13"/>
        </w:rPr>
        <w:t xml:space="preserve"> </w:t>
      </w:r>
      <w:r>
        <w:t>3D</w:t>
      </w:r>
      <w:r>
        <w:rPr>
          <w:spacing w:val="-13"/>
        </w:rPr>
        <w:t xml:space="preserve"> </w:t>
      </w:r>
      <w:r>
        <w:t>geometry</w:t>
      </w:r>
      <w:r>
        <w:rPr>
          <w:spacing w:val="-13"/>
        </w:rPr>
        <w:t xml:space="preserve"> </w:t>
      </w:r>
      <w:r>
        <w:t>itself</w:t>
      </w:r>
      <w:r>
        <w:rPr>
          <w:spacing w:val="-12"/>
        </w:rPr>
        <w:t xml:space="preserve"> </w:t>
      </w:r>
      <w:r>
        <w:t>does</w:t>
      </w:r>
      <w:r>
        <w:rPr>
          <w:spacing w:val="-13"/>
        </w:rPr>
        <w:t xml:space="preserve"> </w:t>
      </w:r>
      <w:r>
        <w:t>not</w:t>
      </w:r>
      <w:r>
        <w:rPr>
          <w:spacing w:val="-13"/>
        </w:rPr>
        <w:t xml:space="preserve"> </w:t>
      </w:r>
      <w:r>
        <w:t>encode</w:t>
      </w:r>
      <w:r>
        <w:rPr>
          <w:spacing w:val="-13"/>
        </w:rPr>
        <w:t xml:space="preserve"> </w:t>
      </w:r>
      <w:r>
        <w:t>how</w:t>
      </w:r>
      <w:r>
        <w:rPr>
          <w:spacing w:val="-13"/>
        </w:rPr>
        <w:t xml:space="preserve"> </w:t>
      </w:r>
      <w:r>
        <w:t>an</w:t>
      </w:r>
      <w:r>
        <w:rPr>
          <w:spacing w:val="-13"/>
        </w:rPr>
        <w:t xml:space="preserve"> </w:t>
      </w:r>
      <w:r>
        <w:t>object is</w:t>
      </w:r>
      <w:r>
        <w:rPr>
          <w:spacing w:val="-10"/>
        </w:rPr>
        <w:t xml:space="preserve"> </w:t>
      </w:r>
      <w:r>
        <w:t>used</w:t>
      </w:r>
      <w:r>
        <w:rPr>
          <w:spacing w:val="-10"/>
        </w:rPr>
        <w:t xml:space="preserve"> </w:t>
      </w:r>
      <w:r>
        <w:t>in</w:t>
      </w:r>
      <w:r>
        <w:rPr>
          <w:spacing w:val="-10"/>
        </w:rPr>
        <w:t xml:space="preserve"> </w:t>
      </w:r>
      <w:r>
        <w:t>the</w:t>
      </w:r>
      <w:r>
        <w:rPr>
          <w:spacing w:val="-10"/>
        </w:rPr>
        <w:t xml:space="preserve"> </w:t>
      </w:r>
      <w:r>
        <w:t>real</w:t>
      </w:r>
      <w:r>
        <w:rPr>
          <w:spacing w:val="-10"/>
        </w:rPr>
        <w:t xml:space="preserve"> </w:t>
      </w:r>
      <w:r>
        <w:t>world,</w:t>
      </w:r>
      <w:r>
        <w:rPr>
          <w:spacing w:val="-9"/>
        </w:rPr>
        <w:t xml:space="preserve"> </w:t>
      </w:r>
      <w:r>
        <w:t>Reprise’s</w:t>
      </w:r>
      <w:r>
        <w:rPr>
          <w:spacing w:val="-10"/>
        </w:rPr>
        <w:t xml:space="preserve"> </w:t>
      </w:r>
      <w:r>
        <w:t>techniques</w:t>
      </w:r>
      <w:r>
        <w:rPr>
          <w:spacing w:val="-10"/>
        </w:rPr>
        <w:t xml:space="preserve"> </w:t>
      </w:r>
      <w:r>
        <w:t>enable</w:t>
      </w:r>
      <w:r>
        <w:rPr>
          <w:spacing w:val="-10"/>
        </w:rPr>
        <w:t xml:space="preserve"> </w:t>
      </w:r>
      <w:r>
        <w:t>the</w:t>
      </w:r>
      <w:r>
        <w:rPr>
          <w:spacing w:val="-10"/>
        </w:rPr>
        <w:t xml:space="preserve"> </w:t>
      </w:r>
      <w:r>
        <w:t>users</w:t>
      </w:r>
      <w:r>
        <w:rPr>
          <w:spacing w:val="-10"/>
        </w:rPr>
        <w:t xml:space="preserve"> </w:t>
      </w:r>
      <w:r>
        <w:t>to</w:t>
      </w:r>
      <w:r>
        <w:rPr>
          <w:spacing w:val="-10"/>
        </w:rPr>
        <w:t xml:space="preserve"> </w:t>
      </w:r>
      <w:r>
        <w:t>specify</w:t>
      </w:r>
      <w:r>
        <w:rPr>
          <w:spacing w:val="-10"/>
        </w:rPr>
        <w:t xml:space="preserve"> </w:t>
      </w:r>
      <w:r>
        <w:t>this</w:t>
      </w:r>
      <w:r>
        <w:rPr>
          <w:spacing w:val="-10"/>
        </w:rPr>
        <w:t xml:space="preserve"> </w:t>
      </w:r>
      <w:r>
        <w:t>information</w:t>
      </w:r>
      <w:r>
        <w:rPr>
          <w:spacing w:val="-10"/>
        </w:rPr>
        <w:t xml:space="preserve"> </w:t>
      </w:r>
      <w:r>
        <w:rPr>
          <w:i/>
        </w:rPr>
        <w:t>in</w:t>
      </w:r>
      <w:r>
        <w:rPr>
          <w:i/>
          <w:spacing w:val="-10"/>
        </w:rPr>
        <w:t xml:space="preserve"> </w:t>
      </w:r>
      <w:r>
        <w:rPr>
          <w:i/>
        </w:rPr>
        <w:t>situ</w:t>
      </w:r>
      <w:r>
        <w:t xml:space="preserve">, which later serves as input parameters for generating adaptations. Most of these techniques–as described below–start with the user selecting one </w:t>
      </w:r>
      <w:proofErr w:type="spellStart"/>
      <w:r>
        <w:t>ore</w:t>
      </w:r>
      <w:proofErr w:type="spellEnd"/>
      <w:r>
        <w:t xml:space="preserve"> more </w:t>
      </w:r>
      <w:r>
        <w:rPr>
          <w:i/>
        </w:rPr>
        <w:t>points of action</w:t>
      </w:r>
      <w:r>
        <w:t>–the locations on</w:t>
      </w:r>
      <w:r>
        <w:rPr>
          <w:spacing w:val="-10"/>
        </w:rPr>
        <w:t xml:space="preserve"> </w:t>
      </w:r>
      <w:r>
        <w:t>the object where it will be held, controlled, or</w:t>
      </w:r>
      <w:r>
        <w:rPr>
          <w:spacing w:val="-26"/>
        </w:rPr>
        <w:t xml:space="preserve"> </w:t>
      </w:r>
      <w:r>
        <w:t>manipulated.</w:t>
      </w:r>
    </w:p>
    <w:p w:rsidR="00F45610" w:rsidRDefault="008D4F3A">
      <w:pPr>
        <w:pStyle w:val="BodyText"/>
        <w:spacing w:before="14" w:line="252" w:lineRule="auto"/>
        <w:ind w:left="110" w:right="108" w:firstLine="351"/>
        <w:jc w:val="both"/>
      </w:pPr>
      <w:r>
        <w:rPr>
          <w:b/>
        </w:rPr>
        <w:t xml:space="preserve">Grasp/Hold </w:t>
      </w:r>
      <w:r>
        <w:t xml:space="preserve">As shown in Figure </w:t>
      </w:r>
      <w:hyperlink w:anchor="_bookmark90" w:history="1">
        <w:r>
          <w:t>4.5,</w:t>
        </w:r>
      </w:hyperlink>
      <w:r>
        <w:t xml:space="preserve"> Reprise displays a virtual hand, which can be rotated by</w:t>
      </w:r>
      <w:r>
        <w:rPr>
          <w:spacing w:val="-10"/>
        </w:rPr>
        <w:t xml:space="preserve"> </w:t>
      </w:r>
      <w:r>
        <w:t>moving</w:t>
      </w:r>
      <w:r>
        <w:rPr>
          <w:spacing w:val="-10"/>
        </w:rPr>
        <w:t xml:space="preserve"> </w:t>
      </w:r>
      <w:r>
        <w:t>the</w:t>
      </w:r>
      <w:r>
        <w:rPr>
          <w:spacing w:val="-10"/>
        </w:rPr>
        <w:t xml:space="preserve"> </w:t>
      </w:r>
      <w:r>
        <w:t>mouse</w:t>
      </w:r>
      <w:r>
        <w:rPr>
          <w:spacing w:val="-10"/>
        </w:rPr>
        <w:t xml:space="preserve"> </w:t>
      </w:r>
      <w:r>
        <w:t>cursor</w:t>
      </w:r>
      <w:r>
        <w:rPr>
          <w:spacing w:val="-10"/>
        </w:rPr>
        <w:t xml:space="preserve"> </w:t>
      </w:r>
      <w:r>
        <w:t>around</w:t>
      </w:r>
      <w:r>
        <w:rPr>
          <w:spacing w:val="-10"/>
        </w:rPr>
        <w:t xml:space="preserve"> </w:t>
      </w:r>
      <w:r>
        <w:t>the</w:t>
      </w:r>
      <w:r>
        <w:rPr>
          <w:spacing w:val="-10"/>
        </w:rPr>
        <w:t xml:space="preserve"> </w:t>
      </w:r>
      <w:r>
        <w:t>point</w:t>
      </w:r>
      <w:r>
        <w:rPr>
          <w:spacing w:val="-10"/>
        </w:rPr>
        <w:t xml:space="preserve"> </w:t>
      </w:r>
      <w:r>
        <w:t>of</w:t>
      </w:r>
      <w:r>
        <w:rPr>
          <w:spacing w:val="-10"/>
        </w:rPr>
        <w:t xml:space="preserve"> </w:t>
      </w:r>
      <w:r>
        <w:t>action.</w:t>
      </w:r>
      <w:r>
        <w:rPr>
          <w:spacing w:val="7"/>
        </w:rPr>
        <w:t xml:space="preserve"> </w:t>
      </w:r>
      <w:r>
        <w:t>This</w:t>
      </w:r>
      <w:r>
        <w:rPr>
          <w:spacing w:val="-10"/>
        </w:rPr>
        <w:t xml:space="preserve"> </w:t>
      </w:r>
      <w:r>
        <w:t>allows</w:t>
      </w:r>
      <w:r>
        <w:rPr>
          <w:spacing w:val="-10"/>
        </w:rPr>
        <w:t xml:space="preserve"> </w:t>
      </w:r>
      <w:r>
        <w:t>users</w:t>
      </w:r>
      <w:r>
        <w:rPr>
          <w:spacing w:val="-10"/>
        </w:rPr>
        <w:t xml:space="preserve"> </w:t>
      </w:r>
      <w:r>
        <w:t>to</w:t>
      </w:r>
      <w:r>
        <w:rPr>
          <w:spacing w:val="-10"/>
        </w:rPr>
        <w:t xml:space="preserve"> </w:t>
      </w:r>
      <w:r>
        <w:t>describe</w:t>
      </w:r>
      <w:r>
        <w:rPr>
          <w:spacing w:val="-10"/>
        </w:rPr>
        <w:t xml:space="preserve"> </w:t>
      </w:r>
      <w:r>
        <w:t>the</w:t>
      </w:r>
      <w:r>
        <w:rPr>
          <w:spacing w:val="-10"/>
        </w:rPr>
        <w:t xml:space="preserve"> </w:t>
      </w:r>
      <w:r>
        <w:t>relative orientation</w:t>
      </w:r>
      <w:r>
        <w:rPr>
          <w:spacing w:val="-10"/>
        </w:rPr>
        <w:t xml:space="preserve"> </w:t>
      </w:r>
      <w:r>
        <w:t>between</w:t>
      </w:r>
      <w:r>
        <w:rPr>
          <w:spacing w:val="-10"/>
        </w:rPr>
        <w:t xml:space="preserve"> </w:t>
      </w:r>
      <w:r>
        <w:t>the</w:t>
      </w:r>
      <w:r>
        <w:rPr>
          <w:spacing w:val="-11"/>
        </w:rPr>
        <w:t xml:space="preserve"> </w:t>
      </w:r>
      <w:r>
        <w:t>grasping</w:t>
      </w:r>
      <w:r>
        <w:rPr>
          <w:spacing w:val="-10"/>
        </w:rPr>
        <w:t xml:space="preserve"> </w:t>
      </w:r>
      <w:r>
        <w:t>hand</w:t>
      </w:r>
      <w:r>
        <w:rPr>
          <w:spacing w:val="-10"/>
        </w:rPr>
        <w:t xml:space="preserve"> </w:t>
      </w:r>
      <w:r>
        <w:t>and</w:t>
      </w:r>
      <w:r>
        <w:rPr>
          <w:spacing w:val="-10"/>
        </w:rPr>
        <w:t xml:space="preserve"> </w:t>
      </w:r>
      <w:r>
        <w:t>the</w:t>
      </w:r>
      <w:r>
        <w:rPr>
          <w:spacing w:val="-11"/>
        </w:rPr>
        <w:t xml:space="preserve"> </w:t>
      </w:r>
      <w:r>
        <w:t>object,</w:t>
      </w:r>
      <w:r>
        <w:rPr>
          <w:spacing w:val="-9"/>
        </w:rPr>
        <w:t xml:space="preserve"> </w:t>
      </w:r>
      <w:r>
        <w:t>such</w:t>
      </w:r>
      <w:r>
        <w:rPr>
          <w:spacing w:val="-10"/>
        </w:rPr>
        <w:t xml:space="preserve"> </w:t>
      </w:r>
      <w:r>
        <w:t>as</w:t>
      </w:r>
      <w:r>
        <w:rPr>
          <w:spacing w:val="-11"/>
        </w:rPr>
        <w:t xml:space="preserve"> </w:t>
      </w:r>
      <w:r>
        <w:t>forming</w:t>
      </w:r>
      <w:r>
        <w:rPr>
          <w:spacing w:val="-10"/>
        </w:rPr>
        <w:t xml:space="preserve"> </w:t>
      </w:r>
      <w:r>
        <w:t>a</w:t>
      </w:r>
      <w:r>
        <w:rPr>
          <w:spacing w:val="-10"/>
        </w:rPr>
        <w:t xml:space="preserve"> </w:t>
      </w:r>
      <w:r>
        <w:t>cylindrical</w:t>
      </w:r>
      <w:r>
        <w:rPr>
          <w:spacing w:val="-10"/>
        </w:rPr>
        <w:t xml:space="preserve"> </w:t>
      </w:r>
      <w:r>
        <w:t>grasp</w:t>
      </w:r>
      <w:r>
        <w:rPr>
          <w:spacing w:val="-10"/>
        </w:rPr>
        <w:t xml:space="preserve"> </w:t>
      </w:r>
      <w:hyperlink w:anchor="_bookmark154" w:history="1">
        <w:r>
          <w:t>[13]</w:t>
        </w:r>
      </w:hyperlink>
      <w:r>
        <w:rPr>
          <w:spacing w:val="-11"/>
        </w:rPr>
        <w:t xml:space="preserve"> </w:t>
      </w:r>
      <w:r>
        <w:t xml:space="preserve">on a fork (Figure </w:t>
      </w:r>
      <w:hyperlink w:anchor="_bookmark90" w:history="1">
        <w:r>
          <w:t>4.5a),</w:t>
        </w:r>
      </w:hyperlink>
      <w:r>
        <w:t xml:space="preserve"> or a spherical grasp </w:t>
      </w:r>
      <w:hyperlink w:anchor="_bookmark154" w:history="1">
        <w:r>
          <w:t>[13]</w:t>
        </w:r>
      </w:hyperlink>
      <w:r>
        <w:t xml:space="preserve"> on the cap of a water bottle (Figure </w:t>
      </w:r>
      <w:hyperlink w:anchor="_bookmark90" w:history="1">
        <w:r>
          <w:t>4.5b).</w:t>
        </w:r>
      </w:hyperlink>
      <w:r>
        <w:rPr>
          <w:spacing w:val="-17"/>
        </w:rPr>
        <w:t xml:space="preserve"> </w:t>
      </w:r>
      <w:r>
        <w:t>Reprise also</w:t>
      </w:r>
      <w:r>
        <w:rPr>
          <w:spacing w:val="-8"/>
        </w:rPr>
        <w:t xml:space="preserve"> </w:t>
      </w:r>
      <w:r>
        <w:t>provides</w:t>
      </w:r>
      <w:r>
        <w:rPr>
          <w:spacing w:val="-8"/>
        </w:rPr>
        <w:t xml:space="preserve"> </w:t>
      </w:r>
      <w:r>
        <w:t>a</w:t>
      </w:r>
      <w:r>
        <w:rPr>
          <w:spacing w:val="-8"/>
        </w:rPr>
        <w:t xml:space="preserve"> </w:t>
      </w:r>
      <w:r>
        <w:t>simple</w:t>
      </w:r>
      <w:r>
        <w:rPr>
          <w:spacing w:val="-8"/>
        </w:rPr>
        <w:t xml:space="preserve"> </w:t>
      </w:r>
      <w:r>
        <w:t>jig</w:t>
      </w:r>
      <w:r>
        <w:rPr>
          <w:spacing w:val="-8"/>
        </w:rPr>
        <w:t xml:space="preserve"> </w:t>
      </w:r>
      <w:r>
        <w:t>(Figure</w:t>
      </w:r>
      <w:r>
        <w:rPr>
          <w:spacing w:val="-8"/>
        </w:rPr>
        <w:t xml:space="preserve"> </w:t>
      </w:r>
      <w:hyperlink w:anchor="_bookmark107" w:history="1">
        <w:r>
          <w:t>4.16)</w:t>
        </w:r>
      </w:hyperlink>
      <w:r>
        <w:rPr>
          <w:spacing w:val="-8"/>
        </w:rPr>
        <w:t xml:space="preserve"> </w:t>
      </w:r>
      <w:r>
        <w:t>for</w:t>
      </w:r>
      <w:r>
        <w:rPr>
          <w:spacing w:val="-8"/>
        </w:rPr>
        <w:t xml:space="preserve"> </w:t>
      </w:r>
      <w:r>
        <w:t>measuring</w:t>
      </w:r>
      <w:r>
        <w:rPr>
          <w:spacing w:val="-8"/>
        </w:rPr>
        <w:t xml:space="preserve"> </w:t>
      </w:r>
      <w:r>
        <w:t>the</w:t>
      </w:r>
      <w:r>
        <w:rPr>
          <w:spacing w:val="-8"/>
        </w:rPr>
        <w:t xml:space="preserve"> </w:t>
      </w:r>
      <w:r>
        <w:t>target</w:t>
      </w:r>
      <w:r>
        <w:rPr>
          <w:spacing w:val="-8"/>
        </w:rPr>
        <w:t xml:space="preserve"> </w:t>
      </w:r>
      <w:r>
        <w:rPr>
          <w:spacing w:val="-3"/>
        </w:rPr>
        <w:t>user’s</w:t>
      </w:r>
      <w:r>
        <w:rPr>
          <w:spacing w:val="-8"/>
        </w:rPr>
        <w:t xml:space="preserve"> </w:t>
      </w:r>
      <w:r>
        <w:t>hand</w:t>
      </w:r>
      <w:r>
        <w:rPr>
          <w:spacing w:val="-8"/>
        </w:rPr>
        <w:t xml:space="preserve"> </w:t>
      </w:r>
      <w:r>
        <w:t>size,</w:t>
      </w:r>
      <w:r>
        <w:rPr>
          <w:spacing w:val="-7"/>
        </w:rPr>
        <w:t xml:space="preserve"> </w:t>
      </w:r>
      <w:r>
        <w:t>which</w:t>
      </w:r>
      <w:r>
        <w:rPr>
          <w:spacing w:val="-8"/>
        </w:rPr>
        <w:t xml:space="preserve"> </w:t>
      </w:r>
      <w:r>
        <w:t>can</w:t>
      </w:r>
      <w:r>
        <w:rPr>
          <w:spacing w:val="-8"/>
        </w:rPr>
        <w:t xml:space="preserve"> </w:t>
      </w:r>
      <w:r>
        <w:t>then be entered into the</w:t>
      </w:r>
      <w:r>
        <w:rPr>
          <w:spacing w:val="-13"/>
        </w:rPr>
        <w:t xml:space="preserve"> </w:t>
      </w:r>
      <w:r>
        <w:t>system.</w:t>
      </w:r>
    </w:p>
    <w:p w:rsidR="00F45610" w:rsidRDefault="008D4F3A">
      <w:pPr>
        <w:pStyle w:val="BodyText"/>
        <w:spacing w:before="7"/>
      </w:pPr>
      <w:r>
        <w:rPr>
          <w:noProof/>
        </w:rPr>
        <w:drawing>
          <wp:anchor distT="0" distB="0" distL="0" distR="0" simplePos="0" relativeHeight="1960" behindDoc="0" locked="0" layoutInCell="1" allowOverlap="1">
            <wp:simplePos x="0" y="0"/>
            <wp:positionH relativeFrom="page">
              <wp:posOffset>1700212</wp:posOffset>
            </wp:positionH>
            <wp:positionV relativeFrom="paragraph">
              <wp:posOffset>204966</wp:posOffset>
            </wp:positionV>
            <wp:extent cx="4389120" cy="1353312"/>
            <wp:effectExtent l="0" t="0" r="0" b="0"/>
            <wp:wrapTopAndBottom/>
            <wp:docPr id="1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pic:cNvPicPr/>
                  </pic:nvPicPr>
                  <pic:blipFill>
                    <a:blip r:embed="rId96" cstate="print"/>
                    <a:stretch>
                      <a:fillRect/>
                    </a:stretch>
                  </pic:blipFill>
                  <pic:spPr>
                    <a:xfrm>
                      <a:off x="0" y="0"/>
                      <a:ext cx="4389120" cy="1353312"/>
                    </a:xfrm>
                    <a:prstGeom prst="rect">
                      <a:avLst/>
                    </a:prstGeom>
                  </pic:spPr>
                </pic:pic>
              </a:graphicData>
            </a:graphic>
          </wp:anchor>
        </w:drawing>
      </w:r>
    </w:p>
    <w:p w:rsidR="00F45610" w:rsidRDefault="00F45610">
      <w:pPr>
        <w:pStyle w:val="BodyText"/>
        <w:spacing w:before="8"/>
        <w:rPr>
          <w:sz w:val="19"/>
        </w:rPr>
      </w:pPr>
    </w:p>
    <w:p w:rsidR="00F45610" w:rsidRDefault="008D4F3A">
      <w:pPr>
        <w:pStyle w:val="BodyText"/>
        <w:spacing w:line="252" w:lineRule="auto"/>
        <w:ind w:left="110" w:right="108"/>
        <w:jc w:val="both"/>
      </w:pPr>
      <w:r>
        <w:t>Figure</w:t>
      </w:r>
      <w:r>
        <w:rPr>
          <w:spacing w:val="-6"/>
        </w:rPr>
        <w:t xml:space="preserve"> </w:t>
      </w:r>
      <w:r>
        <w:t>4.5:</w:t>
      </w:r>
      <w:r>
        <w:rPr>
          <w:spacing w:val="10"/>
        </w:rPr>
        <w:t xml:space="preserve"> </w:t>
      </w:r>
      <w:bookmarkStart w:id="254" w:name="_bookmark90"/>
      <w:bookmarkEnd w:id="254"/>
      <w:r>
        <w:t>Reprise</w:t>
      </w:r>
      <w:r>
        <w:rPr>
          <w:spacing w:val="-6"/>
        </w:rPr>
        <w:t xml:space="preserve"> </w:t>
      </w:r>
      <w:r>
        <w:t>shows</w:t>
      </w:r>
      <w:r>
        <w:rPr>
          <w:spacing w:val="-6"/>
        </w:rPr>
        <w:t xml:space="preserve"> </w:t>
      </w:r>
      <w:r>
        <w:t>a</w:t>
      </w:r>
      <w:r>
        <w:rPr>
          <w:spacing w:val="-6"/>
        </w:rPr>
        <w:t xml:space="preserve"> </w:t>
      </w:r>
      <w:r>
        <w:t>virtual</w:t>
      </w:r>
      <w:r>
        <w:rPr>
          <w:spacing w:val="-6"/>
        </w:rPr>
        <w:t xml:space="preserve"> </w:t>
      </w:r>
      <w:r>
        <w:t>hand</w:t>
      </w:r>
      <w:r>
        <w:rPr>
          <w:spacing w:val="-6"/>
        </w:rPr>
        <w:t xml:space="preserve"> </w:t>
      </w:r>
      <w:r>
        <w:t>to</w:t>
      </w:r>
      <w:r>
        <w:rPr>
          <w:spacing w:val="-6"/>
        </w:rPr>
        <w:t xml:space="preserve"> </w:t>
      </w:r>
      <w:r>
        <w:t>let</w:t>
      </w:r>
      <w:r>
        <w:rPr>
          <w:spacing w:val="-6"/>
        </w:rPr>
        <w:t xml:space="preserve"> </w:t>
      </w:r>
      <w:r>
        <w:t>the</w:t>
      </w:r>
      <w:r>
        <w:rPr>
          <w:spacing w:val="-6"/>
        </w:rPr>
        <w:t xml:space="preserve"> </w:t>
      </w:r>
      <w:r>
        <w:t>user</w:t>
      </w:r>
      <w:r>
        <w:rPr>
          <w:spacing w:val="-6"/>
        </w:rPr>
        <w:t xml:space="preserve"> </w:t>
      </w:r>
      <w:r>
        <w:t>specify</w:t>
      </w:r>
      <w:r>
        <w:rPr>
          <w:spacing w:val="-6"/>
        </w:rPr>
        <w:t xml:space="preserve"> </w:t>
      </w:r>
      <w:r>
        <w:t>how</w:t>
      </w:r>
      <w:r>
        <w:rPr>
          <w:spacing w:val="-6"/>
        </w:rPr>
        <w:t xml:space="preserve"> </w:t>
      </w:r>
      <w:r>
        <w:t>an</w:t>
      </w:r>
      <w:r>
        <w:rPr>
          <w:spacing w:val="-6"/>
        </w:rPr>
        <w:t xml:space="preserve"> </w:t>
      </w:r>
      <w:r>
        <w:t>object</w:t>
      </w:r>
      <w:r>
        <w:rPr>
          <w:spacing w:val="-6"/>
        </w:rPr>
        <w:t xml:space="preserve"> </w:t>
      </w:r>
      <w:r>
        <w:t>is</w:t>
      </w:r>
      <w:r>
        <w:rPr>
          <w:spacing w:val="-6"/>
        </w:rPr>
        <w:t xml:space="preserve"> </w:t>
      </w:r>
      <w:r>
        <w:t>grasped,</w:t>
      </w:r>
      <w:r>
        <w:rPr>
          <w:spacing w:val="-6"/>
        </w:rPr>
        <w:t xml:space="preserve"> </w:t>
      </w:r>
      <w:r>
        <w:t>such</w:t>
      </w:r>
      <w:r>
        <w:rPr>
          <w:spacing w:val="-6"/>
        </w:rPr>
        <w:t xml:space="preserve"> </w:t>
      </w:r>
      <w:r>
        <w:t>as forming</w:t>
      </w:r>
      <w:r>
        <w:rPr>
          <w:spacing w:val="-3"/>
        </w:rPr>
        <w:t xml:space="preserve"> </w:t>
      </w:r>
      <w:r>
        <w:t>a</w:t>
      </w:r>
      <w:r>
        <w:rPr>
          <w:spacing w:val="-3"/>
        </w:rPr>
        <w:t xml:space="preserve"> </w:t>
      </w:r>
      <w:r>
        <w:t>cylindrical</w:t>
      </w:r>
      <w:r>
        <w:rPr>
          <w:spacing w:val="-3"/>
        </w:rPr>
        <w:t xml:space="preserve"> </w:t>
      </w:r>
      <w:r>
        <w:t>grasp</w:t>
      </w:r>
      <w:r>
        <w:rPr>
          <w:spacing w:val="-3"/>
        </w:rPr>
        <w:t xml:space="preserve"> </w:t>
      </w:r>
      <w:r>
        <w:t>on</w:t>
      </w:r>
      <w:r>
        <w:rPr>
          <w:spacing w:val="-3"/>
        </w:rPr>
        <w:t xml:space="preserve"> </w:t>
      </w:r>
      <w:r>
        <w:t>a</w:t>
      </w:r>
      <w:r>
        <w:rPr>
          <w:spacing w:val="-3"/>
        </w:rPr>
        <w:t xml:space="preserve"> </w:t>
      </w:r>
      <w:r>
        <w:t>knife</w:t>
      </w:r>
      <w:r>
        <w:rPr>
          <w:spacing w:val="-3"/>
        </w:rPr>
        <w:t xml:space="preserve"> </w:t>
      </w:r>
      <w:r>
        <w:t>(a),</w:t>
      </w:r>
      <w:r>
        <w:rPr>
          <w:spacing w:val="-3"/>
        </w:rPr>
        <w:t xml:space="preserve"> </w:t>
      </w:r>
      <w:r>
        <w:t>or</w:t>
      </w:r>
      <w:r>
        <w:rPr>
          <w:spacing w:val="-3"/>
        </w:rPr>
        <w:t xml:space="preserve"> </w:t>
      </w:r>
      <w:r>
        <w:t>a</w:t>
      </w:r>
      <w:r>
        <w:rPr>
          <w:spacing w:val="-3"/>
        </w:rPr>
        <w:t xml:space="preserve"> </w:t>
      </w:r>
      <w:r>
        <w:t>spherical</w:t>
      </w:r>
      <w:r>
        <w:rPr>
          <w:spacing w:val="-3"/>
        </w:rPr>
        <w:t xml:space="preserve"> </w:t>
      </w:r>
      <w:r>
        <w:t>grasp</w:t>
      </w:r>
      <w:r>
        <w:rPr>
          <w:spacing w:val="-3"/>
        </w:rPr>
        <w:t xml:space="preserve"> </w:t>
      </w:r>
      <w:r>
        <w:t>on</w:t>
      </w:r>
      <w:r>
        <w:rPr>
          <w:spacing w:val="-3"/>
        </w:rPr>
        <w:t xml:space="preserve"> </w:t>
      </w:r>
      <w:r>
        <w:t>a</w:t>
      </w:r>
      <w:r>
        <w:rPr>
          <w:spacing w:val="-3"/>
        </w:rPr>
        <w:t xml:space="preserve"> </w:t>
      </w:r>
      <w:r>
        <w:t>bottle</w:t>
      </w:r>
      <w:r>
        <w:rPr>
          <w:spacing w:val="-3"/>
        </w:rPr>
        <w:t xml:space="preserve"> </w:t>
      </w:r>
      <w:r>
        <w:t>(b).</w:t>
      </w:r>
    </w:p>
    <w:p w:rsidR="00F45610" w:rsidRDefault="00F45610">
      <w:pPr>
        <w:pStyle w:val="BodyText"/>
      </w:pPr>
    </w:p>
    <w:p w:rsidR="00F45610" w:rsidRDefault="00F45610">
      <w:pPr>
        <w:pStyle w:val="BodyText"/>
        <w:spacing w:before="9"/>
        <w:rPr>
          <w:sz w:val="25"/>
        </w:rPr>
      </w:pPr>
    </w:p>
    <w:p w:rsidR="00F45610" w:rsidRDefault="008D4F3A">
      <w:pPr>
        <w:pStyle w:val="BodyText"/>
        <w:spacing w:line="252" w:lineRule="auto"/>
        <w:ind w:left="109" w:right="107" w:firstLine="351"/>
        <w:jc w:val="both"/>
      </w:pPr>
      <w:r>
        <w:rPr>
          <w:b/>
        </w:rPr>
        <w:t xml:space="preserve">Push/Pull </w:t>
      </w:r>
      <w:r>
        <w:t xml:space="preserve">A spherical control is used to let the user specify the direction of the push/pull, such as pressing a small power button on a remote (Figure </w:t>
      </w:r>
      <w:hyperlink w:anchor="_bookmark91" w:history="1">
        <w:r>
          <w:t>4.6a),</w:t>
        </w:r>
      </w:hyperlink>
      <w:r>
        <w:t xml:space="preserve"> or pulling a zipper pull </w:t>
      </w:r>
      <w:proofErr w:type="spellStart"/>
      <w:r>
        <w:t>hori</w:t>
      </w:r>
      <w:proofErr w:type="spellEnd"/>
      <w:r>
        <w:t xml:space="preserve">- </w:t>
      </w:r>
      <w:proofErr w:type="spellStart"/>
      <w:r>
        <w:t>zontally</w:t>
      </w:r>
      <w:proofErr w:type="spellEnd"/>
      <w:r>
        <w:t xml:space="preserve"> (Figure </w:t>
      </w:r>
      <w:hyperlink w:anchor="_bookmark91" w:history="1">
        <w:r>
          <w:t>4.6b).</w:t>
        </w:r>
      </w:hyperlink>
    </w:p>
    <w:p w:rsidR="00F45610" w:rsidRDefault="008D4F3A">
      <w:pPr>
        <w:pStyle w:val="BodyText"/>
        <w:spacing w:before="13" w:line="252" w:lineRule="auto"/>
        <w:ind w:left="110" w:right="107" w:firstLine="351"/>
        <w:jc w:val="both"/>
      </w:pPr>
      <w:r>
        <w:rPr>
          <w:b/>
        </w:rPr>
        <w:t xml:space="preserve">Rotate </w:t>
      </w:r>
      <w:r>
        <w:t xml:space="preserve">The user selects the plane </w:t>
      </w:r>
      <w:r>
        <w:rPr>
          <w:spacing w:val="6"/>
        </w:rPr>
        <w:t>(</w:t>
      </w:r>
      <w:proofErr w:type="gramStart"/>
      <w:r>
        <w:rPr>
          <w:rFonts w:ascii="Arial"/>
          <w:i/>
          <w:spacing w:val="6"/>
        </w:rPr>
        <w:t xml:space="preserve">XY </w:t>
      </w:r>
      <w:r>
        <w:t>,</w:t>
      </w:r>
      <w:proofErr w:type="gramEnd"/>
      <w:r>
        <w:t xml:space="preserve"> </w:t>
      </w:r>
      <w:r>
        <w:rPr>
          <w:rFonts w:ascii="Arial"/>
          <w:i/>
        </w:rPr>
        <w:t xml:space="preserve">Y Z </w:t>
      </w:r>
      <w:r>
        <w:t xml:space="preserve">or </w:t>
      </w:r>
      <w:r>
        <w:rPr>
          <w:rFonts w:ascii="Arial"/>
          <w:i/>
          <w:spacing w:val="11"/>
        </w:rPr>
        <w:t>ZX</w:t>
      </w:r>
      <w:r>
        <w:rPr>
          <w:spacing w:val="11"/>
        </w:rPr>
        <w:t xml:space="preserve">) </w:t>
      </w:r>
      <w:r>
        <w:t>on which the object is rotated, such as the</w:t>
      </w:r>
      <w:r>
        <w:rPr>
          <w:spacing w:val="-7"/>
        </w:rPr>
        <w:t xml:space="preserve"> </w:t>
      </w:r>
      <w:r>
        <w:t>vertical</w:t>
      </w:r>
      <w:r>
        <w:rPr>
          <w:spacing w:val="-7"/>
        </w:rPr>
        <w:t xml:space="preserve"> </w:t>
      </w:r>
      <w:r>
        <w:t>plane</w:t>
      </w:r>
      <w:r>
        <w:rPr>
          <w:spacing w:val="-7"/>
        </w:rPr>
        <w:t xml:space="preserve"> </w:t>
      </w:r>
      <w:r>
        <w:t>on</w:t>
      </w:r>
      <w:r>
        <w:rPr>
          <w:spacing w:val="-7"/>
        </w:rPr>
        <w:t xml:space="preserve"> </w:t>
      </w:r>
      <w:r>
        <w:t>which</w:t>
      </w:r>
      <w:r>
        <w:rPr>
          <w:spacing w:val="-7"/>
        </w:rPr>
        <w:t xml:space="preserve"> </w:t>
      </w:r>
      <w:r>
        <w:t>to</w:t>
      </w:r>
      <w:r>
        <w:rPr>
          <w:spacing w:val="-7"/>
        </w:rPr>
        <w:t xml:space="preserve"> </w:t>
      </w:r>
      <w:r>
        <w:t>turn</w:t>
      </w:r>
      <w:r>
        <w:rPr>
          <w:spacing w:val="-7"/>
        </w:rPr>
        <w:t xml:space="preserve"> </w:t>
      </w:r>
      <w:r>
        <w:t>a</w:t>
      </w:r>
      <w:r>
        <w:rPr>
          <w:spacing w:val="-7"/>
        </w:rPr>
        <w:t xml:space="preserve"> </w:t>
      </w:r>
      <w:r>
        <w:t>door</w:t>
      </w:r>
      <w:r>
        <w:rPr>
          <w:spacing w:val="-7"/>
        </w:rPr>
        <w:t xml:space="preserve"> </w:t>
      </w:r>
      <w:r>
        <w:t>handle</w:t>
      </w:r>
      <w:r>
        <w:rPr>
          <w:spacing w:val="-7"/>
        </w:rPr>
        <w:t xml:space="preserve"> </w:t>
      </w:r>
      <w:r>
        <w:t>(Figure</w:t>
      </w:r>
      <w:r>
        <w:rPr>
          <w:spacing w:val="-7"/>
        </w:rPr>
        <w:t xml:space="preserve"> </w:t>
      </w:r>
      <w:hyperlink w:anchor="_bookmark92" w:history="1">
        <w:r>
          <w:t>4.7b).</w:t>
        </w:r>
      </w:hyperlink>
      <w:r>
        <w:rPr>
          <w:spacing w:val="10"/>
        </w:rPr>
        <w:t xml:space="preserve"> </w:t>
      </w:r>
      <w:r>
        <w:t>Next</w:t>
      </w:r>
      <w:r>
        <w:rPr>
          <w:spacing w:val="-7"/>
        </w:rPr>
        <w:t xml:space="preserve"> </w:t>
      </w:r>
      <w:r>
        <w:t>the</w:t>
      </w:r>
      <w:r>
        <w:rPr>
          <w:spacing w:val="-7"/>
        </w:rPr>
        <w:t xml:space="preserve"> </w:t>
      </w:r>
      <w:r>
        <w:t>user</w:t>
      </w:r>
      <w:r>
        <w:rPr>
          <w:spacing w:val="-7"/>
        </w:rPr>
        <w:t xml:space="preserve"> </w:t>
      </w:r>
      <w:r>
        <w:t>selects</w:t>
      </w:r>
      <w:r>
        <w:rPr>
          <w:spacing w:val="-7"/>
        </w:rPr>
        <w:t xml:space="preserve"> </w:t>
      </w:r>
      <w:r>
        <w:t>the</w:t>
      </w:r>
      <w:r>
        <w:rPr>
          <w:spacing w:val="-7"/>
        </w:rPr>
        <w:t xml:space="preserve"> </w:t>
      </w:r>
      <w:r>
        <w:t>fulcrum (Figure</w:t>
      </w:r>
      <w:r>
        <w:rPr>
          <w:spacing w:val="-14"/>
        </w:rPr>
        <w:t xml:space="preserve"> </w:t>
      </w:r>
      <w:hyperlink w:anchor="_bookmark92" w:history="1">
        <w:r>
          <w:t>4.7c)</w:t>
        </w:r>
      </w:hyperlink>
      <w:r>
        <w:rPr>
          <w:spacing w:val="-14"/>
        </w:rPr>
        <w:t xml:space="preserve"> </w:t>
      </w:r>
      <w:r>
        <w:t>within</w:t>
      </w:r>
      <w:r>
        <w:rPr>
          <w:spacing w:val="-14"/>
        </w:rPr>
        <w:t xml:space="preserve"> </w:t>
      </w:r>
      <w:r>
        <w:t>that</w:t>
      </w:r>
      <w:r>
        <w:rPr>
          <w:spacing w:val="-14"/>
        </w:rPr>
        <w:t xml:space="preserve"> </w:t>
      </w:r>
      <w:r>
        <w:t>plane.</w:t>
      </w:r>
      <w:r>
        <w:rPr>
          <w:spacing w:val="6"/>
        </w:rPr>
        <w:t xml:space="preserve"> </w:t>
      </w:r>
      <w:r>
        <w:t>Reprise</w:t>
      </w:r>
      <w:r>
        <w:rPr>
          <w:spacing w:val="-14"/>
        </w:rPr>
        <w:t xml:space="preserve"> </w:t>
      </w:r>
      <w:r>
        <w:t>dynamically</w:t>
      </w:r>
      <w:r>
        <w:rPr>
          <w:spacing w:val="-14"/>
        </w:rPr>
        <w:t xml:space="preserve"> </w:t>
      </w:r>
      <w:r>
        <w:t>displays</w:t>
      </w:r>
      <w:r>
        <w:rPr>
          <w:spacing w:val="-14"/>
        </w:rPr>
        <w:t xml:space="preserve"> </w:t>
      </w:r>
      <w:r>
        <w:t>an</w:t>
      </w:r>
      <w:r>
        <w:rPr>
          <w:spacing w:val="-14"/>
        </w:rPr>
        <w:t xml:space="preserve"> </w:t>
      </w:r>
      <w:r>
        <w:t>arrow</w:t>
      </w:r>
      <w:r>
        <w:rPr>
          <w:spacing w:val="-14"/>
        </w:rPr>
        <w:t xml:space="preserve"> </w:t>
      </w:r>
      <w:r>
        <w:t>pointing</w:t>
      </w:r>
      <w:r>
        <w:rPr>
          <w:spacing w:val="-14"/>
        </w:rPr>
        <w:t xml:space="preserve"> </w:t>
      </w:r>
      <w:r>
        <w:t>from</w:t>
      </w:r>
      <w:r>
        <w:rPr>
          <w:spacing w:val="-14"/>
        </w:rPr>
        <w:t xml:space="preserve"> </w:t>
      </w:r>
      <w:r>
        <w:t>the</w:t>
      </w:r>
      <w:r>
        <w:rPr>
          <w:spacing w:val="-14"/>
        </w:rPr>
        <w:t xml:space="preserve"> </w:t>
      </w:r>
      <w:r>
        <w:t>fulcrum to</w:t>
      </w:r>
      <w:r>
        <w:rPr>
          <w:spacing w:val="-4"/>
        </w:rPr>
        <w:t xml:space="preserve"> </w:t>
      </w:r>
      <w:r>
        <w:t>the</w:t>
      </w:r>
      <w:r>
        <w:rPr>
          <w:spacing w:val="-4"/>
        </w:rPr>
        <w:t xml:space="preserve"> </w:t>
      </w:r>
      <w:r>
        <w:t>point</w:t>
      </w:r>
      <w:r>
        <w:rPr>
          <w:spacing w:val="-4"/>
        </w:rPr>
        <w:t xml:space="preserve"> </w:t>
      </w:r>
      <w:r>
        <w:t>of</w:t>
      </w:r>
      <w:r>
        <w:rPr>
          <w:spacing w:val="-4"/>
        </w:rPr>
        <w:t xml:space="preserve"> </w:t>
      </w:r>
      <w:r>
        <w:t>action</w:t>
      </w:r>
      <w:r>
        <w:rPr>
          <w:spacing w:val="-4"/>
        </w:rPr>
        <w:t xml:space="preserve"> </w:t>
      </w:r>
      <w:r>
        <w:t>to</w:t>
      </w:r>
      <w:r>
        <w:rPr>
          <w:spacing w:val="-4"/>
        </w:rPr>
        <w:t xml:space="preserve"> </w:t>
      </w:r>
      <w:r>
        <w:t>help</w:t>
      </w:r>
      <w:r>
        <w:rPr>
          <w:spacing w:val="-4"/>
        </w:rPr>
        <w:t xml:space="preserve"> </w:t>
      </w:r>
      <w:r>
        <w:t>the</w:t>
      </w:r>
      <w:r>
        <w:rPr>
          <w:spacing w:val="-4"/>
        </w:rPr>
        <w:t xml:space="preserve"> </w:t>
      </w:r>
      <w:r>
        <w:t>user</w:t>
      </w:r>
      <w:r>
        <w:rPr>
          <w:spacing w:val="-4"/>
        </w:rPr>
        <w:t xml:space="preserve"> </w:t>
      </w:r>
      <w:r>
        <w:t>specify</w:t>
      </w:r>
      <w:r>
        <w:rPr>
          <w:spacing w:val="-4"/>
        </w:rPr>
        <w:t xml:space="preserve"> </w:t>
      </w:r>
      <w:r>
        <w:t>the</w:t>
      </w:r>
      <w:r>
        <w:rPr>
          <w:spacing w:val="-4"/>
        </w:rPr>
        <w:t xml:space="preserve"> </w:t>
      </w:r>
      <w:r>
        <w:t>rotating</w:t>
      </w:r>
      <w:r>
        <w:rPr>
          <w:spacing w:val="-4"/>
        </w:rPr>
        <w:t xml:space="preserve"> </w:t>
      </w:r>
      <w:r>
        <w:t>arm</w:t>
      </w:r>
      <w:r>
        <w:rPr>
          <w:spacing w:val="-4"/>
        </w:rPr>
        <w:t xml:space="preserve"> </w:t>
      </w:r>
      <w:r>
        <w:t>(shown</w:t>
      </w:r>
      <w:r>
        <w:rPr>
          <w:spacing w:val="-4"/>
        </w:rPr>
        <w:t xml:space="preserve"> </w:t>
      </w:r>
      <w:r>
        <w:t>as</w:t>
      </w:r>
      <w:r>
        <w:rPr>
          <w:spacing w:val="-4"/>
        </w:rPr>
        <w:t xml:space="preserve"> </w:t>
      </w:r>
      <w:r>
        <w:t>the</w:t>
      </w:r>
      <w:r>
        <w:rPr>
          <w:spacing w:val="-4"/>
        </w:rPr>
        <w:t xml:space="preserve"> </w:t>
      </w:r>
      <w:r>
        <w:t>arrow).</w:t>
      </w:r>
    </w:p>
    <w:p w:rsidR="00F45610" w:rsidRDefault="00F45610">
      <w:pPr>
        <w:pStyle w:val="BodyText"/>
        <w:spacing w:before="3"/>
        <w:rPr>
          <w:sz w:val="31"/>
        </w:rPr>
      </w:pPr>
    </w:p>
    <w:p w:rsidR="00F45610" w:rsidRDefault="008D4F3A">
      <w:pPr>
        <w:pStyle w:val="BodyText"/>
        <w:ind w:left="3762" w:right="3762"/>
        <w:jc w:val="center"/>
      </w:pPr>
      <w:r>
        <w:t>41</w:t>
      </w:r>
    </w:p>
    <w:p w:rsidR="00F45610" w:rsidRDefault="00F45610">
      <w:pPr>
        <w:jc w:val="center"/>
        <w:sectPr w:rsidR="00F45610">
          <w:headerReference w:type="default" r:id="rId97"/>
          <w:footerReference w:type="default" r:id="rId98"/>
          <w:pgSz w:w="12240" w:h="15840"/>
          <w:pgMar w:top="1120" w:right="1420" w:bottom="280" w:left="1420" w:header="595" w:footer="0" w:gutter="0"/>
          <w:cols w:space="720"/>
        </w:sectPr>
      </w:pPr>
    </w:p>
    <w:p w:rsidR="00F45610" w:rsidRDefault="00F45610">
      <w:pPr>
        <w:pStyle w:val="BodyText"/>
        <w:spacing w:before="9"/>
        <w:rPr>
          <w:sz w:val="17"/>
        </w:rPr>
      </w:pPr>
    </w:p>
    <w:p w:rsidR="00F45610" w:rsidRDefault="008D4F3A">
      <w:pPr>
        <w:pStyle w:val="BodyText"/>
        <w:spacing w:before="59" w:line="252" w:lineRule="auto"/>
        <w:ind w:left="110"/>
      </w:pPr>
      <w:r>
        <w:t xml:space="preserve">Figure 4.6: </w:t>
      </w:r>
      <w:bookmarkStart w:id="255" w:name="_bookmark91"/>
      <w:bookmarkEnd w:id="255"/>
      <w:r>
        <w:t>Reprise uses a spherical control for specifying pushing/pulling an object, such as pressing a button on a remote control (a), or pulling a zipper (b)</w:t>
      </w:r>
    </w:p>
    <w:p w:rsidR="00F45610" w:rsidRDefault="00F45610">
      <w:pPr>
        <w:pStyle w:val="BodyText"/>
        <w:rPr>
          <w:sz w:val="20"/>
        </w:rPr>
      </w:pPr>
    </w:p>
    <w:p w:rsidR="00F45610" w:rsidRDefault="008D4F3A">
      <w:pPr>
        <w:pStyle w:val="BodyText"/>
        <w:spacing w:before="7"/>
        <w:rPr>
          <w:sz w:val="19"/>
        </w:rPr>
      </w:pPr>
      <w:r>
        <w:rPr>
          <w:noProof/>
        </w:rPr>
        <w:drawing>
          <wp:anchor distT="0" distB="0" distL="0" distR="0" simplePos="0" relativeHeight="1984" behindDoc="0" locked="0" layoutInCell="1" allowOverlap="1">
            <wp:simplePos x="0" y="0"/>
            <wp:positionH relativeFrom="page">
              <wp:posOffset>1700212</wp:posOffset>
            </wp:positionH>
            <wp:positionV relativeFrom="paragraph">
              <wp:posOffset>168021</wp:posOffset>
            </wp:positionV>
            <wp:extent cx="4389120" cy="1353312"/>
            <wp:effectExtent l="0" t="0" r="0" b="0"/>
            <wp:wrapTopAndBottom/>
            <wp:docPr id="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png"/>
                    <pic:cNvPicPr/>
                  </pic:nvPicPr>
                  <pic:blipFill>
                    <a:blip r:embed="rId99" cstate="print"/>
                    <a:stretch>
                      <a:fillRect/>
                    </a:stretch>
                  </pic:blipFill>
                  <pic:spPr>
                    <a:xfrm>
                      <a:off x="0" y="0"/>
                      <a:ext cx="4389120" cy="1353312"/>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60" w:line="252" w:lineRule="auto"/>
        <w:ind w:left="110" w:right="108"/>
        <w:jc w:val="both"/>
      </w:pPr>
      <w:r>
        <w:t xml:space="preserve">Figure 4.7: </w:t>
      </w:r>
      <w:bookmarkStart w:id="256" w:name="_bookmark92"/>
      <w:bookmarkEnd w:id="256"/>
      <w:r>
        <w:rPr>
          <w:spacing w:val="-10"/>
        </w:rPr>
        <w:t xml:space="preserve">To </w:t>
      </w:r>
      <w:r>
        <w:t>specify rotating an object, Reprise lets a user select where the object is held (a), on</w:t>
      </w:r>
      <w:r>
        <w:rPr>
          <w:spacing w:val="-8"/>
        </w:rPr>
        <w:t xml:space="preserve"> </w:t>
      </w:r>
      <w:r>
        <w:t>which</w:t>
      </w:r>
      <w:r>
        <w:rPr>
          <w:spacing w:val="-8"/>
        </w:rPr>
        <w:t xml:space="preserve"> </w:t>
      </w:r>
      <w:r>
        <w:t>plane</w:t>
      </w:r>
      <w:r>
        <w:rPr>
          <w:spacing w:val="-8"/>
        </w:rPr>
        <w:t xml:space="preserve"> </w:t>
      </w:r>
      <w:r>
        <w:t>it</w:t>
      </w:r>
      <w:r>
        <w:rPr>
          <w:spacing w:val="-8"/>
        </w:rPr>
        <w:t xml:space="preserve"> </w:t>
      </w:r>
      <w:r>
        <w:t>is</w:t>
      </w:r>
      <w:r>
        <w:rPr>
          <w:spacing w:val="-8"/>
        </w:rPr>
        <w:t xml:space="preserve"> </w:t>
      </w:r>
      <w:r>
        <w:t>rotated</w:t>
      </w:r>
      <w:r>
        <w:rPr>
          <w:spacing w:val="-8"/>
        </w:rPr>
        <w:t xml:space="preserve"> </w:t>
      </w:r>
      <w:r>
        <w:t>(b),</w:t>
      </w:r>
      <w:r>
        <w:rPr>
          <w:spacing w:val="-7"/>
        </w:rPr>
        <w:t xml:space="preserve"> </w:t>
      </w:r>
      <w:r>
        <w:t>and</w:t>
      </w:r>
      <w:r>
        <w:rPr>
          <w:spacing w:val="-8"/>
        </w:rPr>
        <w:t xml:space="preserve"> </w:t>
      </w:r>
      <w:r>
        <w:t>the</w:t>
      </w:r>
      <w:r>
        <w:rPr>
          <w:spacing w:val="-8"/>
        </w:rPr>
        <w:t xml:space="preserve"> </w:t>
      </w:r>
      <w:r>
        <w:t>fulcrum</w:t>
      </w:r>
      <w:r>
        <w:rPr>
          <w:spacing w:val="-8"/>
        </w:rPr>
        <w:t xml:space="preserve"> </w:t>
      </w:r>
      <w:r>
        <w:t>of</w:t>
      </w:r>
      <w:r>
        <w:rPr>
          <w:spacing w:val="-8"/>
        </w:rPr>
        <w:t xml:space="preserve"> </w:t>
      </w:r>
      <w:r>
        <w:t>rotation</w:t>
      </w:r>
      <w:r>
        <w:rPr>
          <w:spacing w:val="-8"/>
        </w:rPr>
        <w:t xml:space="preserve"> </w:t>
      </w:r>
      <w:r>
        <w:t>(c).</w:t>
      </w:r>
      <w:r>
        <w:rPr>
          <w:spacing w:val="9"/>
        </w:rPr>
        <w:t xml:space="preserve"> </w:t>
      </w:r>
      <w:r>
        <w:t>The</w:t>
      </w:r>
      <w:r>
        <w:rPr>
          <w:spacing w:val="-8"/>
        </w:rPr>
        <w:t xml:space="preserve"> </w:t>
      </w:r>
      <w:r>
        <w:t>red</w:t>
      </w:r>
      <w:r>
        <w:rPr>
          <w:spacing w:val="-8"/>
        </w:rPr>
        <w:t xml:space="preserve"> </w:t>
      </w:r>
      <w:r>
        <w:t>arrow</w:t>
      </w:r>
      <w:r>
        <w:rPr>
          <w:spacing w:val="-8"/>
        </w:rPr>
        <w:t xml:space="preserve"> </w:t>
      </w:r>
      <w:r>
        <w:t>shows</w:t>
      </w:r>
      <w:r>
        <w:rPr>
          <w:spacing w:val="-8"/>
        </w:rPr>
        <w:t xml:space="preserve"> </w:t>
      </w:r>
      <w:r>
        <w:t>the</w:t>
      </w:r>
      <w:r>
        <w:rPr>
          <w:spacing w:val="-8"/>
        </w:rPr>
        <w:t xml:space="preserve"> </w:t>
      </w:r>
      <w:r>
        <w:t>rotation arm along which a lever can be generated</w:t>
      </w:r>
      <w:r>
        <w:rPr>
          <w:spacing w:val="-32"/>
        </w:rPr>
        <w:t xml:space="preserve"> </w:t>
      </w:r>
      <w:r>
        <w:t>(d).</w:t>
      </w:r>
    </w:p>
    <w:p w:rsidR="00F45610" w:rsidRDefault="00F45610">
      <w:pPr>
        <w:pStyle w:val="BodyText"/>
      </w:pPr>
    </w:p>
    <w:p w:rsidR="00F45610" w:rsidRDefault="00F45610">
      <w:pPr>
        <w:pStyle w:val="BodyText"/>
        <w:spacing w:before="2"/>
        <w:rPr>
          <w:sz w:val="34"/>
        </w:rPr>
      </w:pPr>
    </w:p>
    <w:p w:rsidR="00F45610" w:rsidRDefault="008D4F3A">
      <w:pPr>
        <w:pStyle w:val="BodyText"/>
        <w:spacing w:line="252" w:lineRule="auto"/>
        <w:ind w:left="110" w:right="108" w:firstLine="351"/>
        <w:jc w:val="right"/>
      </w:pPr>
      <w:r>
        <w:rPr>
          <w:b/>
        </w:rPr>
        <w:t>Clutch</w:t>
      </w:r>
      <w:r>
        <w:rPr>
          <w:b/>
          <w:spacing w:val="-8"/>
        </w:rPr>
        <w:t xml:space="preserve"> </w:t>
      </w:r>
      <w:r>
        <w:t>usually</w:t>
      </w:r>
      <w:r>
        <w:rPr>
          <w:spacing w:val="-9"/>
        </w:rPr>
        <w:t xml:space="preserve"> </w:t>
      </w:r>
      <w:r>
        <w:rPr>
          <w:spacing w:val="-3"/>
        </w:rPr>
        <w:t>involves</w:t>
      </w:r>
      <w:r>
        <w:rPr>
          <w:spacing w:val="-8"/>
        </w:rPr>
        <w:t xml:space="preserve"> </w:t>
      </w:r>
      <w:r>
        <w:t>two</w:t>
      </w:r>
      <w:r>
        <w:rPr>
          <w:spacing w:val="-9"/>
        </w:rPr>
        <w:t xml:space="preserve"> </w:t>
      </w:r>
      <w:r>
        <w:t>components,</w:t>
      </w:r>
      <w:r>
        <w:rPr>
          <w:spacing w:val="-8"/>
        </w:rPr>
        <w:t xml:space="preserve"> </w:t>
      </w:r>
      <w:r>
        <w:t>such</w:t>
      </w:r>
      <w:r>
        <w:rPr>
          <w:spacing w:val="-9"/>
        </w:rPr>
        <w:t xml:space="preserve"> </w:t>
      </w:r>
      <w:r>
        <w:t>as</w:t>
      </w:r>
      <w:r>
        <w:rPr>
          <w:spacing w:val="-8"/>
        </w:rPr>
        <w:t xml:space="preserve"> </w:t>
      </w:r>
      <w:r>
        <w:t>clutching</w:t>
      </w:r>
      <w:r>
        <w:rPr>
          <w:spacing w:val="-9"/>
        </w:rPr>
        <w:t xml:space="preserve"> </w:t>
      </w:r>
      <w:r>
        <w:t>the</w:t>
      </w:r>
      <w:r>
        <w:rPr>
          <w:spacing w:val="-8"/>
        </w:rPr>
        <w:t xml:space="preserve"> </w:t>
      </w:r>
      <w:r>
        <w:t>two</w:t>
      </w:r>
      <w:r>
        <w:rPr>
          <w:spacing w:val="-9"/>
        </w:rPr>
        <w:t xml:space="preserve"> </w:t>
      </w:r>
      <w:r>
        <w:t>handles</w:t>
      </w:r>
      <w:r>
        <w:rPr>
          <w:spacing w:val="-8"/>
        </w:rPr>
        <w:t xml:space="preserve"> </w:t>
      </w:r>
      <w:r>
        <w:t>of</w:t>
      </w:r>
      <w:r>
        <w:rPr>
          <w:spacing w:val="-9"/>
        </w:rPr>
        <w:t xml:space="preserve"> </w:t>
      </w:r>
      <w:r>
        <w:t>a</w:t>
      </w:r>
      <w:r>
        <w:rPr>
          <w:spacing w:val="-9"/>
        </w:rPr>
        <w:t xml:space="preserve"> </w:t>
      </w:r>
      <w:r>
        <w:t>cutter.</w:t>
      </w:r>
      <w:r>
        <w:rPr>
          <w:spacing w:val="7"/>
        </w:rPr>
        <w:t xml:space="preserve"> </w:t>
      </w:r>
      <w:r>
        <w:t>Thus</w:t>
      </w:r>
      <w:r>
        <w:rPr>
          <w:w w:val="99"/>
        </w:rPr>
        <w:t xml:space="preserve"> </w:t>
      </w:r>
      <w:r>
        <w:t>the</w:t>
      </w:r>
      <w:r>
        <w:rPr>
          <w:spacing w:val="-3"/>
        </w:rPr>
        <w:t xml:space="preserve"> </w:t>
      </w:r>
      <w:r>
        <w:t>user</w:t>
      </w:r>
      <w:r>
        <w:rPr>
          <w:spacing w:val="-3"/>
        </w:rPr>
        <w:t xml:space="preserve"> </w:t>
      </w:r>
      <w:r>
        <w:t>will</w:t>
      </w:r>
      <w:r>
        <w:rPr>
          <w:spacing w:val="-3"/>
        </w:rPr>
        <w:t xml:space="preserve"> </w:t>
      </w:r>
      <w:r>
        <w:t>select</w:t>
      </w:r>
      <w:r>
        <w:rPr>
          <w:spacing w:val="-3"/>
        </w:rPr>
        <w:t xml:space="preserve"> </w:t>
      </w:r>
      <w:r>
        <w:t>two</w:t>
      </w:r>
      <w:r>
        <w:rPr>
          <w:spacing w:val="-3"/>
        </w:rPr>
        <w:t xml:space="preserve"> </w:t>
      </w:r>
      <w:r>
        <w:t>points</w:t>
      </w:r>
      <w:r>
        <w:rPr>
          <w:spacing w:val="-3"/>
        </w:rPr>
        <w:t xml:space="preserve"> </w:t>
      </w:r>
      <w:r>
        <w:t>of</w:t>
      </w:r>
      <w:r>
        <w:rPr>
          <w:spacing w:val="-3"/>
        </w:rPr>
        <w:t xml:space="preserve"> </w:t>
      </w:r>
      <w:r>
        <w:t>action</w:t>
      </w:r>
      <w:r>
        <w:rPr>
          <w:spacing w:val="-3"/>
        </w:rPr>
        <w:t xml:space="preserve"> </w:t>
      </w:r>
      <w:r>
        <w:t>on</w:t>
      </w:r>
      <w:r>
        <w:rPr>
          <w:spacing w:val="-3"/>
        </w:rPr>
        <w:t xml:space="preserve"> </w:t>
      </w:r>
      <w:r>
        <w:t>the</w:t>
      </w:r>
      <w:r>
        <w:rPr>
          <w:spacing w:val="-3"/>
        </w:rPr>
        <w:t xml:space="preserve"> </w:t>
      </w:r>
      <w:r>
        <w:t>object,</w:t>
      </w:r>
      <w:r>
        <w:rPr>
          <w:spacing w:val="-3"/>
        </w:rPr>
        <w:t xml:space="preserve"> </w:t>
      </w:r>
      <w:r>
        <w:t>such</w:t>
      </w:r>
      <w:r>
        <w:rPr>
          <w:spacing w:val="-3"/>
        </w:rPr>
        <w:t xml:space="preserve"> </w:t>
      </w:r>
      <w:r>
        <w:t>as</w:t>
      </w:r>
      <w:r>
        <w:rPr>
          <w:spacing w:val="-3"/>
        </w:rPr>
        <w:t xml:space="preserve"> </w:t>
      </w:r>
      <w:r>
        <w:t>the</w:t>
      </w:r>
      <w:r>
        <w:rPr>
          <w:spacing w:val="-3"/>
        </w:rPr>
        <w:t xml:space="preserve"> </w:t>
      </w:r>
      <w:r>
        <w:t>handle</w:t>
      </w:r>
      <w:r>
        <w:rPr>
          <w:spacing w:val="-3"/>
        </w:rPr>
        <w:t xml:space="preserve"> </w:t>
      </w:r>
      <w:r>
        <w:t>and</w:t>
      </w:r>
      <w:r>
        <w:rPr>
          <w:spacing w:val="-3"/>
        </w:rPr>
        <w:t xml:space="preserve"> </w:t>
      </w:r>
      <w:r>
        <w:t>the</w:t>
      </w:r>
      <w:r>
        <w:rPr>
          <w:spacing w:val="-3"/>
        </w:rPr>
        <w:t xml:space="preserve"> </w:t>
      </w:r>
      <w:r>
        <w:t>neck</w:t>
      </w:r>
      <w:r>
        <w:rPr>
          <w:spacing w:val="-3"/>
        </w:rPr>
        <w:t xml:space="preserve"> </w:t>
      </w:r>
      <w:r>
        <w:t>of</w:t>
      </w:r>
      <w:r>
        <w:rPr>
          <w:spacing w:val="-3"/>
        </w:rPr>
        <w:t xml:space="preserve"> </w:t>
      </w:r>
      <w:r>
        <w:t>a</w:t>
      </w:r>
      <w:r>
        <w:rPr>
          <w:spacing w:val="-3"/>
        </w:rPr>
        <w:t xml:space="preserve"> </w:t>
      </w:r>
      <w:r>
        <w:t>spray</w:t>
      </w:r>
      <w:r>
        <w:rPr>
          <w:w w:val="99"/>
        </w:rPr>
        <w:t xml:space="preserve"> </w:t>
      </w:r>
      <w:r>
        <w:t>bottle.</w:t>
      </w:r>
      <w:r>
        <w:rPr>
          <w:spacing w:val="8"/>
        </w:rPr>
        <w:t xml:space="preserve"> </w:t>
      </w:r>
      <w:r>
        <w:t>The</w:t>
      </w:r>
      <w:r>
        <w:rPr>
          <w:spacing w:val="-11"/>
        </w:rPr>
        <w:t xml:space="preserve"> </w:t>
      </w:r>
      <w:r>
        <w:t>plane</w:t>
      </w:r>
      <w:r>
        <w:rPr>
          <w:spacing w:val="-11"/>
        </w:rPr>
        <w:t xml:space="preserve"> </w:t>
      </w:r>
      <w:r>
        <w:t>of</w:t>
      </w:r>
      <w:r>
        <w:rPr>
          <w:spacing w:val="-11"/>
        </w:rPr>
        <w:t xml:space="preserve"> </w:t>
      </w:r>
      <w:r>
        <w:t>clutching</w:t>
      </w:r>
      <w:r>
        <w:rPr>
          <w:spacing w:val="-11"/>
        </w:rPr>
        <w:t xml:space="preserve"> </w:t>
      </w:r>
      <w:r>
        <w:t>is</w:t>
      </w:r>
      <w:r>
        <w:rPr>
          <w:spacing w:val="-11"/>
        </w:rPr>
        <w:t xml:space="preserve"> </w:t>
      </w:r>
      <w:r>
        <w:t>then</w:t>
      </w:r>
      <w:r>
        <w:rPr>
          <w:spacing w:val="-11"/>
        </w:rPr>
        <w:t xml:space="preserve"> </w:t>
      </w:r>
      <w:r>
        <w:t>computed</w:t>
      </w:r>
      <w:r>
        <w:rPr>
          <w:spacing w:val="-11"/>
        </w:rPr>
        <w:t xml:space="preserve"> </w:t>
      </w:r>
      <w:r>
        <w:t>from</w:t>
      </w:r>
      <w:r>
        <w:rPr>
          <w:spacing w:val="-11"/>
        </w:rPr>
        <w:t xml:space="preserve"> </w:t>
      </w:r>
      <w:r>
        <w:t>the</w:t>
      </w:r>
      <w:r>
        <w:rPr>
          <w:spacing w:val="-11"/>
        </w:rPr>
        <w:t xml:space="preserve"> </w:t>
      </w:r>
      <w:proofErr w:type="spellStart"/>
      <w:r>
        <w:t>normals</w:t>
      </w:r>
      <w:proofErr w:type="spellEnd"/>
      <w:r>
        <w:rPr>
          <w:spacing w:val="-11"/>
        </w:rPr>
        <w:t xml:space="preserve"> </w:t>
      </w:r>
      <w:r>
        <w:t>of</w:t>
      </w:r>
      <w:r>
        <w:rPr>
          <w:spacing w:val="-11"/>
        </w:rPr>
        <w:t xml:space="preserve"> </w:t>
      </w:r>
      <w:r>
        <w:t>the</w:t>
      </w:r>
      <w:r>
        <w:rPr>
          <w:spacing w:val="-11"/>
        </w:rPr>
        <w:t xml:space="preserve"> </w:t>
      </w:r>
      <w:r>
        <w:t>selected</w:t>
      </w:r>
      <w:r>
        <w:rPr>
          <w:spacing w:val="-11"/>
        </w:rPr>
        <w:t xml:space="preserve"> </w:t>
      </w:r>
      <w:r>
        <w:t>points</w:t>
      </w:r>
      <w:r>
        <w:rPr>
          <w:spacing w:val="-11"/>
        </w:rPr>
        <w:t xml:space="preserve"> </w:t>
      </w:r>
      <w:r>
        <w:t>as</w:t>
      </w:r>
      <w:r>
        <w:rPr>
          <w:spacing w:val="-11"/>
        </w:rPr>
        <w:t xml:space="preserve"> </w:t>
      </w:r>
      <w:r>
        <w:t>well</w:t>
      </w:r>
      <w:r>
        <w:rPr>
          <w:spacing w:val="-11"/>
        </w:rPr>
        <w:t xml:space="preserve"> </w:t>
      </w:r>
      <w:r>
        <w:t>as</w:t>
      </w:r>
      <w:r>
        <w:rPr>
          <w:w w:val="99"/>
        </w:rPr>
        <w:t xml:space="preserve"> </w:t>
      </w:r>
      <w:r>
        <w:t>the</w:t>
      </w:r>
      <w:r>
        <w:rPr>
          <w:spacing w:val="-6"/>
        </w:rPr>
        <w:t xml:space="preserve"> </w:t>
      </w:r>
      <w:r>
        <w:t>line</w:t>
      </w:r>
      <w:r>
        <w:rPr>
          <w:spacing w:val="-6"/>
        </w:rPr>
        <w:t xml:space="preserve"> </w:t>
      </w:r>
      <w:r>
        <w:t>segment</w:t>
      </w:r>
      <w:r>
        <w:rPr>
          <w:spacing w:val="-6"/>
        </w:rPr>
        <w:t xml:space="preserve"> </w:t>
      </w:r>
      <w:r>
        <w:t>formed</w:t>
      </w:r>
      <w:r>
        <w:rPr>
          <w:spacing w:val="-6"/>
        </w:rPr>
        <w:t xml:space="preserve"> </w:t>
      </w:r>
      <w:r>
        <w:t>between</w:t>
      </w:r>
      <w:r>
        <w:rPr>
          <w:spacing w:val="-6"/>
        </w:rPr>
        <w:t xml:space="preserve"> </w:t>
      </w:r>
      <w:r>
        <w:t>them.</w:t>
      </w:r>
      <w:r>
        <w:rPr>
          <w:spacing w:val="10"/>
        </w:rPr>
        <w:t xml:space="preserve"> </w:t>
      </w:r>
      <w:r>
        <w:t>Similar</w:t>
      </w:r>
      <w:r>
        <w:rPr>
          <w:spacing w:val="-6"/>
        </w:rPr>
        <w:t xml:space="preserve"> </w:t>
      </w:r>
      <w:r>
        <w:t>to</w:t>
      </w:r>
      <w:r>
        <w:rPr>
          <w:spacing w:val="-6"/>
        </w:rPr>
        <w:t xml:space="preserve"> </w:t>
      </w:r>
      <w:r>
        <w:t>Rotate,</w:t>
      </w:r>
      <w:r>
        <w:rPr>
          <w:spacing w:val="-6"/>
        </w:rPr>
        <w:t xml:space="preserve"> </w:t>
      </w:r>
      <w:r>
        <w:t>the</w:t>
      </w:r>
      <w:r>
        <w:rPr>
          <w:spacing w:val="-6"/>
        </w:rPr>
        <w:t xml:space="preserve"> </w:t>
      </w:r>
      <w:r>
        <w:t>user</w:t>
      </w:r>
      <w:r>
        <w:rPr>
          <w:spacing w:val="-6"/>
        </w:rPr>
        <w:t xml:space="preserve"> </w:t>
      </w:r>
      <w:r>
        <w:t>then</w:t>
      </w:r>
      <w:r>
        <w:rPr>
          <w:spacing w:val="-6"/>
        </w:rPr>
        <w:t xml:space="preserve"> </w:t>
      </w:r>
      <w:r>
        <w:t>selects</w:t>
      </w:r>
      <w:r>
        <w:rPr>
          <w:spacing w:val="-6"/>
        </w:rPr>
        <w:t xml:space="preserve"> </w:t>
      </w:r>
      <w:r>
        <w:t>a</w:t>
      </w:r>
      <w:r>
        <w:rPr>
          <w:spacing w:val="-6"/>
        </w:rPr>
        <w:t xml:space="preserve"> </w:t>
      </w:r>
      <w:r>
        <w:t>fulcrum</w:t>
      </w:r>
      <w:r>
        <w:rPr>
          <w:spacing w:val="-6"/>
        </w:rPr>
        <w:t xml:space="preserve"> </w:t>
      </w:r>
      <w:r>
        <w:t>on</w:t>
      </w:r>
      <w:r>
        <w:rPr>
          <w:spacing w:val="-6"/>
        </w:rPr>
        <w:t xml:space="preserve"> </w:t>
      </w:r>
      <w:r>
        <w:t>that</w:t>
      </w:r>
      <w:r>
        <w:rPr>
          <w:w w:val="99"/>
        </w:rPr>
        <w:t xml:space="preserve"> </w:t>
      </w:r>
      <w:r>
        <w:t>plane</w:t>
      </w:r>
      <w:r>
        <w:rPr>
          <w:spacing w:val="-7"/>
        </w:rPr>
        <w:t xml:space="preserve"> </w:t>
      </w:r>
      <w:r>
        <w:t>where</w:t>
      </w:r>
      <w:r>
        <w:rPr>
          <w:spacing w:val="-7"/>
        </w:rPr>
        <w:t xml:space="preserve"> </w:t>
      </w:r>
      <w:r>
        <w:t>two</w:t>
      </w:r>
      <w:r>
        <w:rPr>
          <w:spacing w:val="-7"/>
        </w:rPr>
        <w:t xml:space="preserve"> </w:t>
      </w:r>
      <w:r>
        <w:t>arrows</w:t>
      </w:r>
      <w:r>
        <w:rPr>
          <w:spacing w:val="-7"/>
        </w:rPr>
        <w:t xml:space="preserve"> </w:t>
      </w:r>
      <w:r>
        <w:t>are</w:t>
      </w:r>
      <w:r>
        <w:rPr>
          <w:spacing w:val="-7"/>
        </w:rPr>
        <w:t xml:space="preserve"> </w:t>
      </w:r>
      <w:r>
        <w:t>shown</w:t>
      </w:r>
      <w:r>
        <w:rPr>
          <w:spacing w:val="-7"/>
        </w:rPr>
        <w:t xml:space="preserve"> </w:t>
      </w:r>
      <w:r>
        <w:t>indicating</w:t>
      </w:r>
      <w:r>
        <w:rPr>
          <w:spacing w:val="-7"/>
        </w:rPr>
        <w:t xml:space="preserve"> </w:t>
      </w:r>
      <w:r>
        <w:t>the</w:t>
      </w:r>
      <w:r>
        <w:rPr>
          <w:spacing w:val="-7"/>
        </w:rPr>
        <w:t xml:space="preserve"> </w:t>
      </w:r>
      <w:r>
        <w:t>directions</w:t>
      </w:r>
      <w:r>
        <w:rPr>
          <w:spacing w:val="-7"/>
        </w:rPr>
        <w:t xml:space="preserve"> </w:t>
      </w:r>
      <w:r>
        <w:t>of</w:t>
      </w:r>
      <w:r>
        <w:rPr>
          <w:spacing w:val="-7"/>
        </w:rPr>
        <w:t xml:space="preserve"> </w:t>
      </w:r>
      <w:r>
        <w:t>the</w:t>
      </w:r>
      <w:r>
        <w:rPr>
          <w:spacing w:val="-7"/>
        </w:rPr>
        <w:t xml:space="preserve"> </w:t>
      </w:r>
      <w:r>
        <w:t>clutching</w:t>
      </w:r>
      <w:r>
        <w:rPr>
          <w:spacing w:val="-7"/>
        </w:rPr>
        <w:t xml:space="preserve"> </w:t>
      </w:r>
      <w:r>
        <w:t>arms</w:t>
      </w:r>
      <w:r>
        <w:rPr>
          <w:spacing w:val="-7"/>
        </w:rPr>
        <w:t xml:space="preserve"> </w:t>
      </w:r>
      <w:r>
        <w:t>((Figure</w:t>
      </w:r>
      <w:r>
        <w:rPr>
          <w:spacing w:val="-7"/>
        </w:rPr>
        <w:t xml:space="preserve"> </w:t>
      </w:r>
      <w:hyperlink w:anchor="_bookmark94" w:history="1">
        <w:r>
          <w:t>4.8a).</w:t>
        </w:r>
      </w:hyperlink>
      <w:r>
        <w:rPr>
          <w:w w:val="99"/>
        </w:rPr>
        <w:t xml:space="preserve"> </w:t>
      </w:r>
      <w:r>
        <w:rPr>
          <w:b/>
        </w:rPr>
        <w:t xml:space="preserve">Join/Separate </w:t>
      </w:r>
      <w:r>
        <w:rPr>
          <w:spacing w:val="-3"/>
        </w:rPr>
        <w:t xml:space="preserve">involves </w:t>
      </w:r>
      <w:r>
        <w:t xml:space="preserve">two objects moving towards or away from each </w:t>
      </w:r>
      <w:r>
        <w:rPr>
          <w:spacing w:val="-3"/>
        </w:rPr>
        <w:t>other.</w:t>
      </w:r>
      <w:r>
        <w:rPr>
          <w:spacing w:val="43"/>
        </w:rPr>
        <w:t xml:space="preserve"> </w:t>
      </w:r>
      <w:r>
        <w:rPr>
          <w:spacing w:val="-10"/>
        </w:rPr>
        <w:t>To</w:t>
      </w:r>
      <w:r>
        <w:rPr>
          <w:spacing w:val="10"/>
        </w:rPr>
        <w:t xml:space="preserve"> </w:t>
      </w:r>
      <w:proofErr w:type="gramStart"/>
      <w:r>
        <w:t>simplify</w:t>
      </w:r>
      <w:r>
        <w:rPr>
          <w:w w:val="99"/>
        </w:rPr>
        <w:t xml:space="preserve">  </w:t>
      </w:r>
      <w:r>
        <w:t>the</w:t>
      </w:r>
      <w:proofErr w:type="gramEnd"/>
      <w:r>
        <w:rPr>
          <w:spacing w:val="19"/>
        </w:rPr>
        <w:t xml:space="preserve"> </w:t>
      </w:r>
      <w:r>
        <w:t>problem,</w:t>
      </w:r>
      <w:r>
        <w:rPr>
          <w:spacing w:val="25"/>
        </w:rPr>
        <w:t xml:space="preserve"> </w:t>
      </w:r>
      <w:r>
        <w:t>Reprise</w:t>
      </w:r>
      <w:r>
        <w:rPr>
          <w:spacing w:val="19"/>
        </w:rPr>
        <w:t xml:space="preserve"> </w:t>
      </w:r>
      <w:r>
        <w:t>uses</w:t>
      </w:r>
      <w:r>
        <w:rPr>
          <w:spacing w:val="19"/>
        </w:rPr>
        <w:t xml:space="preserve"> </w:t>
      </w:r>
      <w:r>
        <w:t>their</w:t>
      </w:r>
      <w:r>
        <w:rPr>
          <w:spacing w:val="19"/>
        </w:rPr>
        <w:t xml:space="preserve"> </w:t>
      </w:r>
      <w:r>
        <w:t>bounding</w:t>
      </w:r>
      <w:r>
        <w:rPr>
          <w:spacing w:val="19"/>
        </w:rPr>
        <w:t xml:space="preserve"> </w:t>
      </w:r>
      <w:r>
        <w:t>boxes</w:t>
      </w:r>
      <w:r>
        <w:rPr>
          <w:spacing w:val="19"/>
        </w:rPr>
        <w:t xml:space="preserve"> </w:t>
      </w:r>
      <w:r>
        <w:t>to</w:t>
      </w:r>
      <w:r>
        <w:rPr>
          <w:spacing w:val="19"/>
        </w:rPr>
        <w:t xml:space="preserve"> </w:t>
      </w:r>
      <w:r>
        <w:t>describe</w:t>
      </w:r>
      <w:r>
        <w:rPr>
          <w:spacing w:val="19"/>
        </w:rPr>
        <w:t xml:space="preserve"> </w:t>
      </w:r>
      <w:r>
        <w:t>how</w:t>
      </w:r>
      <w:r>
        <w:rPr>
          <w:spacing w:val="19"/>
        </w:rPr>
        <w:t xml:space="preserve"> </w:t>
      </w:r>
      <w:r>
        <w:t>the</w:t>
      </w:r>
      <w:r>
        <w:rPr>
          <w:spacing w:val="19"/>
        </w:rPr>
        <w:t xml:space="preserve"> </w:t>
      </w:r>
      <w:r>
        <w:t>objects</w:t>
      </w:r>
      <w:r>
        <w:rPr>
          <w:spacing w:val="19"/>
        </w:rPr>
        <w:t xml:space="preserve"> </w:t>
      </w:r>
      <w:r>
        <w:t>will</w:t>
      </w:r>
      <w:r>
        <w:rPr>
          <w:spacing w:val="19"/>
        </w:rPr>
        <w:t xml:space="preserve"> </w:t>
      </w:r>
      <w:r>
        <w:t>be</w:t>
      </w:r>
      <w:r>
        <w:rPr>
          <w:spacing w:val="19"/>
        </w:rPr>
        <w:t xml:space="preserve"> </w:t>
      </w:r>
      <w:r>
        <w:t>joined</w:t>
      </w:r>
      <w:r>
        <w:rPr>
          <w:spacing w:val="19"/>
        </w:rPr>
        <w:t xml:space="preserve"> </w:t>
      </w:r>
      <w:r>
        <w:t>or</w:t>
      </w:r>
      <w:r>
        <w:rPr>
          <w:w w:val="99"/>
        </w:rPr>
        <w:t xml:space="preserve"> </w:t>
      </w:r>
      <w:r>
        <w:t>separated.</w:t>
      </w:r>
      <w:r>
        <w:rPr>
          <w:spacing w:val="1"/>
        </w:rPr>
        <w:t xml:space="preserve"> </w:t>
      </w:r>
      <w:r>
        <w:t>Specifically,</w:t>
      </w:r>
      <w:r>
        <w:rPr>
          <w:spacing w:val="-14"/>
        </w:rPr>
        <w:t xml:space="preserve"> </w:t>
      </w:r>
      <w:r>
        <w:t>the</w:t>
      </w:r>
      <w:r>
        <w:rPr>
          <w:spacing w:val="-16"/>
        </w:rPr>
        <w:t xml:space="preserve"> </w:t>
      </w:r>
      <w:r>
        <w:t>user</w:t>
      </w:r>
      <w:r>
        <w:rPr>
          <w:spacing w:val="-15"/>
        </w:rPr>
        <w:t xml:space="preserve"> </w:t>
      </w:r>
      <w:r>
        <w:t>will</w:t>
      </w:r>
      <w:r>
        <w:rPr>
          <w:spacing w:val="-16"/>
        </w:rPr>
        <w:t xml:space="preserve"> </w:t>
      </w:r>
      <w:r>
        <w:t>select</w:t>
      </w:r>
      <w:r>
        <w:rPr>
          <w:spacing w:val="-15"/>
        </w:rPr>
        <w:t xml:space="preserve"> </w:t>
      </w:r>
      <w:r>
        <w:t>two</w:t>
      </w:r>
      <w:r>
        <w:rPr>
          <w:spacing w:val="-15"/>
        </w:rPr>
        <w:t xml:space="preserve"> </w:t>
      </w:r>
      <w:r>
        <w:t>faces,</w:t>
      </w:r>
      <w:r>
        <w:rPr>
          <w:spacing w:val="-14"/>
        </w:rPr>
        <w:t xml:space="preserve"> </w:t>
      </w:r>
      <w:r>
        <w:t>respectively,</w:t>
      </w:r>
      <w:r>
        <w:rPr>
          <w:spacing w:val="-14"/>
        </w:rPr>
        <w:t xml:space="preserve"> </w:t>
      </w:r>
      <w:r>
        <w:t>from</w:t>
      </w:r>
      <w:r>
        <w:rPr>
          <w:spacing w:val="-15"/>
        </w:rPr>
        <w:t xml:space="preserve"> </w:t>
      </w:r>
      <w:r>
        <w:t>the</w:t>
      </w:r>
      <w:r>
        <w:rPr>
          <w:spacing w:val="-16"/>
        </w:rPr>
        <w:t xml:space="preserve"> </w:t>
      </w:r>
      <w:r>
        <w:t>two</w:t>
      </w:r>
      <w:r>
        <w:rPr>
          <w:spacing w:val="-15"/>
        </w:rPr>
        <w:t xml:space="preserve"> </w:t>
      </w:r>
      <w:r>
        <w:t>bounding</w:t>
      </w:r>
      <w:r>
        <w:rPr>
          <w:spacing w:val="-16"/>
        </w:rPr>
        <w:t xml:space="preserve"> </w:t>
      </w:r>
      <w:r>
        <w:t>boxes,</w:t>
      </w:r>
      <w:r>
        <w:rPr>
          <w:w w:val="99"/>
        </w:rPr>
        <w:t xml:space="preserve"> </w:t>
      </w:r>
      <w:r>
        <w:t xml:space="preserve">which then shows the direction along which the two objects will </w:t>
      </w:r>
      <w:proofErr w:type="gramStart"/>
      <w:r>
        <w:t>moved</w:t>
      </w:r>
      <w:proofErr w:type="gramEnd"/>
      <w:r>
        <w:t xml:space="preserve"> towards or</w:t>
      </w:r>
      <w:r>
        <w:rPr>
          <w:spacing w:val="43"/>
        </w:rPr>
        <w:t xml:space="preserve"> </w:t>
      </w:r>
      <w:r>
        <w:t>away</w:t>
      </w:r>
      <w:r>
        <w:rPr>
          <w:spacing w:val="6"/>
        </w:rPr>
        <w:t xml:space="preserve"> </w:t>
      </w:r>
      <w:r>
        <w:t>from</w:t>
      </w:r>
      <w:r>
        <w:rPr>
          <w:w w:val="99"/>
        </w:rPr>
        <w:t xml:space="preserve"> </w:t>
      </w:r>
      <w:r>
        <w:t>one</w:t>
      </w:r>
      <w:r>
        <w:rPr>
          <w:spacing w:val="-6"/>
        </w:rPr>
        <w:t xml:space="preserve"> </w:t>
      </w:r>
      <w:r>
        <w:t>another.</w:t>
      </w:r>
      <w:r>
        <w:rPr>
          <w:spacing w:val="8"/>
        </w:rPr>
        <w:t xml:space="preserve"> </w:t>
      </w:r>
      <w:r>
        <w:t>For</w:t>
      </w:r>
      <w:r>
        <w:rPr>
          <w:spacing w:val="-6"/>
        </w:rPr>
        <w:t xml:space="preserve"> </w:t>
      </w:r>
      <w:r>
        <w:t>example,</w:t>
      </w:r>
      <w:r>
        <w:rPr>
          <w:spacing w:val="-6"/>
        </w:rPr>
        <w:t xml:space="preserve"> </w:t>
      </w:r>
      <w:r>
        <w:t>as</w:t>
      </w:r>
      <w:r>
        <w:rPr>
          <w:spacing w:val="-6"/>
        </w:rPr>
        <w:t xml:space="preserve"> </w:t>
      </w:r>
      <w:r>
        <w:t>shown</w:t>
      </w:r>
      <w:r>
        <w:rPr>
          <w:spacing w:val="-6"/>
        </w:rPr>
        <w:t xml:space="preserve"> </w:t>
      </w:r>
      <w:r>
        <w:t>in</w:t>
      </w:r>
      <w:r>
        <w:rPr>
          <w:spacing w:val="-6"/>
        </w:rPr>
        <w:t xml:space="preserve"> </w:t>
      </w:r>
      <w:r>
        <w:t>Figure</w:t>
      </w:r>
      <w:r>
        <w:rPr>
          <w:spacing w:val="-6"/>
        </w:rPr>
        <w:t xml:space="preserve"> </w:t>
      </w:r>
      <w:hyperlink w:anchor="_bookmark95" w:history="1">
        <w:r>
          <w:t>4.9a,</w:t>
        </w:r>
      </w:hyperlink>
      <w:r>
        <w:rPr>
          <w:spacing w:val="-5"/>
        </w:rPr>
        <w:t xml:space="preserve"> </w:t>
      </w:r>
      <w:r>
        <w:t>the</w:t>
      </w:r>
      <w:r>
        <w:rPr>
          <w:spacing w:val="-6"/>
        </w:rPr>
        <w:t xml:space="preserve"> </w:t>
      </w:r>
      <w:r>
        <w:rPr>
          <w:spacing w:val="-3"/>
        </w:rPr>
        <w:t>key</w:t>
      </w:r>
      <w:r>
        <w:rPr>
          <w:spacing w:val="-6"/>
        </w:rPr>
        <w:t xml:space="preserve"> </w:t>
      </w:r>
      <w:r>
        <w:t>would</w:t>
      </w:r>
      <w:r>
        <w:rPr>
          <w:spacing w:val="-6"/>
        </w:rPr>
        <w:t xml:space="preserve"> </w:t>
      </w:r>
      <w:r>
        <w:t>go</w:t>
      </w:r>
      <w:r>
        <w:rPr>
          <w:spacing w:val="-6"/>
        </w:rPr>
        <w:t xml:space="preserve"> </w:t>
      </w:r>
      <w:r>
        <w:t>into</w:t>
      </w:r>
      <w:r>
        <w:rPr>
          <w:spacing w:val="-6"/>
        </w:rPr>
        <w:t xml:space="preserve"> </w:t>
      </w:r>
      <w:r>
        <w:t>the</w:t>
      </w:r>
      <w:r>
        <w:rPr>
          <w:spacing w:val="-6"/>
        </w:rPr>
        <w:t xml:space="preserve"> </w:t>
      </w:r>
      <w:r>
        <w:t>lock</w:t>
      </w:r>
      <w:r>
        <w:rPr>
          <w:spacing w:val="-6"/>
        </w:rPr>
        <w:t xml:space="preserve"> </w:t>
      </w:r>
      <w:r>
        <w:t>hole</w:t>
      </w:r>
      <w:r>
        <w:rPr>
          <w:spacing w:val="-6"/>
        </w:rPr>
        <w:t xml:space="preserve"> </w:t>
      </w:r>
      <w:r>
        <w:t>along</w:t>
      </w:r>
      <w:r>
        <w:rPr>
          <w:spacing w:val="-6"/>
        </w:rPr>
        <w:t xml:space="preserve"> </w:t>
      </w:r>
      <w:r>
        <w:t>its</w:t>
      </w:r>
    </w:p>
    <w:p w:rsidR="00F45610" w:rsidRDefault="008D4F3A">
      <w:pPr>
        <w:pStyle w:val="BodyText"/>
        <w:spacing w:line="276" w:lineRule="exact"/>
        <w:ind w:left="110"/>
        <w:jc w:val="both"/>
      </w:pPr>
      <w:proofErr w:type="gramStart"/>
      <w:r>
        <w:t>teeth</w:t>
      </w:r>
      <w:proofErr w:type="gramEnd"/>
      <w:r>
        <w:t xml:space="preserve"> as indicated by the arrows.</w:t>
      </w:r>
    </w:p>
    <w:p w:rsidR="00F45610" w:rsidRDefault="00F45610">
      <w:pPr>
        <w:pStyle w:val="BodyText"/>
      </w:pPr>
    </w:p>
    <w:p w:rsidR="00F45610" w:rsidRDefault="00F45610">
      <w:pPr>
        <w:pStyle w:val="BodyText"/>
        <w:spacing w:before="2"/>
        <w:rPr>
          <w:sz w:val="19"/>
        </w:rPr>
      </w:pPr>
    </w:p>
    <w:p w:rsidR="00F45610" w:rsidRDefault="008D4F3A">
      <w:pPr>
        <w:pStyle w:val="Heading3"/>
        <w:numPr>
          <w:ilvl w:val="2"/>
          <w:numId w:val="5"/>
        </w:numPr>
        <w:tabs>
          <w:tab w:val="left" w:pos="971"/>
        </w:tabs>
        <w:ind w:hanging="860"/>
        <w:jc w:val="both"/>
      </w:pPr>
      <w:bookmarkStart w:id="257" w:name="4.3.2_Computationally_Generating_Adaptat"/>
      <w:bookmarkStart w:id="258" w:name="_bookmark93"/>
      <w:bookmarkEnd w:id="257"/>
      <w:bookmarkEnd w:id="258"/>
      <w:proofErr w:type="gramStart"/>
      <w:r>
        <w:t>Computationally  Generating</w:t>
      </w:r>
      <w:proofErr w:type="gramEnd"/>
      <w:r>
        <w:rPr>
          <w:spacing w:val="51"/>
        </w:rPr>
        <w:t xml:space="preserve"> </w:t>
      </w:r>
      <w:r>
        <w:t>Adaptations</w:t>
      </w:r>
    </w:p>
    <w:p w:rsidR="00F45610" w:rsidRDefault="008D4F3A">
      <w:pPr>
        <w:pStyle w:val="BodyText"/>
        <w:spacing w:before="198" w:line="252" w:lineRule="auto"/>
        <w:ind w:left="77" w:right="75"/>
        <w:jc w:val="center"/>
      </w:pPr>
      <w:r>
        <w:rPr>
          <w:spacing w:val="-4"/>
        </w:rPr>
        <w:t xml:space="preserve">Taking </w:t>
      </w:r>
      <w:r>
        <w:t>the user-specified actions as input parameters, Reprise then provides a list of strategies for</w:t>
      </w:r>
      <w:r>
        <w:rPr>
          <w:spacing w:val="-12"/>
        </w:rPr>
        <w:t xml:space="preserve"> </w:t>
      </w:r>
      <w:r>
        <w:t>rapidly</w:t>
      </w:r>
      <w:r>
        <w:rPr>
          <w:spacing w:val="-12"/>
        </w:rPr>
        <w:t xml:space="preserve"> </w:t>
      </w:r>
      <w:r>
        <w:t>generating</w:t>
      </w:r>
      <w:r>
        <w:rPr>
          <w:spacing w:val="-12"/>
        </w:rPr>
        <w:t xml:space="preserve"> </w:t>
      </w:r>
      <w:r>
        <w:t>the</w:t>
      </w:r>
      <w:r>
        <w:rPr>
          <w:spacing w:val="-12"/>
        </w:rPr>
        <w:t xml:space="preserve"> </w:t>
      </w:r>
      <w:r>
        <w:t>initial</w:t>
      </w:r>
      <w:r>
        <w:rPr>
          <w:spacing w:val="-12"/>
        </w:rPr>
        <w:t xml:space="preserve"> </w:t>
      </w:r>
      <w:r>
        <w:t>design</w:t>
      </w:r>
      <w:r>
        <w:rPr>
          <w:spacing w:val="-12"/>
        </w:rPr>
        <w:t xml:space="preserve"> </w:t>
      </w:r>
      <w:r>
        <w:t>of</w:t>
      </w:r>
      <w:r>
        <w:rPr>
          <w:spacing w:val="-12"/>
        </w:rPr>
        <w:t xml:space="preserve"> </w:t>
      </w:r>
      <w:r>
        <w:t>adaptations.</w:t>
      </w:r>
      <w:r>
        <w:rPr>
          <w:spacing w:val="6"/>
        </w:rPr>
        <w:t xml:space="preserve"> </w:t>
      </w:r>
      <w:r>
        <w:t>The</w:t>
      </w:r>
      <w:r>
        <w:rPr>
          <w:spacing w:val="-12"/>
        </w:rPr>
        <w:t xml:space="preserve"> </w:t>
      </w:r>
      <w:r>
        <w:t>specific</w:t>
      </w:r>
      <w:r>
        <w:rPr>
          <w:spacing w:val="-12"/>
        </w:rPr>
        <w:t xml:space="preserve"> </w:t>
      </w:r>
      <w:r>
        <w:t>methods</w:t>
      </w:r>
      <w:r>
        <w:rPr>
          <w:spacing w:val="-12"/>
        </w:rPr>
        <w:t xml:space="preserve"> </w:t>
      </w:r>
      <w:r>
        <w:t>for</w:t>
      </w:r>
      <w:r>
        <w:rPr>
          <w:spacing w:val="-12"/>
        </w:rPr>
        <w:t xml:space="preserve"> </w:t>
      </w:r>
      <w:r>
        <w:t>generating</w:t>
      </w:r>
      <w:r>
        <w:rPr>
          <w:spacing w:val="-12"/>
        </w:rPr>
        <w:t xml:space="preserve"> </w:t>
      </w:r>
      <w:r>
        <w:t xml:space="preserve">these models are based on the aforementioned survey of existing adaptation examples (Figure </w:t>
      </w:r>
      <w:hyperlink w:anchor="_bookmark86" w:history="1">
        <w:r>
          <w:t>4.3).</w:t>
        </w:r>
      </w:hyperlink>
      <w:r>
        <w:rPr>
          <w:spacing w:val="-31"/>
        </w:rPr>
        <w:t xml:space="preserve"> </w:t>
      </w:r>
      <w:r>
        <w:t xml:space="preserve">In generating these adaptations,   </w:t>
      </w:r>
      <w:r>
        <w:rPr>
          <w:spacing w:val="27"/>
        </w:rPr>
        <w:t xml:space="preserve"> </w:t>
      </w:r>
      <w:r>
        <w:t>Reprise uses variations of a cylindrical geometry as the primary</w:t>
      </w:r>
    </w:p>
    <w:p w:rsidR="00F45610" w:rsidRDefault="00F45610">
      <w:pPr>
        <w:pStyle w:val="BodyText"/>
        <w:spacing w:before="9"/>
        <w:rPr>
          <w:sz w:val="26"/>
        </w:rPr>
      </w:pPr>
    </w:p>
    <w:p w:rsidR="00F45610" w:rsidRDefault="008D4F3A">
      <w:pPr>
        <w:pStyle w:val="BodyText"/>
        <w:ind w:left="3762" w:right="3762"/>
        <w:jc w:val="center"/>
      </w:pPr>
      <w:r>
        <w:t>42</w:t>
      </w:r>
    </w:p>
    <w:p w:rsidR="00F45610" w:rsidRDefault="00F45610">
      <w:pPr>
        <w:jc w:val="center"/>
        <w:sectPr w:rsidR="00F45610">
          <w:headerReference w:type="default" r:id="rId100"/>
          <w:footerReference w:type="default" r:id="rId101"/>
          <w:pgSz w:w="12240" w:h="15840"/>
          <w:pgMar w:top="3380" w:right="1420" w:bottom="280" w:left="1420" w:header="595" w:footer="0" w:gutter="0"/>
          <w:cols w:space="720"/>
        </w:sectPr>
      </w:pPr>
    </w:p>
    <w:p w:rsidR="00F45610" w:rsidRDefault="00F45610">
      <w:pPr>
        <w:pStyle w:val="BodyText"/>
        <w:spacing w:before="9"/>
        <w:rPr>
          <w:sz w:val="17"/>
        </w:rPr>
      </w:pPr>
    </w:p>
    <w:p w:rsidR="00F45610" w:rsidRDefault="008D4F3A">
      <w:pPr>
        <w:pStyle w:val="BodyText"/>
        <w:spacing w:before="59" w:line="252" w:lineRule="auto"/>
        <w:ind w:left="110" w:right="108"/>
        <w:jc w:val="both"/>
      </w:pPr>
      <w:r>
        <w:t xml:space="preserve">Figure 4.8: </w:t>
      </w:r>
      <w:bookmarkStart w:id="259" w:name="_bookmark94"/>
      <w:bookmarkEnd w:id="259"/>
      <w:r>
        <w:rPr>
          <w:spacing w:val="-10"/>
        </w:rPr>
        <w:t xml:space="preserve">To </w:t>
      </w:r>
      <w:r>
        <w:t xml:space="preserve">specify clutching, the user selects the two parts of the object that are being clutched and then the fulcrum.  The red arrows indicate the directions of the clutching </w:t>
      </w:r>
      <w:proofErr w:type="gramStart"/>
      <w:r>
        <w:t>arms  (</w:t>
      </w:r>
      <w:proofErr w:type="gramEnd"/>
      <w:r>
        <w:t>a). The user can generate a lever for clutching the spray bottle, while holding its body in hand (b).</w:t>
      </w:r>
    </w:p>
    <w:p w:rsidR="00F45610" w:rsidRDefault="00F45610">
      <w:pPr>
        <w:pStyle w:val="BodyText"/>
        <w:rPr>
          <w:sz w:val="20"/>
        </w:rPr>
      </w:pPr>
    </w:p>
    <w:p w:rsidR="00F45610" w:rsidRDefault="008D4F3A">
      <w:pPr>
        <w:pStyle w:val="BodyText"/>
        <w:spacing w:before="7"/>
        <w:rPr>
          <w:sz w:val="19"/>
        </w:rPr>
      </w:pPr>
      <w:r>
        <w:rPr>
          <w:noProof/>
        </w:rPr>
        <w:drawing>
          <wp:anchor distT="0" distB="0" distL="0" distR="0" simplePos="0" relativeHeight="2008" behindDoc="0" locked="0" layoutInCell="1" allowOverlap="1">
            <wp:simplePos x="0" y="0"/>
            <wp:positionH relativeFrom="page">
              <wp:posOffset>1700212</wp:posOffset>
            </wp:positionH>
            <wp:positionV relativeFrom="paragraph">
              <wp:posOffset>168021</wp:posOffset>
            </wp:positionV>
            <wp:extent cx="4389120" cy="1353312"/>
            <wp:effectExtent l="0" t="0" r="0" b="0"/>
            <wp:wrapTopAndBottom/>
            <wp:docPr id="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102" cstate="print"/>
                    <a:stretch>
                      <a:fillRect/>
                    </a:stretch>
                  </pic:blipFill>
                  <pic:spPr>
                    <a:xfrm>
                      <a:off x="0" y="0"/>
                      <a:ext cx="4389120" cy="1353312"/>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59" w:line="252" w:lineRule="auto"/>
        <w:ind w:left="110" w:right="108"/>
        <w:jc w:val="both"/>
      </w:pPr>
      <w:r>
        <w:t xml:space="preserve">Figure 4.9: </w:t>
      </w:r>
      <w:bookmarkStart w:id="260" w:name="_bookmark95"/>
      <w:bookmarkEnd w:id="260"/>
      <w:r>
        <w:t>Reprise lets the user specify moving one object towards or away from another, such as putting a key into a lock hole.</w:t>
      </w:r>
    </w:p>
    <w:p w:rsidR="00F45610" w:rsidRDefault="00F45610">
      <w:pPr>
        <w:pStyle w:val="BodyText"/>
      </w:pPr>
    </w:p>
    <w:p w:rsidR="00F45610" w:rsidRDefault="00F45610">
      <w:pPr>
        <w:pStyle w:val="BodyText"/>
        <w:spacing w:before="2"/>
        <w:rPr>
          <w:sz w:val="34"/>
        </w:rPr>
      </w:pPr>
    </w:p>
    <w:p w:rsidR="00F45610" w:rsidRDefault="008D4F3A">
      <w:pPr>
        <w:pStyle w:val="BodyText"/>
        <w:spacing w:line="252" w:lineRule="auto"/>
        <w:ind w:left="110" w:right="108"/>
        <w:jc w:val="both"/>
      </w:pPr>
      <w:proofErr w:type="gramStart"/>
      <w:r>
        <w:t>building</w:t>
      </w:r>
      <w:proofErr w:type="gramEnd"/>
      <w:r>
        <w:t xml:space="preserve"> blocks, and a series of Constructive Solid Geometry (CSG) operations for creating the specific adaptations.</w:t>
      </w:r>
    </w:p>
    <w:p w:rsidR="00F45610" w:rsidRDefault="008D4F3A">
      <w:pPr>
        <w:pStyle w:val="BodyText"/>
        <w:spacing w:before="15" w:line="252" w:lineRule="auto"/>
        <w:ind w:left="110" w:right="107" w:firstLine="351"/>
        <w:jc w:val="both"/>
      </w:pPr>
      <w:r>
        <w:t>For</w:t>
      </w:r>
      <w:r>
        <w:rPr>
          <w:spacing w:val="-13"/>
        </w:rPr>
        <w:t xml:space="preserve"> </w:t>
      </w:r>
      <w:r>
        <w:t>example,</w:t>
      </w:r>
      <w:r>
        <w:rPr>
          <w:spacing w:val="-11"/>
        </w:rPr>
        <w:t xml:space="preserve"> </w:t>
      </w:r>
      <w:r>
        <w:t>a</w:t>
      </w:r>
      <w:r>
        <w:rPr>
          <w:spacing w:val="-13"/>
        </w:rPr>
        <w:t xml:space="preserve"> </w:t>
      </w:r>
      <w:r>
        <w:t>cylinder</w:t>
      </w:r>
      <w:r>
        <w:rPr>
          <w:spacing w:val="-13"/>
        </w:rPr>
        <w:t xml:space="preserve"> </w:t>
      </w:r>
      <w:r>
        <w:t>wrapping</w:t>
      </w:r>
      <w:r>
        <w:rPr>
          <w:spacing w:val="-13"/>
        </w:rPr>
        <w:t xml:space="preserve"> </w:t>
      </w:r>
      <w:r>
        <w:t>around</w:t>
      </w:r>
      <w:r>
        <w:rPr>
          <w:spacing w:val="-14"/>
        </w:rPr>
        <w:t xml:space="preserve"> </w:t>
      </w:r>
      <w:r>
        <w:t>part</w:t>
      </w:r>
      <w:r>
        <w:rPr>
          <w:spacing w:val="-13"/>
        </w:rPr>
        <w:t xml:space="preserve"> </w:t>
      </w:r>
      <w:r>
        <w:t>of</w:t>
      </w:r>
      <w:r>
        <w:rPr>
          <w:spacing w:val="-13"/>
        </w:rPr>
        <w:t xml:space="preserve"> </w:t>
      </w:r>
      <w:r>
        <w:t>an</w:t>
      </w:r>
      <w:r>
        <w:rPr>
          <w:spacing w:val="-13"/>
        </w:rPr>
        <w:t xml:space="preserve"> </w:t>
      </w:r>
      <w:r>
        <w:t>object</w:t>
      </w:r>
      <w:r>
        <w:rPr>
          <w:spacing w:val="-13"/>
        </w:rPr>
        <w:t xml:space="preserve"> </w:t>
      </w:r>
      <w:r>
        <w:t>can</w:t>
      </w:r>
      <w:r>
        <w:rPr>
          <w:spacing w:val="-13"/>
        </w:rPr>
        <w:t xml:space="preserve"> </w:t>
      </w:r>
      <w:r>
        <w:t>make</w:t>
      </w:r>
      <w:r>
        <w:rPr>
          <w:spacing w:val="-13"/>
        </w:rPr>
        <w:t xml:space="preserve"> </w:t>
      </w:r>
      <w:r>
        <w:t>a</w:t>
      </w:r>
      <w:r>
        <w:rPr>
          <w:spacing w:val="-13"/>
        </w:rPr>
        <w:t xml:space="preserve"> </w:t>
      </w:r>
      <w:r>
        <w:t>wrapper</w:t>
      </w:r>
      <w:r>
        <w:rPr>
          <w:spacing w:val="-13"/>
        </w:rPr>
        <w:t xml:space="preserve"> </w:t>
      </w:r>
      <w:r>
        <w:t>(Figure</w:t>
      </w:r>
      <w:r>
        <w:rPr>
          <w:spacing w:val="-13"/>
        </w:rPr>
        <w:t xml:space="preserve"> </w:t>
      </w:r>
      <w:hyperlink w:anchor="_bookmark98" w:history="1">
        <w:r>
          <w:t>4.10a)</w:t>
        </w:r>
      </w:hyperlink>
      <w:r>
        <w:t xml:space="preserve"> or</w:t>
      </w:r>
      <w:r>
        <w:rPr>
          <w:spacing w:val="-18"/>
        </w:rPr>
        <w:t xml:space="preserve"> </w:t>
      </w:r>
      <w:r>
        <w:t>a</w:t>
      </w:r>
      <w:r>
        <w:rPr>
          <w:spacing w:val="-18"/>
        </w:rPr>
        <w:t xml:space="preserve"> </w:t>
      </w:r>
      <w:r>
        <w:t>lever</w:t>
      </w:r>
      <w:r>
        <w:rPr>
          <w:spacing w:val="-18"/>
        </w:rPr>
        <w:t xml:space="preserve"> </w:t>
      </w:r>
      <w:r>
        <w:t>(Figure</w:t>
      </w:r>
      <w:r>
        <w:rPr>
          <w:spacing w:val="-18"/>
        </w:rPr>
        <w:t xml:space="preserve"> </w:t>
      </w:r>
      <w:hyperlink w:anchor="_bookmark92" w:history="1">
        <w:r>
          <w:t>4.7b</w:t>
        </w:r>
      </w:hyperlink>
      <w:r>
        <w:rPr>
          <w:spacing w:val="-18"/>
        </w:rPr>
        <w:t xml:space="preserve"> </w:t>
      </w:r>
      <w:r>
        <w:t>and</w:t>
      </w:r>
      <w:r>
        <w:rPr>
          <w:spacing w:val="-18"/>
        </w:rPr>
        <w:t xml:space="preserve"> </w:t>
      </w:r>
      <w:r>
        <w:t>Figure</w:t>
      </w:r>
      <w:r>
        <w:rPr>
          <w:spacing w:val="-18"/>
        </w:rPr>
        <w:t xml:space="preserve"> </w:t>
      </w:r>
      <w:hyperlink w:anchor="_bookmark94" w:history="1">
        <w:r>
          <w:t>4.8b).</w:t>
        </w:r>
      </w:hyperlink>
      <w:r>
        <w:rPr>
          <w:spacing w:val="3"/>
        </w:rPr>
        <w:t xml:space="preserve"> </w:t>
      </w:r>
      <w:r>
        <w:t>Extruding</w:t>
      </w:r>
      <w:r>
        <w:rPr>
          <w:spacing w:val="-18"/>
        </w:rPr>
        <w:t xml:space="preserve"> </w:t>
      </w:r>
      <w:r>
        <w:t>a</w:t>
      </w:r>
      <w:r>
        <w:rPr>
          <w:spacing w:val="-18"/>
        </w:rPr>
        <w:t xml:space="preserve"> </w:t>
      </w:r>
      <w:r>
        <w:t>cylindrical</w:t>
      </w:r>
      <w:r>
        <w:rPr>
          <w:spacing w:val="-18"/>
        </w:rPr>
        <w:t xml:space="preserve"> </w:t>
      </w:r>
      <w:r>
        <w:t>structure</w:t>
      </w:r>
      <w:r>
        <w:rPr>
          <w:spacing w:val="-18"/>
        </w:rPr>
        <w:t xml:space="preserve"> </w:t>
      </w:r>
      <w:r>
        <w:t>from</w:t>
      </w:r>
      <w:r>
        <w:rPr>
          <w:spacing w:val="-18"/>
        </w:rPr>
        <w:t xml:space="preserve"> </w:t>
      </w:r>
      <w:r>
        <w:t>an</w:t>
      </w:r>
      <w:r>
        <w:rPr>
          <w:spacing w:val="-18"/>
        </w:rPr>
        <w:t xml:space="preserve"> </w:t>
      </w:r>
      <w:r>
        <w:t>object’s</w:t>
      </w:r>
      <w:r>
        <w:rPr>
          <w:spacing w:val="-18"/>
        </w:rPr>
        <w:t xml:space="preserve"> </w:t>
      </w:r>
      <w:r>
        <w:t xml:space="preserve">surface creates an extension, such as enlarging a button on a remote control (Figure </w:t>
      </w:r>
      <w:hyperlink w:anchor="_bookmark98" w:history="1">
        <w:r>
          <w:t>4.10b).</w:t>
        </w:r>
      </w:hyperlink>
      <w:r>
        <w:t xml:space="preserve"> </w:t>
      </w:r>
      <w:r>
        <w:rPr>
          <w:spacing w:val="-10"/>
        </w:rPr>
        <w:t xml:space="preserve">To </w:t>
      </w:r>
      <w:r>
        <w:t>make an anchor, Reprise creates a cylindrical pillar that connects to a rectangular base at the bottom,</w:t>
      </w:r>
      <w:r>
        <w:rPr>
          <w:spacing w:val="-28"/>
        </w:rPr>
        <w:t xml:space="preserve"> </w:t>
      </w:r>
      <w:r>
        <w:t>and to</w:t>
      </w:r>
      <w:r>
        <w:rPr>
          <w:spacing w:val="-12"/>
        </w:rPr>
        <w:t xml:space="preserve"> </w:t>
      </w:r>
      <w:r>
        <w:t>the</w:t>
      </w:r>
      <w:r>
        <w:rPr>
          <w:spacing w:val="-12"/>
        </w:rPr>
        <w:t xml:space="preserve"> </w:t>
      </w:r>
      <w:r>
        <w:t>object</w:t>
      </w:r>
      <w:r>
        <w:rPr>
          <w:spacing w:val="-12"/>
        </w:rPr>
        <w:t xml:space="preserve"> </w:t>
      </w:r>
      <w:r>
        <w:t>at</w:t>
      </w:r>
      <w:r>
        <w:rPr>
          <w:spacing w:val="-12"/>
        </w:rPr>
        <w:t xml:space="preserve"> </w:t>
      </w:r>
      <w:r>
        <w:t>the</w:t>
      </w:r>
      <w:r>
        <w:rPr>
          <w:spacing w:val="-12"/>
        </w:rPr>
        <w:t xml:space="preserve"> </w:t>
      </w:r>
      <w:r>
        <w:t>top</w:t>
      </w:r>
      <w:r>
        <w:rPr>
          <w:spacing w:val="-12"/>
        </w:rPr>
        <w:t xml:space="preserve"> </w:t>
      </w:r>
      <w:r>
        <w:t>(Figure</w:t>
      </w:r>
      <w:r>
        <w:rPr>
          <w:spacing w:val="-12"/>
        </w:rPr>
        <w:t xml:space="preserve"> </w:t>
      </w:r>
      <w:hyperlink w:anchor="_bookmark101" w:history="1">
        <w:r>
          <w:t>4.13a).</w:t>
        </w:r>
      </w:hyperlink>
      <w:r>
        <w:rPr>
          <w:spacing w:val="7"/>
        </w:rPr>
        <w:t xml:space="preserve"> </w:t>
      </w:r>
      <w:r>
        <w:t>When</w:t>
      </w:r>
      <w:r>
        <w:rPr>
          <w:spacing w:val="-12"/>
        </w:rPr>
        <w:t xml:space="preserve"> </w:t>
      </w:r>
      <w:r>
        <w:t>creating</w:t>
      </w:r>
      <w:r>
        <w:rPr>
          <w:spacing w:val="-12"/>
        </w:rPr>
        <w:t xml:space="preserve"> </w:t>
      </w:r>
      <w:r>
        <w:t>a</w:t>
      </w:r>
      <w:r>
        <w:rPr>
          <w:spacing w:val="-12"/>
        </w:rPr>
        <w:t xml:space="preserve"> </w:t>
      </w:r>
      <w:r>
        <w:t>guide,</w:t>
      </w:r>
      <w:r>
        <w:rPr>
          <w:spacing w:val="-10"/>
        </w:rPr>
        <w:t xml:space="preserve"> </w:t>
      </w:r>
      <w:r>
        <w:t>it</w:t>
      </w:r>
      <w:r>
        <w:rPr>
          <w:spacing w:val="-12"/>
        </w:rPr>
        <w:t xml:space="preserve"> </w:t>
      </w:r>
      <w:r>
        <w:t>is</w:t>
      </w:r>
      <w:r>
        <w:rPr>
          <w:spacing w:val="-12"/>
        </w:rPr>
        <w:t xml:space="preserve"> </w:t>
      </w:r>
      <w:r>
        <w:t>also</w:t>
      </w:r>
      <w:r>
        <w:rPr>
          <w:spacing w:val="-12"/>
        </w:rPr>
        <w:t xml:space="preserve"> </w:t>
      </w:r>
      <w:r>
        <w:t>possible</w:t>
      </w:r>
      <w:r>
        <w:rPr>
          <w:spacing w:val="-12"/>
        </w:rPr>
        <w:t xml:space="preserve"> </w:t>
      </w:r>
      <w:r>
        <w:t>to</w:t>
      </w:r>
      <w:r>
        <w:rPr>
          <w:spacing w:val="-12"/>
        </w:rPr>
        <w:t xml:space="preserve"> </w:t>
      </w:r>
      <w:r>
        <w:t>use</w:t>
      </w:r>
      <w:r>
        <w:rPr>
          <w:spacing w:val="-12"/>
        </w:rPr>
        <w:t xml:space="preserve"> </w:t>
      </w:r>
      <w:r>
        <w:t>an</w:t>
      </w:r>
      <w:r>
        <w:rPr>
          <w:spacing w:val="-12"/>
        </w:rPr>
        <w:t xml:space="preserve"> </w:t>
      </w:r>
      <w:r>
        <w:t>object’s bounding</w:t>
      </w:r>
      <w:r>
        <w:rPr>
          <w:spacing w:val="-7"/>
        </w:rPr>
        <w:t xml:space="preserve"> </w:t>
      </w:r>
      <w:r>
        <w:t>cylinder</w:t>
      </w:r>
      <w:r>
        <w:rPr>
          <w:spacing w:val="-7"/>
        </w:rPr>
        <w:t xml:space="preserve"> </w:t>
      </w:r>
      <w:r>
        <w:t>to</w:t>
      </w:r>
      <w:r>
        <w:rPr>
          <w:spacing w:val="-7"/>
        </w:rPr>
        <w:t xml:space="preserve"> </w:t>
      </w:r>
      <w:r>
        <w:t>represent</w:t>
      </w:r>
      <w:r>
        <w:rPr>
          <w:spacing w:val="-7"/>
        </w:rPr>
        <w:t xml:space="preserve"> </w:t>
      </w:r>
      <w:r>
        <w:t>its</w:t>
      </w:r>
      <w:r>
        <w:rPr>
          <w:spacing w:val="-7"/>
        </w:rPr>
        <w:t xml:space="preserve"> </w:t>
      </w:r>
      <w:r>
        <w:t>path</w:t>
      </w:r>
      <w:r>
        <w:rPr>
          <w:spacing w:val="-7"/>
        </w:rPr>
        <w:t xml:space="preserve"> </w:t>
      </w:r>
      <w:r>
        <w:t>of</w:t>
      </w:r>
      <w:r>
        <w:rPr>
          <w:spacing w:val="-7"/>
        </w:rPr>
        <w:t xml:space="preserve"> </w:t>
      </w:r>
      <w:r>
        <w:t>movement,</w:t>
      </w:r>
      <w:r>
        <w:rPr>
          <w:spacing w:val="-7"/>
        </w:rPr>
        <w:t xml:space="preserve"> </w:t>
      </w:r>
      <w:r>
        <w:t>which</w:t>
      </w:r>
      <w:r>
        <w:rPr>
          <w:spacing w:val="-7"/>
        </w:rPr>
        <w:t xml:space="preserve"> </w:t>
      </w:r>
      <w:r>
        <w:t>creates</w:t>
      </w:r>
      <w:r>
        <w:rPr>
          <w:spacing w:val="-7"/>
        </w:rPr>
        <w:t xml:space="preserve"> </w:t>
      </w:r>
      <w:r>
        <w:t>a</w:t>
      </w:r>
      <w:r>
        <w:rPr>
          <w:spacing w:val="-7"/>
        </w:rPr>
        <w:t xml:space="preserve"> </w:t>
      </w:r>
      <w:r>
        <w:t>‘tunnel’</w:t>
      </w:r>
      <w:r>
        <w:rPr>
          <w:spacing w:val="-7"/>
        </w:rPr>
        <w:t xml:space="preserve"> </w:t>
      </w:r>
      <w:r>
        <w:t>(Figure</w:t>
      </w:r>
      <w:r>
        <w:rPr>
          <w:spacing w:val="-7"/>
        </w:rPr>
        <w:t xml:space="preserve"> </w:t>
      </w:r>
      <w:hyperlink w:anchor="_bookmark95" w:history="1">
        <w:r>
          <w:t>4.9b)</w:t>
        </w:r>
      </w:hyperlink>
      <w:r>
        <w:rPr>
          <w:spacing w:val="-7"/>
        </w:rPr>
        <w:t xml:space="preserve"> </w:t>
      </w:r>
      <w:r>
        <w:t xml:space="preserve">with a wide ‘opening’ at the entrance (Figure </w:t>
      </w:r>
      <w:hyperlink w:anchor="_bookmark95" w:history="1">
        <w:r>
          <w:t>4.9c).</w:t>
        </w:r>
      </w:hyperlink>
      <w:r>
        <w:t xml:space="preserve"> By default Reprise displays the models in 1:1 scale to let the user get a concrete sense of the adaptations’ size and dimensions when adjusting these</w:t>
      </w:r>
      <w:r>
        <w:rPr>
          <w:spacing w:val="-7"/>
        </w:rPr>
        <w:t xml:space="preserve"> </w:t>
      </w:r>
      <w:r>
        <w:t>parameters.</w:t>
      </w:r>
    </w:p>
    <w:p w:rsidR="00F45610" w:rsidRDefault="00F45610">
      <w:pPr>
        <w:pStyle w:val="BodyText"/>
      </w:pPr>
    </w:p>
    <w:p w:rsidR="00F45610" w:rsidRDefault="008D4F3A">
      <w:pPr>
        <w:pStyle w:val="Heading3"/>
        <w:numPr>
          <w:ilvl w:val="2"/>
          <w:numId w:val="5"/>
        </w:numPr>
        <w:tabs>
          <w:tab w:val="left" w:pos="971"/>
        </w:tabs>
        <w:spacing w:before="207"/>
        <w:ind w:hanging="860"/>
        <w:jc w:val="both"/>
      </w:pPr>
      <w:bookmarkStart w:id="261" w:name="4.3.3_Adjusting_Design_Parameters_for_Cu"/>
      <w:bookmarkStart w:id="262" w:name="_bookmark96"/>
      <w:bookmarkEnd w:id="261"/>
      <w:bookmarkEnd w:id="262"/>
      <w:r>
        <w:t xml:space="preserve">Adjusting Design Parameters </w:t>
      </w:r>
      <w:r>
        <w:rPr>
          <w:spacing w:val="-3"/>
        </w:rPr>
        <w:t xml:space="preserve">for  </w:t>
      </w:r>
      <w:r>
        <w:rPr>
          <w:spacing w:val="3"/>
        </w:rPr>
        <w:t xml:space="preserve"> </w:t>
      </w:r>
      <w:r>
        <w:t>Customization</w:t>
      </w:r>
    </w:p>
    <w:p w:rsidR="00F45610" w:rsidRDefault="008D4F3A">
      <w:pPr>
        <w:pStyle w:val="BodyText"/>
        <w:spacing w:before="198" w:line="252" w:lineRule="auto"/>
        <w:ind w:left="110" w:right="108"/>
        <w:jc w:val="both"/>
      </w:pPr>
      <w:proofErr w:type="gramStart"/>
      <w:r>
        <w:rPr>
          <w:spacing w:val="-3"/>
        </w:rPr>
        <w:t xml:space="preserve">With  </w:t>
      </w:r>
      <w:r>
        <w:t>the</w:t>
      </w:r>
      <w:proofErr w:type="gramEnd"/>
      <w:r>
        <w:t xml:space="preserve"> initial design of the adaptations,  Reprise provides users with simple slider controls   to adjust the design parameters for further customization. For example, for gripping, they can lengthen</w:t>
      </w:r>
      <w:r>
        <w:rPr>
          <w:spacing w:val="-7"/>
        </w:rPr>
        <w:t xml:space="preserve"> </w:t>
      </w:r>
      <w:r>
        <w:t>a</w:t>
      </w:r>
      <w:r>
        <w:rPr>
          <w:spacing w:val="-7"/>
        </w:rPr>
        <w:t xml:space="preserve"> </w:t>
      </w:r>
      <w:r>
        <w:t>wrapper</w:t>
      </w:r>
      <w:r>
        <w:rPr>
          <w:spacing w:val="-7"/>
        </w:rPr>
        <w:t xml:space="preserve"> </w:t>
      </w:r>
      <w:r>
        <w:t>so</w:t>
      </w:r>
      <w:r>
        <w:rPr>
          <w:spacing w:val="-7"/>
        </w:rPr>
        <w:t xml:space="preserve"> </w:t>
      </w:r>
      <w:r>
        <w:t>that</w:t>
      </w:r>
      <w:r>
        <w:rPr>
          <w:spacing w:val="-7"/>
        </w:rPr>
        <w:t xml:space="preserve"> </w:t>
      </w:r>
      <w:r>
        <w:t>it</w:t>
      </w:r>
      <w:r>
        <w:rPr>
          <w:spacing w:val="-7"/>
        </w:rPr>
        <w:t xml:space="preserve"> </w:t>
      </w:r>
      <w:r>
        <w:t>can</w:t>
      </w:r>
      <w:r>
        <w:rPr>
          <w:spacing w:val="-7"/>
        </w:rPr>
        <w:t xml:space="preserve"> </w:t>
      </w:r>
      <w:r>
        <w:t>be</w:t>
      </w:r>
      <w:r>
        <w:rPr>
          <w:spacing w:val="-7"/>
        </w:rPr>
        <w:t xml:space="preserve"> </w:t>
      </w:r>
      <w:r>
        <w:t>held</w:t>
      </w:r>
      <w:r>
        <w:rPr>
          <w:spacing w:val="-7"/>
        </w:rPr>
        <w:t xml:space="preserve"> </w:t>
      </w:r>
      <w:r>
        <w:t>by</w:t>
      </w:r>
      <w:r>
        <w:rPr>
          <w:spacing w:val="-7"/>
        </w:rPr>
        <w:t xml:space="preserve"> </w:t>
      </w:r>
      <w:r>
        <w:t>multiple</w:t>
      </w:r>
      <w:r>
        <w:rPr>
          <w:spacing w:val="-7"/>
        </w:rPr>
        <w:t xml:space="preserve"> </w:t>
      </w:r>
      <w:r>
        <w:t>fingers</w:t>
      </w:r>
      <w:r>
        <w:rPr>
          <w:spacing w:val="-7"/>
        </w:rPr>
        <w:t xml:space="preserve"> </w:t>
      </w:r>
      <w:r>
        <w:t>(the</w:t>
      </w:r>
      <w:r>
        <w:rPr>
          <w:spacing w:val="-7"/>
        </w:rPr>
        <w:t xml:space="preserve"> </w:t>
      </w:r>
      <w:r>
        <w:t>sizes</w:t>
      </w:r>
      <w:r>
        <w:rPr>
          <w:spacing w:val="-7"/>
        </w:rPr>
        <w:t xml:space="preserve"> </w:t>
      </w:r>
      <w:r>
        <w:t>of</w:t>
      </w:r>
      <w:r>
        <w:rPr>
          <w:spacing w:val="-7"/>
        </w:rPr>
        <w:t xml:space="preserve"> </w:t>
      </w:r>
      <w:r>
        <w:t>which</w:t>
      </w:r>
      <w:r>
        <w:rPr>
          <w:spacing w:val="-7"/>
        </w:rPr>
        <w:t xml:space="preserve"> </w:t>
      </w:r>
      <w:r>
        <w:t>can</w:t>
      </w:r>
      <w:r>
        <w:rPr>
          <w:spacing w:val="-7"/>
        </w:rPr>
        <w:t xml:space="preserve"> </w:t>
      </w:r>
      <w:r>
        <w:t>be</w:t>
      </w:r>
      <w:r>
        <w:rPr>
          <w:spacing w:val="-7"/>
        </w:rPr>
        <w:t xml:space="preserve"> </w:t>
      </w:r>
      <w:r>
        <w:t>measured</w:t>
      </w:r>
    </w:p>
    <w:p w:rsidR="00F45610" w:rsidRDefault="00F45610">
      <w:pPr>
        <w:spacing w:line="252" w:lineRule="auto"/>
        <w:jc w:val="both"/>
        <w:sectPr w:rsidR="00F45610">
          <w:footerReference w:type="default" r:id="rId103"/>
          <w:pgSz w:w="12240" w:h="15840"/>
          <w:pgMar w:top="3380" w:right="1420" w:bottom="1480" w:left="1420" w:header="595" w:footer="1286" w:gutter="0"/>
          <w:pgNumType w:start="43"/>
          <w:cols w:space="720"/>
        </w:sectPr>
      </w:pPr>
    </w:p>
    <w:p w:rsidR="00F45610" w:rsidRDefault="00F45610">
      <w:pPr>
        <w:pStyle w:val="BodyText"/>
        <w:spacing w:before="8"/>
        <w:rPr>
          <w:sz w:val="8"/>
        </w:rPr>
      </w:pPr>
    </w:p>
    <w:p w:rsidR="00F45610" w:rsidRDefault="008D4F3A">
      <w:pPr>
        <w:pStyle w:val="BodyText"/>
        <w:spacing w:before="59" w:line="252" w:lineRule="auto"/>
        <w:ind w:left="4" w:right="107"/>
        <w:jc w:val="right"/>
      </w:pPr>
      <w:proofErr w:type="gramStart"/>
      <w:r>
        <w:t>using</w:t>
      </w:r>
      <w:proofErr w:type="gramEnd"/>
      <w:r>
        <w:rPr>
          <w:spacing w:val="31"/>
        </w:rPr>
        <w:t xml:space="preserve"> </w:t>
      </w:r>
      <w:r>
        <w:t>a</w:t>
      </w:r>
      <w:r>
        <w:rPr>
          <w:spacing w:val="31"/>
        </w:rPr>
        <w:t xml:space="preserve"> </w:t>
      </w:r>
      <w:r>
        <w:t>tool</w:t>
      </w:r>
      <w:r>
        <w:rPr>
          <w:spacing w:val="31"/>
        </w:rPr>
        <w:t xml:space="preserve"> </w:t>
      </w:r>
      <w:r>
        <w:t>described</w:t>
      </w:r>
      <w:r>
        <w:rPr>
          <w:spacing w:val="31"/>
        </w:rPr>
        <w:t xml:space="preserve"> </w:t>
      </w:r>
      <w:r>
        <w:t>later</w:t>
      </w:r>
      <w:r>
        <w:rPr>
          <w:spacing w:val="31"/>
        </w:rPr>
        <w:t xml:space="preserve"> </w:t>
      </w:r>
      <w:r>
        <w:t>in</w:t>
      </w:r>
      <w:r>
        <w:rPr>
          <w:spacing w:val="31"/>
        </w:rPr>
        <w:t xml:space="preserve"> </w:t>
      </w:r>
      <w:r>
        <w:t>Figure</w:t>
      </w:r>
      <w:r>
        <w:rPr>
          <w:spacing w:val="31"/>
        </w:rPr>
        <w:t xml:space="preserve"> </w:t>
      </w:r>
      <w:hyperlink w:anchor="_bookmark107" w:history="1">
        <w:r>
          <w:t>4.16);</w:t>
        </w:r>
      </w:hyperlink>
      <w:r>
        <w:rPr>
          <w:spacing w:val="49"/>
        </w:rPr>
        <w:t xml:space="preserve"> </w:t>
      </w:r>
      <w:r>
        <w:t>they</w:t>
      </w:r>
      <w:r>
        <w:rPr>
          <w:spacing w:val="31"/>
        </w:rPr>
        <w:t xml:space="preserve"> </w:t>
      </w:r>
      <w:r>
        <w:t>can</w:t>
      </w:r>
      <w:r>
        <w:rPr>
          <w:spacing w:val="31"/>
        </w:rPr>
        <w:t xml:space="preserve"> </w:t>
      </w:r>
      <w:r>
        <w:t>also</w:t>
      </w:r>
      <w:r>
        <w:rPr>
          <w:spacing w:val="31"/>
        </w:rPr>
        <w:t xml:space="preserve"> </w:t>
      </w:r>
      <w:r>
        <w:t>adjust</w:t>
      </w:r>
      <w:r>
        <w:rPr>
          <w:spacing w:val="31"/>
        </w:rPr>
        <w:t xml:space="preserve"> </w:t>
      </w:r>
      <w:r>
        <w:t>the</w:t>
      </w:r>
      <w:r>
        <w:rPr>
          <w:spacing w:val="31"/>
        </w:rPr>
        <w:t xml:space="preserve"> </w:t>
      </w:r>
      <w:r>
        <w:t>radii</w:t>
      </w:r>
      <w:r>
        <w:rPr>
          <w:spacing w:val="31"/>
        </w:rPr>
        <w:t xml:space="preserve"> </w:t>
      </w:r>
      <w:r>
        <w:t>of</w:t>
      </w:r>
      <w:r>
        <w:rPr>
          <w:spacing w:val="31"/>
        </w:rPr>
        <w:t xml:space="preserve"> </w:t>
      </w:r>
      <w:r>
        <w:t>the</w:t>
      </w:r>
      <w:r>
        <w:rPr>
          <w:spacing w:val="31"/>
        </w:rPr>
        <w:t xml:space="preserve"> </w:t>
      </w:r>
      <w:r>
        <w:t>cylindrical</w:t>
      </w:r>
      <w:r>
        <w:rPr>
          <w:w w:val="99"/>
        </w:rPr>
        <w:t xml:space="preserve"> </w:t>
      </w:r>
      <w:r>
        <w:t xml:space="preserve">components, or add small bumps on the surface to tighten the grip (Figure </w:t>
      </w:r>
      <w:hyperlink w:anchor="_bookmark98" w:history="1">
        <w:r>
          <w:t>4.10a).</w:t>
        </w:r>
      </w:hyperlink>
      <w:r>
        <w:rPr>
          <w:spacing w:val="51"/>
        </w:rPr>
        <w:t xml:space="preserve"> </w:t>
      </w:r>
      <w:r>
        <w:rPr>
          <w:spacing w:val="-10"/>
        </w:rPr>
        <w:t>To</w:t>
      </w:r>
      <w:r>
        <w:rPr>
          <w:spacing w:val="8"/>
        </w:rPr>
        <w:t xml:space="preserve"> </w:t>
      </w:r>
      <w:r>
        <w:t>enhance</w:t>
      </w:r>
      <w:r>
        <w:rPr>
          <w:w w:val="99"/>
        </w:rPr>
        <w:t xml:space="preserve"> </w:t>
      </w:r>
      <w:r>
        <w:t>strength</w:t>
      </w:r>
      <w:r>
        <w:rPr>
          <w:spacing w:val="18"/>
        </w:rPr>
        <w:t xml:space="preserve"> </w:t>
      </w:r>
      <w:r>
        <w:t>and</w:t>
      </w:r>
      <w:r>
        <w:rPr>
          <w:spacing w:val="18"/>
        </w:rPr>
        <w:t xml:space="preserve"> </w:t>
      </w:r>
      <w:r>
        <w:t>support,</w:t>
      </w:r>
      <w:r>
        <w:rPr>
          <w:spacing w:val="23"/>
        </w:rPr>
        <w:t xml:space="preserve"> </w:t>
      </w:r>
      <w:r>
        <w:t>they</w:t>
      </w:r>
      <w:r>
        <w:rPr>
          <w:spacing w:val="18"/>
        </w:rPr>
        <w:t xml:space="preserve"> </w:t>
      </w:r>
      <w:r>
        <w:t>can</w:t>
      </w:r>
      <w:r>
        <w:rPr>
          <w:spacing w:val="18"/>
        </w:rPr>
        <w:t xml:space="preserve"> </w:t>
      </w:r>
      <w:r>
        <w:t>increase</w:t>
      </w:r>
      <w:r>
        <w:rPr>
          <w:spacing w:val="18"/>
        </w:rPr>
        <w:t xml:space="preserve"> </w:t>
      </w:r>
      <w:r>
        <w:t>the</w:t>
      </w:r>
      <w:r>
        <w:rPr>
          <w:spacing w:val="18"/>
        </w:rPr>
        <w:t xml:space="preserve"> </w:t>
      </w:r>
      <w:r>
        <w:t>torque</w:t>
      </w:r>
      <w:r>
        <w:rPr>
          <w:spacing w:val="18"/>
        </w:rPr>
        <w:t xml:space="preserve"> </w:t>
      </w:r>
      <w:r>
        <w:t>of</w:t>
      </w:r>
      <w:r>
        <w:rPr>
          <w:spacing w:val="18"/>
        </w:rPr>
        <w:t xml:space="preserve"> </w:t>
      </w:r>
      <w:r>
        <w:t>the</w:t>
      </w:r>
      <w:r>
        <w:rPr>
          <w:spacing w:val="18"/>
        </w:rPr>
        <w:t xml:space="preserve"> </w:t>
      </w:r>
      <w:r>
        <w:t>levers,</w:t>
      </w:r>
      <w:r>
        <w:rPr>
          <w:spacing w:val="23"/>
        </w:rPr>
        <w:t xml:space="preserve"> </w:t>
      </w:r>
      <w:r>
        <w:t>or</w:t>
      </w:r>
      <w:r>
        <w:rPr>
          <w:spacing w:val="18"/>
        </w:rPr>
        <w:t xml:space="preserve"> </w:t>
      </w:r>
      <w:r>
        <w:rPr>
          <w:spacing w:val="-3"/>
        </w:rPr>
        <w:t>give</w:t>
      </w:r>
      <w:r>
        <w:rPr>
          <w:spacing w:val="18"/>
        </w:rPr>
        <w:t xml:space="preserve"> </w:t>
      </w:r>
      <w:r>
        <w:t>the</w:t>
      </w:r>
      <w:r>
        <w:rPr>
          <w:spacing w:val="18"/>
        </w:rPr>
        <w:t xml:space="preserve"> </w:t>
      </w:r>
      <w:r>
        <w:t>anchor</w:t>
      </w:r>
      <w:r>
        <w:rPr>
          <w:spacing w:val="18"/>
        </w:rPr>
        <w:t xml:space="preserve"> </w:t>
      </w:r>
      <w:r>
        <w:t>or</w:t>
      </w:r>
      <w:r>
        <w:rPr>
          <w:spacing w:val="18"/>
        </w:rPr>
        <w:t xml:space="preserve"> </w:t>
      </w:r>
      <w:r>
        <w:t>stand</w:t>
      </w:r>
      <w:r>
        <w:rPr>
          <w:spacing w:val="18"/>
        </w:rPr>
        <w:t xml:space="preserve"> </w:t>
      </w:r>
      <w:r>
        <w:t>a</w:t>
      </w:r>
      <w:r>
        <w:rPr>
          <w:w w:val="99"/>
        </w:rPr>
        <w:t xml:space="preserve"> </w:t>
      </w:r>
      <w:r>
        <w:t>larger base. For easier hand coordination, they can widen the opening in a</w:t>
      </w:r>
      <w:r>
        <w:rPr>
          <w:spacing w:val="8"/>
        </w:rPr>
        <w:t xml:space="preserve"> </w:t>
      </w:r>
      <w:r>
        <w:t>guide, making</w:t>
      </w:r>
      <w:r>
        <w:rPr>
          <w:spacing w:val="24"/>
        </w:rPr>
        <w:t xml:space="preserve"> </w:t>
      </w:r>
      <w:r>
        <w:t>it</w:t>
      </w:r>
      <w:r>
        <w:rPr>
          <w:w w:val="99"/>
        </w:rPr>
        <w:t xml:space="preserve"> </w:t>
      </w:r>
      <w:r>
        <w:t xml:space="preserve">easier to move one object into the ‘tunnel’ and towards the other object (Figure </w:t>
      </w:r>
      <w:hyperlink w:anchor="_bookmark95" w:history="1">
        <w:r>
          <w:t>4.9c).</w:t>
        </w:r>
      </w:hyperlink>
      <w:r>
        <w:rPr>
          <w:spacing w:val="22"/>
        </w:rPr>
        <w:t xml:space="preserve"> </w:t>
      </w:r>
      <w:r>
        <w:rPr>
          <w:spacing w:val="-10"/>
        </w:rPr>
        <w:t>To</w:t>
      </w:r>
      <w:r>
        <w:t xml:space="preserve"> adjust</w:t>
      </w:r>
      <w:r>
        <w:rPr>
          <w:w w:val="99"/>
        </w:rPr>
        <w:t xml:space="preserve"> </w:t>
      </w:r>
      <w:r>
        <w:t>the</w:t>
      </w:r>
      <w:r>
        <w:rPr>
          <w:spacing w:val="-5"/>
        </w:rPr>
        <w:t xml:space="preserve"> </w:t>
      </w:r>
      <w:r>
        <w:t>overall</w:t>
      </w:r>
      <w:r>
        <w:rPr>
          <w:spacing w:val="-5"/>
        </w:rPr>
        <w:t xml:space="preserve"> </w:t>
      </w:r>
      <w:r>
        <w:t>size,</w:t>
      </w:r>
      <w:r>
        <w:rPr>
          <w:spacing w:val="-5"/>
        </w:rPr>
        <w:t xml:space="preserve"> </w:t>
      </w:r>
      <w:r>
        <w:t>they</w:t>
      </w:r>
      <w:r>
        <w:rPr>
          <w:spacing w:val="-5"/>
        </w:rPr>
        <w:t xml:space="preserve"> </w:t>
      </w:r>
      <w:r>
        <w:t>can</w:t>
      </w:r>
      <w:r>
        <w:rPr>
          <w:spacing w:val="-5"/>
        </w:rPr>
        <w:t xml:space="preserve"> </w:t>
      </w:r>
      <w:r>
        <w:t>make</w:t>
      </w:r>
      <w:r>
        <w:rPr>
          <w:spacing w:val="-5"/>
        </w:rPr>
        <w:t xml:space="preserve"> </w:t>
      </w:r>
      <w:r>
        <w:t>a</w:t>
      </w:r>
      <w:r>
        <w:rPr>
          <w:spacing w:val="-5"/>
        </w:rPr>
        <w:t xml:space="preserve"> </w:t>
      </w:r>
      <w:r>
        <w:t>handle</w:t>
      </w:r>
      <w:r>
        <w:rPr>
          <w:spacing w:val="-5"/>
        </w:rPr>
        <w:t xml:space="preserve"> </w:t>
      </w:r>
      <w:r>
        <w:t>more</w:t>
      </w:r>
      <w:r>
        <w:rPr>
          <w:spacing w:val="-5"/>
        </w:rPr>
        <w:t xml:space="preserve"> </w:t>
      </w:r>
      <w:r>
        <w:t>elliptic</w:t>
      </w:r>
      <w:r>
        <w:rPr>
          <w:spacing w:val="-5"/>
        </w:rPr>
        <w:t xml:space="preserve"> </w:t>
      </w:r>
      <w:r>
        <w:t>or</w:t>
      </w:r>
      <w:r>
        <w:rPr>
          <w:spacing w:val="-5"/>
        </w:rPr>
        <w:t xml:space="preserve"> </w:t>
      </w:r>
      <w:r>
        <w:t>vary</w:t>
      </w:r>
      <w:r>
        <w:rPr>
          <w:spacing w:val="-5"/>
        </w:rPr>
        <w:t xml:space="preserve"> </w:t>
      </w:r>
      <w:r>
        <w:t>the</w:t>
      </w:r>
      <w:r>
        <w:rPr>
          <w:spacing w:val="-5"/>
        </w:rPr>
        <w:t xml:space="preserve"> </w:t>
      </w:r>
      <w:r>
        <w:t>length</w:t>
      </w:r>
      <w:r>
        <w:rPr>
          <w:spacing w:val="-5"/>
        </w:rPr>
        <w:t xml:space="preserve"> </w:t>
      </w:r>
      <w:r>
        <w:t>of</w:t>
      </w:r>
      <w:r>
        <w:rPr>
          <w:spacing w:val="-5"/>
        </w:rPr>
        <w:t xml:space="preserve"> </w:t>
      </w:r>
      <w:r>
        <w:t>its</w:t>
      </w:r>
      <w:r>
        <w:rPr>
          <w:spacing w:val="-5"/>
        </w:rPr>
        <w:t xml:space="preserve"> </w:t>
      </w:r>
      <w:r>
        <w:t>arc</w:t>
      </w:r>
      <w:r>
        <w:rPr>
          <w:spacing w:val="-5"/>
        </w:rPr>
        <w:t xml:space="preserve"> </w:t>
      </w:r>
      <w:r>
        <w:t>(Figure</w:t>
      </w:r>
      <w:r>
        <w:rPr>
          <w:spacing w:val="-5"/>
        </w:rPr>
        <w:t xml:space="preserve"> </w:t>
      </w:r>
      <w:hyperlink w:anchor="_bookmark99" w:history="1">
        <w:r>
          <w:t>4.11c).</w:t>
        </w:r>
      </w:hyperlink>
      <w:r>
        <w:rPr>
          <w:w w:val="99"/>
        </w:rPr>
        <w:t xml:space="preserve"> </w:t>
      </w:r>
      <w:r>
        <w:rPr>
          <w:spacing w:val="-10"/>
        </w:rPr>
        <w:t xml:space="preserve">To </w:t>
      </w:r>
      <w:r>
        <w:t>help users navigate the rich parameter space, Reprise also allows them, with one</w:t>
      </w:r>
      <w:r>
        <w:rPr>
          <w:spacing w:val="-30"/>
        </w:rPr>
        <w:t xml:space="preserve"> </w:t>
      </w:r>
      <w:r>
        <w:t>click,</w:t>
      </w:r>
      <w:r>
        <w:rPr>
          <w:spacing w:val="-3"/>
        </w:rPr>
        <w:t xml:space="preserve"> </w:t>
      </w:r>
      <w:r>
        <w:t>to</w:t>
      </w:r>
      <w:r>
        <w:rPr>
          <w:w w:val="99"/>
        </w:rPr>
        <w:t xml:space="preserve"> </w:t>
      </w:r>
      <w:r>
        <w:t>generate</w:t>
      </w:r>
      <w:r>
        <w:rPr>
          <w:spacing w:val="-13"/>
        </w:rPr>
        <w:t xml:space="preserve"> </w:t>
      </w:r>
      <w:r>
        <w:t>a</w:t>
      </w:r>
      <w:r>
        <w:rPr>
          <w:spacing w:val="-13"/>
        </w:rPr>
        <w:t xml:space="preserve"> </w:t>
      </w:r>
      <w:r>
        <w:t>large</w:t>
      </w:r>
      <w:r>
        <w:rPr>
          <w:spacing w:val="-13"/>
        </w:rPr>
        <w:t xml:space="preserve"> </w:t>
      </w:r>
      <w:r>
        <w:t>set</w:t>
      </w:r>
      <w:r>
        <w:rPr>
          <w:spacing w:val="-13"/>
        </w:rPr>
        <w:t xml:space="preserve"> </w:t>
      </w:r>
      <w:r>
        <w:t>of</w:t>
      </w:r>
      <w:r>
        <w:rPr>
          <w:spacing w:val="-13"/>
        </w:rPr>
        <w:t xml:space="preserve"> </w:t>
      </w:r>
      <w:r>
        <w:t>design</w:t>
      </w:r>
      <w:r>
        <w:rPr>
          <w:spacing w:val="-13"/>
        </w:rPr>
        <w:t xml:space="preserve"> </w:t>
      </w:r>
      <w:r>
        <w:t>variations</w:t>
      </w:r>
      <w:r>
        <w:rPr>
          <w:spacing w:val="-13"/>
        </w:rPr>
        <w:t xml:space="preserve"> </w:t>
      </w:r>
      <w:r>
        <w:t>(Figure</w:t>
      </w:r>
      <w:r>
        <w:rPr>
          <w:spacing w:val="-13"/>
        </w:rPr>
        <w:t xml:space="preserve"> </w:t>
      </w:r>
      <w:hyperlink w:anchor="_bookmark99" w:history="1">
        <w:r>
          <w:t>4.11a</w:t>
        </w:r>
      </w:hyperlink>
      <w:r>
        <w:rPr>
          <w:rFonts w:ascii="Arial" w:hAnsi="Arial"/>
          <w:i/>
        </w:rPr>
        <w:t>→</w:t>
      </w:r>
      <w:r>
        <w:t>b),</w:t>
      </w:r>
      <w:r>
        <w:rPr>
          <w:spacing w:val="-11"/>
        </w:rPr>
        <w:t xml:space="preserve"> </w:t>
      </w:r>
      <w:r>
        <w:t>similar</w:t>
      </w:r>
      <w:r>
        <w:rPr>
          <w:spacing w:val="-13"/>
        </w:rPr>
        <w:t xml:space="preserve"> </w:t>
      </w:r>
      <w:r>
        <w:t>to</w:t>
      </w:r>
      <w:r>
        <w:rPr>
          <w:spacing w:val="-13"/>
        </w:rPr>
        <w:t xml:space="preserve"> </w:t>
      </w:r>
      <w:r>
        <w:t>the</w:t>
      </w:r>
      <w:r>
        <w:rPr>
          <w:spacing w:val="-13"/>
        </w:rPr>
        <w:t xml:space="preserve"> </w:t>
      </w:r>
      <w:r>
        <w:t>technique</w:t>
      </w:r>
      <w:r>
        <w:rPr>
          <w:spacing w:val="-13"/>
        </w:rPr>
        <w:t xml:space="preserve"> </w:t>
      </w:r>
      <w:r>
        <w:t>in</w:t>
      </w:r>
      <w:r>
        <w:rPr>
          <w:spacing w:val="-13"/>
        </w:rPr>
        <w:t xml:space="preserve"> </w:t>
      </w:r>
      <w:r>
        <w:t>Side</w:t>
      </w:r>
      <w:r>
        <w:rPr>
          <w:spacing w:val="-13"/>
        </w:rPr>
        <w:t xml:space="preserve"> </w:t>
      </w:r>
      <w:r>
        <w:rPr>
          <w:spacing w:val="-5"/>
        </w:rPr>
        <w:t>Views</w:t>
      </w:r>
      <w:r>
        <w:rPr>
          <w:w w:val="99"/>
        </w:rPr>
        <w:t xml:space="preserve"> </w:t>
      </w:r>
      <w:hyperlink w:anchor="_bookmark205" w:history="1">
        <w:r>
          <w:t>[64].</w:t>
        </w:r>
      </w:hyperlink>
      <w:r>
        <w:rPr>
          <w:spacing w:val="5"/>
        </w:rPr>
        <w:t xml:space="preserve"> </w:t>
      </w:r>
      <w:r>
        <w:t>This</w:t>
      </w:r>
      <w:r>
        <w:rPr>
          <w:spacing w:val="-14"/>
        </w:rPr>
        <w:t xml:space="preserve"> </w:t>
      </w:r>
      <w:r>
        <w:t>provides</w:t>
      </w:r>
      <w:r>
        <w:rPr>
          <w:spacing w:val="-13"/>
        </w:rPr>
        <w:t xml:space="preserve"> </w:t>
      </w:r>
      <w:r>
        <w:t>them</w:t>
      </w:r>
      <w:r>
        <w:rPr>
          <w:spacing w:val="-14"/>
        </w:rPr>
        <w:t xml:space="preserve"> </w:t>
      </w:r>
      <w:r>
        <w:t>with</w:t>
      </w:r>
      <w:r>
        <w:rPr>
          <w:spacing w:val="-14"/>
        </w:rPr>
        <w:t xml:space="preserve"> </w:t>
      </w:r>
      <w:r>
        <w:t>a</w:t>
      </w:r>
      <w:r>
        <w:rPr>
          <w:spacing w:val="-13"/>
        </w:rPr>
        <w:t xml:space="preserve"> </w:t>
      </w:r>
      <w:r>
        <w:t>more</w:t>
      </w:r>
      <w:r>
        <w:rPr>
          <w:spacing w:val="-14"/>
        </w:rPr>
        <w:t xml:space="preserve"> </w:t>
      </w:r>
      <w:r>
        <w:t>intuitive</w:t>
      </w:r>
      <w:r>
        <w:rPr>
          <w:spacing w:val="-14"/>
        </w:rPr>
        <w:t xml:space="preserve"> </w:t>
      </w:r>
      <w:r>
        <w:t>way</w:t>
      </w:r>
      <w:r>
        <w:rPr>
          <w:spacing w:val="-13"/>
        </w:rPr>
        <w:t xml:space="preserve"> </w:t>
      </w:r>
      <w:r>
        <w:t>of</w:t>
      </w:r>
      <w:r>
        <w:rPr>
          <w:spacing w:val="-14"/>
        </w:rPr>
        <w:t xml:space="preserve"> </w:t>
      </w:r>
      <w:r>
        <w:t>browsing</w:t>
      </w:r>
      <w:r>
        <w:rPr>
          <w:spacing w:val="-14"/>
        </w:rPr>
        <w:t xml:space="preserve"> </w:t>
      </w:r>
      <w:r>
        <w:t>and</w:t>
      </w:r>
      <w:r>
        <w:rPr>
          <w:spacing w:val="-13"/>
        </w:rPr>
        <w:t xml:space="preserve"> </w:t>
      </w:r>
      <w:r>
        <w:t>comparing</w:t>
      </w:r>
      <w:r>
        <w:rPr>
          <w:spacing w:val="-14"/>
        </w:rPr>
        <w:t xml:space="preserve"> </w:t>
      </w:r>
      <w:r>
        <w:t>different</w:t>
      </w:r>
      <w:r>
        <w:rPr>
          <w:spacing w:val="-14"/>
        </w:rPr>
        <w:t xml:space="preserve"> </w:t>
      </w:r>
      <w:r>
        <w:t>designs,</w:t>
      </w:r>
      <w:r>
        <w:rPr>
          <w:w w:val="99"/>
        </w:rPr>
        <w:t xml:space="preserve"> </w:t>
      </w:r>
      <w:r>
        <w:t>select</w:t>
      </w:r>
      <w:r>
        <w:rPr>
          <w:spacing w:val="-7"/>
        </w:rPr>
        <w:t xml:space="preserve"> </w:t>
      </w:r>
      <w:r>
        <w:t>one</w:t>
      </w:r>
      <w:r>
        <w:rPr>
          <w:spacing w:val="-7"/>
        </w:rPr>
        <w:t xml:space="preserve"> </w:t>
      </w:r>
      <w:r>
        <w:t>that</w:t>
      </w:r>
      <w:r>
        <w:rPr>
          <w:spacing w:val="-7"/>
        </w:rPr>
        <w:t xml:space="preserve"> </w:t>
      </w:r>
      <w:r>
        <w:t>best</w:t>
      </w:r>
      <w:r>
        <w:rPr>
          <w:spacing w:val="-7"/>
        </w:rPr>
        <w:t xml:space="preserve"> </w:t>
      </w:r>
      <w:r>
        <w:t>matches</w:t>
      </w:r>
      <w:r>
        <w:rPr>
          <w:spacing w:val="-7"/>
        </w:rPr>
        <w:t xml:space="preserve"> </w:t>
      </w:r>
      <w:r>
        <w:t>what</w:t>
      </w:r>
      <w:r>
        <w:rPr>
          <w:spacing w:val="-7"/>
        </w:rPr>
        <w:t xml:space="preserve"> </w:t>
      </w:r>
      <w:r>
        <w:t>they</w:t>
      </w:r>
      <w:r>
        <w:rPr>
          <w:spacing w:val="-7"/>
        </w:rPr>
        <w:t xml:space="preserve"> </w:t>
      </w:r>
      <w:r>
        <w:rPr>
          <w:spacing w:val="-3"/>
        </w:rPr>
        <w:t>have</w:t>
      </w:r>
      <w:r>
        <w:rPr>
          <w:spacing w:val="-7"/>
        </w:rPr>
        <w:t xml:space="preserve"> </w:t>
      </w:r>
      <w:r>
        <w:t>in</w:t>
      </w:r>
      <w:r>
        <w:rPr>
          <w:spacing w:val="-7"/>
        </w:rPr>
        <w:t xml:space="preserve"> </w:t>
      </w:r>
      <w:r>
        <w:t>mind</w:t>
      </w:r>
      <w:r>
        <w:rPr>
          <w:spacing w:val="-7"/>
        </w:rPr>
        <w:t xml:space="preserve"> </w:t>
      </w:r>
      <w:r>
        <w:t>(Figure</w:t>
      </w:r>
      <w:r>
        <w:rPr>
          <w:spacing w:val="-7"/>
        </w:rPr>
        <w:t xml:space="preserve"> </w:t>
      </w:r>
      <w:hyperlink w:anchor="_bookmark99" w:history="1">
        <w:r>
          <w:t>4.11b</w:t>
        </w:r>
      </w:hyperlink>
      <w:r>
        <w:rPr>
          <w:rFonts w:ascii="Arial" w:hAnsi="Arial"/>
          <w:i/>
        </w:rPr>
        <w:t>→</w:t>
      </w:r>
      <w:r>
        <w:t>c),</w:t>
      </w:r>
      <w:r>
        <w:rPr>
          <w:spacing w:val="-6"/>
        </w:rPr>
        <w:t xml:space="preserve"> </w:t>
      </w:r>
      <w:r>
        <w:t>and</w:t>
      </w:r>
      <w:r>
        <w:rPr>
          <w:spacing w:val="-7"/>
        </w:rPr>
        <w:t xml:space="preserve"> </w:t>
      </w:r>
      <w:r>
        <w:t>from</w:t>
      </w:r>
      <w:r>
        <w:rPr>
          <w:spacing w:val="-7"/>
        </w:rPr>
        <w:t xml:space="preserve"> </w:t>
      </w:r>
      <w:r>
        <w:t>which</w:t>
      </w:r>
      <w:r>
        <w:rPr>
          <w:spacing w:val="-7"/>
        </w:rPr>
        <w:t xml:space="preserve"> </w:t>
      </w:r>
      <w:r>
        <w:t>they</w:t>
      </w:r>
      <w:r>
        <w:rPr>
          <w:spacing w:val="-7"/>
        </w:rPr>
        <w:t xml:space="preserve"> </w:t>
      </w:r>
      <w:r>
        <w:t>can</w:t>
      </w:r>
      <w:r>
        <w:rPr>
          <w:w w:val="99"/>
        </w:rPr>
        <w:t xml:space="preserve"> </w:t>
      </w:r>
      <w:r>
        <w:t xml:space="preserve">continue to customize the model (Figure </w:t>
      </w:r>
      <w:hyperlink w:anchor="_bookmark99" w:history="1">
        <w:r>
          <w:t>4.11c).</w:t>
        </w:r>
      </w:hyperlink>
      <w:r>
        <w:t xml:space="preserve"> For example, as shown in Figure </w:t>
      </w:r>
      <w:hyperlink w:anchor="_bookmark99" w:history="1">
        <w:r>
          <w:t>4.11,</w:t>
        </w:r>
      </w:hyperlink>
      <w:r>
        <w:rPr>
          <w:spacing w:val="-12"/>
        </w:rPr>
        <w:t xml:space="preserve"> </w:t>
      </w:r>
      <w:r>
        <w:t>to</w:t>
      </w:r>
      <w:r>
        <w:rPr>
          <w:spacing w:val="-3"/>
        </w:rPr>
        <w:t xml:space="preserve"> </w:t>
      </w:r>
      <w:r>
        <w:t>make</w:t>
      </w:r>
      <w:r>
        <w:rPr>
          <w:w w:val="99"/>
        </w:rPr>
        <w:t xml:space="preserve"> </w:t>
      </w:r>
      <w:r>
        <w:t>an</w:t>
      </w:r>
      <w:r>
        <w:rPr>
          <w:spacing w:val="-5"/>
        </w:rPr>
        <w:t xml:space="preserve"> </w:t>
      </w:r>
      <w:r>
        <w:t>adaptation</w:t>
      </w:r>
      <w:r>
        <w:rPr>
          <w:spacing w:val="-5"/>
        </w:rPr>
        <w:t xml:space="preserve"> </w:t>
      </w:r>
      <w:r>
        <w:t>for</w:t>
      </w:r>
      <w:r>
        <w:rPr>
          <w:spacing w:val="-5"/>
        </w:rPr>
        <w:t xml:space="preserve"> </w:t>
      </w:r>
      <w:r>
        <w:t>grasping</w:t>
      </w:r>
      <w:r>
        <w:rPr>
          <w:spacing w:val="-5"/>
        </w:rPr>
        <w:t xml:space="preserve"> </w:t>
      </w:r>
      <w:r>
        <w:t>a</w:t>
      </w:r>
      <w:r>
        <w:rPr>
          <w:spacing w:val="-5"/>
        </w:rPr>
        <w:t xml:space="preserve"> </w:t>
      </w:r>
      <w:r>
        <w:t>fork,</w:t>
      </w:r>
      <w:r>
        <w:rPr>
          <w:spacing w:val="-5"/>
        </w:rPr>
        <w:t xml:space="preserve"> </w:t>
      </w:r>
      <w:r>
        <w:t>the</w:t>
      </w:r>
      <w:r>
        <w:rPr>
          <w:spacing w:val="-5"/>
        </w:rPr>
        <w:t xml:space="preserve"> </w:t>
      </w:r>
      <w:r>
        <w:t>user</w:t>
      </w:r>
      <w:r>
        <w:rPr>
          <w:spacing w:val="-5"/>
        </w:rPr>
        <w:t xml:space="preserve"> </w:t>
      </w:r>
      <w:r>
        <w:t>can</w:t>
      </w:r>
      <w:r>
        <w:rPr>
          <w:spacing w:val="-5"/>
        </w:rPr>
        <w:t xml:space="preserve"> </w:t>
      </w:r>
      <w:r>
        <w:t>select</w:t>
      </w:r>
      <w:r>
        <w:rPr>
          <w:spacing w:val="-5"/>
        </w:rPr>
        <w:t xml:space="preserve"> </w:t>
      </w:r>
      <w:r>
        <w:t>wrappers</w:t>
      </w:r>
      <w:r>
        <w:rPr>
          <w:spacing w:val="-5"/>
        </w:rPr>
        <w:t xml:space="preserve"> </w:t>
      </w:r>
      <w:r>
        <w:t>of</w:t>
      </w:r>
      <w:r>
        <w:rPr>
          <w:spacing w:val="-5"/>
        </w:rPr>
        <w:t xml:space="preserve"> </w:t>
      </w:r>
      <w:r>
        <w:t>different</w:t>
      </w:r>
      <w:r>
        <w:rPr>
          <w:spacing w:val="-5"/>
        </w:rPr>
        <w:t xml:space="preserve"> </w:t>
      </w:r>
      <w:r>
        <w:t>length,</w:t>
      </w:r>
      <w:r>
        <w:rPr>
          <w:spacing w:val="-5"/>
        </w:rPr>
        <w:t xml:space="preserve"> </w:t>
      </w:r>
      <w:r>
        <w:t>thickness,</w:t>
      </w:r>
      <w:r>
        <w:rPr>
          <w:spacing w:val="-5"/>
        </w:rPr>
        <w:t xml:space="preserve"> </w:t>
      </w:r>
      <w:r>
        <w:t>and</w:t>
      </w:r>
    </w:p>
    <w:p w:rsidR="00F45610" w:rsidRDefault="008D4F3A">
      <w:pPr>
        <w:pStyle w:val="BodyText"/>
        <w:spacing w:line="276" w:lineRule="exact"/>
        <w:ind w:left="110"/>
        <w:jc w:val="both"/>
      </w:pPr>
      <w:proofErr w:type="gramStart"/>
      <w:r>
        <w:t>tightness</w:t>
      </w:r>
      <w:proofErr w:type="gramEnd"/>
      <w:r>
        <w:t>, as well as handles of different sizes and styles.</w:t>
      </w:r>
    </w:p>
    <w:p w:rsidR="00F45610" w:rsidRDefault="00F45610">
      <w:pPr>
        <w:pStyle w:val="BodyText"/>
      </w:pPr>
    </w:p>
    <w:p w:rsidR="00F45610" w:rsidRDefault="00F45610">
      <w:pPr>
        <w:pStyle w:val="BodyText"/>
        <w:spacing w:before="2"/>
        <w:rPr>
          <w:sz w:val="20"/>
        </w:rPr>
      </w:pPr>
    </w:p>
    <w:p w:rsidR="00F45610" w:rsidRDefault="008D4F3A">
      <w:pPr>
        <w:pStyle w:val="Heading3"/>
        <w:numPr>
          <w:ilvl w:val="2"/>
          <w:numId w:val="5"/>
        </w:numPr>
        <w:tabs>
          <w:tab w:val="left" w:pos="971"/>
        </w:tabs>
        <w:ind w:hanging="860"/>
        <w:jc w:val="both"/>
      </w:pPr>
      <w:bookmarkStart w:id="263" w:name="4.3.4_Attaching_Adaptations_onto_Real_Wo"/>
      <w:bookmarkStart w:id="264" w:name="_bookmark97"/>
      <w:bookmarkEnd w:id="263"/>
      <w:bookmarkEnd w:id="264"/>
      <w:r>
        <w:t xml:space="preserve">Attaching Adaptations onto Real </w:t>
      </w:r>
      <w:r>
        <w:rPr>
          <w:spacing w:val="-5"/>
        </w:rPr>
        <w:t xml:space="preserve">World  </w:t>
      </w:r>
      <w:r>
        <w:rPr>
          <w:spacing w:val="11"/>
        </w:rPr>
        <w:t xml:space="preserve"> </w:t>
      </w:r>
      <w:r>
        <w:t>Objects</w:t>
      </w:r>
    </w:p>
    <w:p w:rsidR="00F45610" w:rsidRDefault="008D4F3A">
      <w:pPr>
        <w:pStyle w:val="BodyText"/>
        <w:spacing w:before="202" w:line="252" w:lineRule="auto"/>
        <w:ind w:left="110" w:right="108"/>
        <w:jc w:val="both"/>
      </w:pPr>
      <w:r>
        <w:t xml:space="preserve">As a last step, the user normally wants to generate some attaching mechanism(s) for installing the adaptations onto the object. Prior work, such as Encore </w:t>
      </w:r>
      <w:hyperlink w:anchor="_bookmark151" w:history="1">
        <w:r>
          <w:t>[10]</w:t>
        </w:r>
      </w:hyperlink>
      <w:r>
        <w:t xml:space="preserve"> and </w:t>
      </w:r>
      <w:proofErr w:type="spellStart"/>
      <w:r>
        <w:t>AutoConnect</w:t>
      </w:r>
      <w:proofErr w:type="spellEnd"/>
      <w:r>
        <w:t xml:space="preserve"> </w:t>
      </w:r>
      <w:hyperlink w:anchor="_bookmark168" w:history="1">
        <w:r>
          <w:t>[27],</w:t>
        </w:r>
      </w:hyperlink>
      <w:r>
        <w:t xml:space="preserve"> has explored</w:t>
      </w:r>
      <w:r>
        <w:rPr>
          <w:spacing w:val="-8"/>
        </w:rPr>
        <w:t xml:space="preserve"> </w:t>
      </w:r>
      <w:r>
        <w:t>a</w:t>
      </w:r>
      <w:r>
        <w:rPr>
          <w:spacing w:val="-8"/>
        </w:rPr>
        <w:t xml:space="preserve"> </w:t>
      </w:r>
      <w:r>
        <w:t>range</w:t>
      </w:r>
      <w:r>
        <w:rPr>
          <w:spacing w:val="-8"/>
        </w:rPr>
        <w:t xml:space="preserve"> </w:t>
      </w:r>
      <w:r>
        <w:t>of</w:t>
      </w:r>
      <w:r>
        <w:rPr>
          <w:spacing w:val="-8"/>
        </w:rPr>
        <w:t xml:space="preserve"> </w:t>
      </w:r>
      <w:r>
        <w:t>attachment</w:t>
      </w:r>
      <w:r>
        <w:rPr>
          <w:spacing w:val="-8"/>
        </w:rPr>
        <w:t xml:space="preserve"> </w:t>
      </w:r>
      <w:r>
        <w:t>techniques,</w:t>
      </w:r>
      <w:r>
        <w:rPr>
          <w:spacing w:val="-7"/>
        </w:rPr>
        <w:t xml:space="preserve"> </w:t>
      </w:r>
      <w:r>
        <w:t>which</w:t>
      </w:r>
      <w:r>
        <w:rPr>
          <w:spacing w:val="-8"/>
        </w:rPr>
        <w:t xml:space="preserve"> </w:t>
      </w:r>
      <w:r>
        <w:t>can</w:t>
      </w:r>
      <w:r>
        <w:rPr>
          <w:spacing w:val="-8"/>
        </w:rPr>
        <w:t xml:space="preserve"> </w:t>
      </w:r>
      <w:r>
        <w:t>be</w:t>
      </w:r>
      <w:r>
        <w:rPr>
          <w:spacing w:val="-8"/>
        </w:rPr>
        <w:t xml:space="preserve"> </w:t>
      </w:r>
      <w:r>
        <w:t>used</w:t>
      </w:r>
      <w:r>
        <w:rPr>
          <w:spacing w:val="-8"/>
        </w:rPr>
        <w:t xml:space="preserve"> </w:t>
      </w:r>
      <w:r>
        <w:t>as</w:t>
      </w:r>
      <w:r>
        <w:rPr>
          <w:spacing w:val="-8"/>
        </w:rPr>
        <w:t xml:space="preserve"> </w:t>
      </w:r>
      <w:r>
        <w:t>a</w:t>
      </w:r>
      <w:r>
        <w:rPr>
          <w:spacing w:val="-8"/>
        </w:rPr>
        <w:t xml:space="preserve"> </w:t>
      </w:r>
      <w:r>
        <w:t>post-processing</w:t>
      </w:r>
      <w:r>
        <w:rPr>
          <w:spacing w:val="-8"/>
        </w:rPr>
        <w:t xml:space="preserve"> </w:t>
      </w:r>
      <w:r>
        <w:t>step</w:t>
      </w:r>
      <w:r>
        <w:rPr>
          <w:spacing w:val="-8"/>
        </w:rPr>
        <w:t xml:space="preserve"> </w:t>
      </w:r>
      <w:r>
        <w:t>to</w:t>
      </w:r>
      <w:r>
        <w:rPr>
          <w:spacing w:val="-8"/>
        </w:rPr>
        <w:t xml:space="preserve"> </w:t>
      </w:r>
      <w:r>
        <w:t>install the</w:t>
      </w:r>
      <w:r>
        <w:rPr>
          <w:spacing w:val="-7"/>
        </w:rPr>
        <w:t xml:space="preserve"> </w:t>
      </w:r>
      <w:r>
        <w:t>adaptations.</w:t>
      </w:r>
    </w:p>
    <w:p w:rsidR="00F45610" w:rsidRDefault="008D4F3A">
      <w:pPr>
        <w:pStyle w:val="BodyText"/>
        <w:spacing w:before="17" w:line="252" w:lineRule="auto"/>
        <w:ind w:left="110" w:right="107" w:firstLine="351"/>
        <w:jc w:val="both"/>
      </w:pPr>
      <w:r>
        <w:t xml:space="preserve">In addition, Reprise also offers several simple built-in techniques for making the adaptation more attachable. For example, ‘Split’ lets the user draw a stroke on the model of the adaptation (Figure </w:t>
      </w:r>
      <w:hyperlink w:anchor="_bookmark100" w:history="1">
        <w:r>
          <w:t>4.12a)</w:t>
        </w:r>
      </w:hyperlink>
      <w:r>
        <w:t xml:space="preserve"> to split it into halves (Figure </w:t>
      </w:r>
      <w:hyperlink w:anchor="_bookmark100" w:history="1">
        <w:r>
          <w:t>4.12b),</w:t>
        </w:r>
      </w:hyperlink>
      <w:r>
        <w:t xml:space="preserve"> such as splitting a wrapper so that a fork can be placed in it (Figure </w:t>
      </w:r>
      <w:hyperlink w:anchor="_bookmark116" w:history="1">
        <w:r>
          <w:t>4.17a).</w:t>
        </w:r>
      </w:hyperlink>
      <w:r>
        <w:t xml:space="preserve"> ‘Clamp’ lets users create a simple pipe clamp: first position- </w:t>
      </w:r>
      <w:proofErr w:type="spellStart"/>
      <w:r>
        <w:t>ing</w:t>
      </w:r>
      <w:proofErr w:type="spellEnd"/>
      <w:r>
        <w:t xml:space="preserve"> the pipe (Figure </w:t>
      </w:r>
      <w:hyperlink w:anchor="_bookmark101" w:history="1">
        <w:r>
          <w:t>4.13b)</w:t>
        </w:r>
      </w:hyperlink>
      <w:r>
        <w:t xml:space="preserve"> and then stroking a line to cut the pipe open and generate clamps (Figure </w:t>
      </w:r>
      <w:hyperlink w:anchor="_bookmark101" w:history="1">
        <w:r>
          <w:t>4.13cd)</w:t>
        </w:r>
      </w:hyperlink>
      <w:r>
        <w:t xml:space="preserve"> where a bolt can be used to fasten the structure. ‘Beams’ can be added to the adaptation</w:t>
      </w:r>
      <w:r>
        <w:rPr>
          <w:spacing w:val="-8"/>
        </w:rPr>
        <w:t xml:space="preserve"> </w:t>
      </w:r>
      <w:r>
        <w:t>by</w:t>
      </w:r>
      <w:r>
        <w:rPr>
          <w:spacing w:val="-8"/>
        </w:rPr>
        <w:t xml:space="preserve"> </w:t>
      </w:r>
      <w:r>
        <w:t>selecting</w:t>
      </w:r>
      <w:r>
        <w:rPr>
          <w:spacing w:val="-8"/>
        </w:rPr>
        <w:t xml:space="preserve"> </w:t>
      </w:r>
      <w:r>
        <w:t>a</w:t>
      </w:r>
      <w:r>
        <w:rPr>
          <w:spacing w:val="-8"/>
        </w:rPr>
        <w:t xml:space="preserve"> </w:t>
      </w:r>
      <w:r>
        <w:t>point</w:t>
      </w:r>
      <w:r>
        <w:rPr>
          <w:spacing w:val="-8"/>
        </w:rPr>
        <w:t xml:space="preserve"> </w:t>
      </w:r>
      <w:r>
        <w:t>on</w:t>
      </w:r>
      <w:r>
        <w:rPr>
          <w:spacing w:val="-8"/>
        </w:rPr>
        <w:t xml:space="preserve"> </w:t>
      </w:r>
      <w:r>
        <w:t>the</w:t>
      </w:r>
      <w:r>
        <w:rPr>
          <w:spacing w:val="-8"/>
        </w:rPr>
        <w:t xml:space="preserve"> </w:t>
      </w:r>
      <w:r>
        <w:t>object</w:t>
      </w:r>
      <w:r>
        <w:rPr>
          <w:spacing w:val="-8"/>
        </w:rPr>
        <w:t xml:space="preserve"> </w:t>
      </w:r>
      <w:r>
        <w:t>and</w:t>
      </w:r>
      <w:r>
        <w:rPr>
          <w:spacing w:val="-8"/>
        </w:rPr>
        <w:t xml:space="preserve"> </w:t>
      </w:r>
      <w:r>
        <w:t>another</w:t>
      </w:r>
      <w:r>
        <w:rPr>
          <w:spacing w:val="-8"/>
        </w:rPr>
        <w:t xml:space="preserve"> </w:t>
      </w:r>
      <w:r>
        <w:t>point</w:t>
      </w:r>
      <w:r>
        <w:rPr>
          <w:spacing w:val="-8"/>
        </w:rPr>
        <w:t xml:space="preserve"> </w:t>
      </w:r>
      <w:r>
        <w:t>on</w:t>
      </w:r>
      <w:r>
        <w:rPr>
          <w:spacing w:val="-8"/>
        </w:rPr>
        <w:t xml:space="preserve"> </w:t>
      </w:r>
      <w:r>
        <w:t>the</w:t>
      </w:r>
      <w:r>
        <w:rPr>
          <w:spacing w:val="-8"/>
        </w:rPr>
        <w:t xml:space="preserve"> </w:t>
      </w:r>
      <w:r>
        <w:t>adaptation</w:t>
      </w:r>
      <w:r>
        <w:rPr>
          <w:spacing w:val="-8"/>
        </w:rPr>
        <w:t xml:space="preserve"> </w:t>
      </w:r>
      <w:r>
        <w:t>(Figure</w:t>
      </w:r>
      <w:r>
        <w:rPr>
          <w:spacing w:val="-8"/>
        </w:rPr>
        <w:t xml:space="preserve"> </w:t>
      </w:r>
      <w:hyperlink w:anchor="_bookmark102" w:history="1">
        <w:r>
          <w:t>4.14ab).</w:t>
        </w:r>
      </w:hyperlink>
      <w:r>
        <w:t xml:space="preserve"> This will generate structures to further support the object, such as to further stabilize a mug (Figure</w:t>
      </w:r>
      <w:r>
        <w:rPr>
          <w:spacing w:val="-7"/>
        </w:rPr>
        <w:t xml:space="preserve"> </w:t>
      </w:r>
      <w:hyperlink w:anchor="_bookmark102" w:history="1">
        <w:r>
          <w:t>4.14c).</w:t>
        </w:r>
      </w:hyperlink>
    </w:p>
    <w:p w:rsidR="00F45610" w:rsidRDefault="008D4F3A">
      <w:pPr>
        <w:pStyle w:val="BodyText"/>
        <w:spacing w:before="77"/>
        <w:ind w:left="4" w:right="107"/>
        <w:jc w:val="right"/>
      </w:pPr>
      <w:r>
        <w:t xml:space="preserve">In some cases, part of an object is not accessible or should not be occluded by the </w:t>
      </w:r>
      <w:proofErr w:type="spellStart"/>
      <w:r>
        <w:t>adap</w:t>
      </w:r>
      <w:proofErr w:type="spellEnd"/>
      <w:r>
        <w:t>-</w:t>
      </w:r>
    </w:p>
    <w:p w:rsidR="00F45610" w:rsidRDefault="00F45610">
      <w:pPr>
        <w:pStyle w:val="BodyText"/>
        <w:rPr>
          <w:sz w:val="20"/>
        </w:rPr>
      </w:pPr>
    </w:p>
    <w:p w:rsidR="00F45610" w:rsidRDefault="008D4F3A">
      <w:pPr>
        <w:pStyle w:val="BodyText"/>
        <w:spacing w:before="11"/>
        <w:rPr>
          <w:sz w:val="22"/>
        </w:rPr>
      </w:pPr>
      <w:r>
        <w:rPr>
          <w:noProof/>
        </w:rPr>
        <w:drawing>
          <wp:anchor distT="0" distB="0" distL="0" distR="0" simplePos="0" relativeHeight="2032" behindDoc="0" locked="0" layoutInCell="1" allowOverlap="1">
            <wp:simplePos x="0" y="0"/>
            <wp:positionH relativeFrom="page">
              <wp:posOffset>1700212</wp:posOffset>
            </wp:positionH>
            <wp:positionV relativeFrom="paragraph">
              <wp:posOffset>192650</wp:posOffset>
            </wp:positionV>
            <wp:extent cx="4389120" cy="1362456"/>
            <wp:effectExtent l="0" t="0" r="0" b="0"/>
            <wp:wrapTopAndBottom/>
            <wp:docPr id="1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png"/>
                    <pic:cNvPicPr/>
                  </pic:nvPicPr>
                  <pic:blipFill>
                    <a:blip r:embed="rId104" cstate="print"/>
                    <a:stretch>
                      <a:fillRect/>
                    </a:stretch>
                  </pic:blipFill>
                  <pic:spPr>
                    <a:xfrm>
                      <a:off x="0" y="0"/>
                      <a:ext cx="4389120" cy="1362456"/>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59" w:line="252" w:lineRule="auto"/>
        <w:ind w:left="110"/>
      </w:pPr>
      <w:r>
        <w:t xml:space="preserve">Figure 4.10: </w:t>
      </w:r>
      <w:bookmarkStart w:id="265" w:name="_bookmark98"/>
      <w:bookmarkEnd w:id="265"/>
      <w:r>
        <w:t>Reprise can generate a wrapper–a cylindrical structure bounding part of an object (a), or an extension–an extrusion from a selected area of the object (b).</w:t>
      </w:r>
    </w:p>
    <w:p w:rsidR="00F45610" w:rsidRDefault="00F45610">
      <w:pPr>
        <w:spacing w:line="252" w:lineRule="auto"/>
        <w:sectPr w:rsidR="00F45610">
          <w:headerReference w:type="default" r:id="rId105"/>
          <w:pgSz w:w="12240" w:h="15840"/>
          <w:pgMar w:top="1120" w:right="1420" w:bottom="1480" w:left="1420" w:header="595" w:footer="1286" w:gutter="0"/>
          <w:cols w:space="720"/>
        </w:sectPr>
      </w:pPr>
    </w:p>
    <w:p w:rsidR="00F45610" w:rsidRDefault="00F45610">
      <w:pPr>
        <w:pStyle w:val="BodyText"/>
        <w:spacing w:before="2"/>
        <w:rPr>
          <w:sz w:val="21"/>
        </w:rPr>
      </w:pPr>
    </w:p>
    <w:p w:rsidR="00F45610" w:rsidRDefault="008D4F3A">
      <w:pPr>
        <w:pStyle w:val="BodyText"/>
        <w:ind w:left="1257"/>
        <w:rPr>
          <w:sz w:val="20"/>
        </w:rPr>
      </w:pPr>
      <w:r>
        <w:rPr>
          <w:noProof/>
          <w:sz w:val="20"/>
        </w:rPr>
        <w:drawing>
          <wp:inline distT="0" distB="0" distL="0" distR="0">
            <wp:extent cx="4389120" cy="4133088"/>
            <wp:effectExtent l="0" t="0" r="0" b="0"/>
            <wp:docPr id="2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pic:cNvPicPr/>
                  </pic:nvPicPr>
                  <pic:blipFill>
                    <a:blip r:embed="rId106" cstate="print"/>
                    <a:stretch>
                      <a:fillRect/>
                    </a:stretch>
                  </pic:blipFill>
                  <pic:spPr>
                    <a:xfrm>
                      <a:off x="0" y="0"/>
                      <a:ext cx="4389120" cy="4133088"/>
                    </a:xfrm>
                    <a:prstGeom prst="rect">
                      <a:avLst/>
                    </a:prstGeom>
                  </pic:spPr>
                </pic:pic>
              </a:graphicData>
            </a:graphic>
          </wp:inline>
        </w:drawing>
      </w:r>
    </w:p>
    <w:p w:rsidR="00F45610" w:rsidRDefault="00F45610">
      <w:pPr>
        <w:pStyle w:val="BodyText"/>
        <w:spacing w:before="6"/>
        <w:rPr>
          <w:sz w:val="15"/>
        </w:rPr>
      </w:pPr>
    </w:p>
    <w:p w:rsidR="00F45610" w:rsidRDefault="008D4F3A">
      <w:pPr>
        <w:pStyle w:val="BodyText"/>
        <w:spacing w:before="60" w:line="252" w:lineRule="auto"/>
        <w:ind w:left="110" w:right="108"/>
        <w:jc w:val="both"/>
      </w:pPr>
      <w:r>
        <w:t xml:space="preserve">Figure 4.11: </w:t>
      </w:r>
      <w:bookmarkStart w:id="266" w:name="_bookmark99"/>
      <w:bookmarkEnd w:id="266"/>
      <w:r>
        <w:t>Besides using sliders, users can also click a button to generate a large set of design variations (ab), from which they can select one that best matches the design they have in mind, and continue to develop it from that model (c).</w:t>
      </w:r>
    </w:p>
    <w:p w:rsidR="00F45610" w:rsidRDefault="00F45610">
      <w:pPr>
        <w:pStyle w:val="BodyText"/>
        <w:rPr>
          <w:sz w:val="20"/>
        </w:rPr>
      </w:pPr>
    </w:p>
    <w:p w:rsidR="00F45610" w:rsidRDefault="00F45610">
      <w:pPr>
        <w:pStyle w:val="BodyText"/>
        <w:rPr>
          <w:sz w:val="20"/>
        </w:rPr>
      </w:pPr>
    </w:p>
    <w:p w:rsidR="00F45610" w:rsidRDefault="008D4F3A">
      <w:pPr>
        <w:pStyle w:val="BodyText"/>
        <w:rPr>
          <w:sz w:val="22"/>
        </w:rPr>
      </w:pPr>
      <w:r>
        <w:rPr>
          <w:noProof/>
        </w:rPr>
        <w:drawing>
          <wp:anchor distT="0" distB="0" distL="0" distR="0" simplePos="0" relativeHeight="2056" behindDoc="0" locked="0" layoutInCell="1" allowOverlap="1">
            <wp:simplePos x="0" y="0"/>
            <wp:positionH relativeFrom="page">
              <wp:posOffset>1700212</wp:posOffset>
            </wp:positionH>
            <wp:positionV relativeFrom="paragraph">
              <wp:posOffset>185611</wp:posOffset>
            </wp:positionV>
            <wp:extent cx="4389119" cy="1353312"/>
            <wp:effectExtent l="0" t="0" r="0" b="0"/>
            <wp:wrapTopAndBottom/>
            <wp:docPr id="2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107" cstate="print"/>
                    <a:stretch>
                      <a:fillRect/>
                    </a:stretch>
                  </pic:blipFill>
                  <pic:spPr>
                    <a:xfrm>
                      <a:off x="0" y="0"/>
                      <a:ext cx="4389119" cy="1353312"/>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59" w:line="252" w:lineRule="auto"/>
        <w:ind w:left="110"/>
      </w:pPr>
      <w:r>
        <w:t xml:space="preserve">Figure 4.12: </w:t>
      </w:r>
      <w:bookmarkStart w:id="267" w:name="_bookmark100"/>
      <w:bookmarkEnd w:id="267"/>
      <w:r>
        <w:t xml:space="preserve">Reprise provides a simple technique to split an adaptation in halves so an object, such as this fork, can be put inside a wrapper (Figure </w:t>
      </w:r>
      <w:hyperlink w:anchor="_bookmark116" w:history="1">
        <w:r>
          <w:t>4.17a).</w:t>
        </w:r>
      </w:hyperlink>
    </w:p>
    <w:p w:rsidR="00F45610" w:rsidRDefault="00F45610">
      <w:pPr>
        <w:pStyle w:val="BodyText"/>
      </w:pPr>
    </w:p>
    <w:p w:rsidR="00F45610" w:rsidRDefault="00F45610">
      <w:pPr>
        <w:pStyle w:val="BodyText"/>
      </w:pPr>
    </w:p>
    <w:p w:rsidR="00F45610" w:rsidRDefault="008D4F3A">
      <w:pPr>
        <w:pStyle w:val="BodyText"/>
        <w:spacing w:before="175" w:line="252" w:lineRule="auto"/>
        <w:ind w:left="110" w:right="105"/>
      </w:pPr>
      <w:proofErr w:type="spellStart"/>
      <w:proofErr w:type="gramStart"/>
      <w:r>
        <w:t>tations</w:t>
      </w:r>
      <w:proofErr w:type="spellEnd"/>
      <w:proofErr w:type="gramEnd"/>
      <w:r>
        <w:t xml:space="preserve">, such as a phone’s screen. Reprise allows a user to specify which part of the object should be excluded when generating adaptations. As shown in Figure </w:t>
      </w:r>
      <w:hyperlink w:anchor="_bookmark106" w:history="1">
        <w:r>
          <w:t>4.15a,</w:t>
        </w:r>
      </w:hyperlink>
      <w:r>
        <w:t xml:space="preserve"> the phone’s screen</w:t>
      </w:r>
    </w:p>
    <w:p w:rsidR="00F45610" w:rsidRDefault="00F45610">
      <w:pPr>
        <w:spacing w:line="252" w:lineRule="auto"/>
        <w:sectPr w:rsidR="00F45610">
          <w:pgSz w:w="12240" w:h="15840"/>
          <w:pgMar w:top="1120" w:right="1420" w:bottom="1480" w:left="1420" w:header="595" w:footer="1286" w:gutter="0"/>
          <w:cols w:space="720"/>
        </w:sectPr>
      </w:pPr>
    </w:p>
    <w:p w:rsidR="00F45610" w:rsidRDefault="00F45610">
      <w:pPr>
        <w:pStyle w:val="BodyText"/>
        <w:spacing w:before="4"/>
        <w:rPr>
          <w:sz w:val="26"/>
        </w:rPr>
      </w:pPr>
    </w:p>
    <w:p w:rsidR="00F45610" w:rsidRDefault="008D4F3A">
      <w:pPr>
        <w:pStyle w:val="BodyText"/>
        <w:ind w:left="1257"/>
        <w:rPr>
          <w:sz w:val="20"/>
        </w:rPr>
      </w:pPr>
      <w:r>
        <w:rPr>
          <w:noProof/>
          <w:sz w:val="20"/>
        </w:rPr>
        <w:drawing>
          <wp:inline distT="0" distB="0" distL="0" distR="0">
            <wp:extent cx="4389120" cy="2761488"/>
            <wp:effectExtent l="0" t="0" r="0" b="0"/>
            <wp:docPr id="2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108" cstate="print"/>
                    <a:stretch>
                      <a:fillRect/>
                    </a:stretch>
                  </pic:blipFill>
                  <pic:spPr>
                    <a:xfrm>
                      <a:off x="0" y="0"/>
                      <a:ext cx="4389120" cy="2761488"/>
                    </a:xfrm>
                    <a:prstGeom prst="rect">
                      <a:avLst/>
                    </a:prstGeom>
                  </pic:spPr>
                </pic:pic>
              </a:graphicData>
            </a:graphic>
          </wp:inline>
        </w:drawing>
      </w:r>
    </w:p>
    <w:p w:rsidR="00F45610" w:rsidRDefault="00F45610">
      <w:pPr>
        <w:pStyle w:val="BodyText"/>
        <w:spacing w:before="3"/>
        <w:rPr>
          <w:sz w:val="16"/>
        </w:rPr>
      </w:pPr>
    </w:p>
    <w:p w:rsidR="00F45610" w:rsidRDefault="008D4F3A">
      <w:pPr>
        <w:pStyle w:val="BodyText"/>
        <w:spacing w:before="60" w:line="252" w:lineRule="auto"/>
        <w:ind w:left="110" w:right="108"/>
        <w:jc w:val="both"/>
      </w:pPr>
      <w:r>
        <w:t xml:space="preserve">Figure 4.13: </w:t>
      </w:r>
      <w:bookmarkStart w:id="268" w:name="_bookmark101"/>
      <w:bookmarkEnd w:id="268"/>
      <w:r>
        <w:t>A pipe clamp, provided by Reprise, attaches the generated stand (a) to the object. Clicking on the object places the pipe (b). Another stroke cuts it open and adds a pair of clamps (cd).</w:t>
      </w:r>
    </w:p>
    <w:p w:rsidR="00F45610" w:rsidRDefault="00F45610">
      <w:pPr>
        <w:pStyle w:val="BodyText"/>
        <w:rPr>
          <w:sz w:val="20"/>
        </w:rPr>
      </w:pPr>
    </w:p>
    <w:p w:rsidR="00F45610" w:rsidRDefault="00F45610">
      <w:pPr>
        <w:pStyle w:val="BodyText"/>
        <w:rPr>
          <w:sz w:val="20"/>
        </w:rPr>
      </w:pPr>
    </w:p>
    <w:p w:rsidR="00F45610" w:rsidRDefault="008D4F3A">
      <w:pPr>
        <w:pStyle w:val="BodyText"/>
        <w:spacing w:before="8"/>
        <w:rPr>
          <w:sz w:val="12"/>
        </w:rPr>
      </w:pPr>
      <w:r>
        <w:rPr>
          <w:noProof/>
        </w:rPr>
        <w:drawing>
          <wp:anchor distT="0" distB="0" distL="0" distR="0" simplePos="0" relativeHeight="2080" behindDoc="0" locked="0" layoutInCell="1" allowOverlap="1">
            <wp:simplePos x="0" y="0"/>
            <wp:positionH relativeFrom="page">
              <wp:posOffset>1700212</wp:posOffset>
            </wp:positionH>
            <wp:positionV relativeFrom="paragraph">
              <wp:posOffset>117742</wp:posOffset>
            </wp:positionV>
            <wp:extent cx="4389120" cy="1353312"/>
            <wp:effectExtent l="0" t="0" r="0" b="0"/>
            <wp:wrapTopAndBottom/>
            <wp:docPr id="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png"/>
                    <pic:cNvPicPr/>
                  </pic:nvPicPr>
                  <pic:blipFill>
                    <a:blip r:embed="rId109" cstate="print"/>
                    <a:stretch>
                      <a:fillRect/>
                    </a:stretch>
                  </pic:blipFill>
                  <pic:spPr>
                    <a:xfrm>
                      <a:off x="0" y="0"/>
                      <a:ext cx="4389120" cy="1353312"/>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60" w:line="252" w:lineRule="auto"/>
        <w:ind w:left="110"/>
      </w:pPr>
      <w:r>
        <w:t xml:space="preserve">Figure 4.14: </w:t>
      </w:r>
      <w:bookmarkStart w:id="269" w:name="_bookmark102"/>
      <w:bookmarkEnd w:id="269"/>
      <w:r>
        <w:t>Beams can further support the object for an adaptation. To generate one, simply select a point on the object and another point on the adaptation.</w:t>
      </w:r>
    </w:p>
    <w:p w:rsidR="00F45610" w:rsidRDefault="00F45610">
      <w:pPr>
        <w:pStyle w:val="BodyText"/>
      </w:pPr>
    </w:p>
    <w:p w:rsidR="00F45610" w:rsidRDefault="00F45610">
      <w:pPr>
        <w:pStyle w:val="BodyText"/>
        <w:spacing w:before="4"/>
        <w:rPr>
          <w:sz w:val="33"/>
        </w:rPr>
      </w:pPr>
    </w:p>
    <w:p w:rsidR="00F45610" w:rsidRDefault="008D4F3A">
      <w:pPr>
        <w:pStyle w:val="BodyText"/>
        <w:spacing w:before="1" w:line="252" w:lineRule="auto"/>
        <w:ind w:left="110" w:right="98"/>
      </w:pPr>
      <w:proofErr w:type="gramStart"/>
      <w:r>
        <w:t>is</w:t>
      </w:r>
      <w:proofErr w:type="gramEnd"/>
      <w:r>
        <w:rPr>
          <w:spacing w:val="-7"/>
        </w:rPr>
        <w:t xml:space="preserve"> </w:t>
      </w:r>
      <w:r>
        <w:t>marked</w:t>
      </w:r>
      <w:r>
        <w:rPr>
          <w:spacing w:val="-7"/>
        </w:rPr>
        <w:t xml:space="preserve"> </w:t>
      </w:r>
      <w:r>
        <w:t>as</w:t>
      </w:r>
      <w:r>
        <w:rPr>
          <w:spacing w:val="-7"/>
        </w:rPr>
        <w:t xml:space="preserve"> </w:t>
      </w:r>
      <w:r>
        <w:t>inaccessible</w:t>
      </w:r>
      <w:r>
        <w:rPr>
          <w:spacing w:val="-7"/>
        </w:rPr>
        <w:t xml:space="preserve"> </w:t>
      </w:r>
      <w:r>
        <w:t>(red),</w:t>
      </w:r>
      <w:r>
        <w:rPr>
          <w:spacing w:val="-7"/>
        </w:rPr>
        <w:t xml:space="preserve"> </w:t>
      </w:r>
      <w:r>
        <w:t>and</w:t>
      </w:r>
      <w:r>
        <w:rPr>
          <w:spacing w:val="-7"/>
        </w:rPr>
        <w:t xml:space="preserve"> </w:t>
      </w:r>
      <w:r>
        <w:t>accordingly</w:t>
      </w:r>
      <w:r>
        <w:rPr>
          <w:spacing w:val="-7"/>
        </w:rPr>
        <w:t xml:space="preserve"> </w:t>
      </w:r>
      <w:r>
        <w:t>the</w:t>
      </w:r>
      <w:r>
        <w:rPr>
          <w:spacing w:val="-7"/>
        </w:rPr>
        <w:t xml:space="preserve"> </w:t>
      </w:r>
      <w:r>
        <w:t>generated</w:t>
      </w:r>
      <w:r>
        <w:rPr>
          <w:spacing w:val="-7"/>
        </w:rPr>
        <w:t xml:space="preserve"> </w:t>
      </w:r>
      <w:r>
        <w:t>handle</w:t>
      </w:r>
      <w:r>
        <w:rPr>
          <w:spacing w:val="-7"/>
        </w:rPr>
        <w:t xml:space="preserve"> </w:t>
      </w:r>
      <w:r>
        <w:t>avoids</w:t>
      </w:r>
      <w:r>
        <w:rPr>
          <w:spacing w:val="-7"/>
        </w:rPr>
        <w:t xml:space="preserve"> </w:t>
      </w:r>
      <w:r>
        <w:t>covering</w:t>
      </w:r>
      <w:r>
        <w:rPr>
          <w:spacing w:val="-7"/>
        </w:rPr>
        <w:t xml:space="preserve"> </w:t>
      </w:r>
      <w:r>
        <w:t>the</w:t>
      </w:r>
      <w:r>
        <w:rPr>
          <w:spacing w:val="-7"/>
        </w:rPr>
        <w:t xml:space="preserve"> </w:t>
      </w:r>
      <w:r>
        <w:t>screen area (Figure</w:t>
      </w:r>
      <w:r>
        <w:rPr>
          <w:spacing w:val="-9"/>
        </w:rPr>
        <w:t xml:space="preserve"> </w:t>
      </w:r>
      <w:hyperlink w:anchor="_bookmark106" w:history="1">
        <w:r>
          <w:t>4.15b).</w:t>
        </w:r>
      </w:hyperlink>
    </w:p>
    <w:p w:rsidR="00F45610" w:rsidRDefault="00F45610">
      <w:pPr>
        <w:pStyle w:val="BodyText"/>
      </w:pPr>
    </w:p>
    <w:p w:rsidR="00F45610" w:rsidRDefault="008D4F3A">
      <w:pPr>
        <w:pStyle w:val="Heading3"/>
        <w:numPr>
          <w:ilvl w:val="2"/>
          <w:numId w:val="5"/>
        </w:numPr>
        <w:tabs>
          <w:tab w:val="left" w:pos="971"/>
        </w:tabs>
        <w:spacing w:before="180"/>
        <w:ind w:hanging="860"/>
      </w:pPr>
      <w:bookmarkStart w:id="270" w:name="4.3.5_Implementation,_Measurement_and_Fa"/>
      <w:bookmarkStart w:id="271" w:name="_bookmark103"/>
      <w:bookmarkEnd w:id="270"/>
      <w:bookmarkEnd w:id="271"/>
      <w:r>
        <w:t>Implementation</w:t>
      </w:r>
      <w:proofErr w:type="gramStart"/>
      <w:r>
        <w:t>,  Measurement</w:t>
      </w:r>
      <w:proofErr w:type="gramEnd"/>
      <w:r>
        <w:t xml:space="preserve">  and</w:t>
      </w:r>
      <w:r>
        <w:rPr>
          <w:spacing w:val="-16"/>
        </w:rPr>
        <w:t xml:space="preserve"> </w:t>
      </w:r>
      <w:r>
        <w:t>Fabrication</w:t>
      </w:r>
    </w:p>
    <w:p w:rsidR="00F45610" w:rsidRDefault="008D4F3A">
      <w:pPr>
        <w:pStyle w:val="BodyText"/>
        <w:spacing w:before="174" w:line="252" w:lineRule="auto"/>
        <w:ind w:left="110" w:right="105"/>
      </w:pPr>
      <w:r>
        <w:t>Reprise was implemented using JavaScript with three.js</w:t>
      </w:r>
      <w:hyperlink w:anchor="_bookmark104" w:history="1">
        <w:r>
          <w:rPr>
            <w:position w:val="9"/>
            <w:sz w:val="16"/>
          </w:rPr>
          <w:t>5</w:t>
        </w:r>
      </w:hyperlink>
      <w:r>
        <w:rPr>
          <w:position w:val="9"/>
          <w:sz w:val="16"/>
        </w:rPr>
        <w:t xml:space="preserve"> </w:t>
      </w:r>
      <w:r>
        <w:t xml:space="preserve">and </w:t>
      </w:r>
      <w:proofErr w:type="spellStart"/>
      <w:r>
        <w:t>OpenJSCAD</w:t>
      </w:r>
      <w:proofErr w:type="spellEnd"/>
      <w:r>
        <w:fldChar w:fldCharType="begin"/>
      </w:r>
      <w:r>
        <w:instrText xml:space="preserve"> HYPERLINK \l "_bookmark105" </w:instrText>
      </w:r>
      <w:r>
        <w:fldChar w:fldCharType="separate"/>
      </w:r>
      <w:r>
        <w:rPr>
          <w:position w:val="9"/>
          <w:sz w:val="16"/>
        </w:rPr>
        <w:t>6</w:t>
      </w:r>
      <w:r>
        <w:rPr>
          <w:position w:val="9"/>
          <w:sz w:val="16"/>
        </w:rPr>
        <w:fldChar w:fldCharType="end"/>
      </w:r>
      <w:r>
        <w:t>. The tool can run readily inside a modern browser.  Reprise curates a 3D model repository of common household</w:t>
      </w:r>
    </w:p>
    <w:p w:rsidR="00F45610" w:rsidRDefault="008D4F3A">
      <w:pPr>
        <w:spacing w:before="214" w:line="242" w:lineRule="exact"/>
        <w:ind w:left="388"/>
        <w:rPr>
          <w:sz w:val="20"/>
        </w:rPr>
      </w:pPr>
      <w:r>
        <w:rPr>
          <w:w w:val="160"/>
          <w:position w:val="7"/>
          <w:sz w:val="14"/>
        </w:rPr>
        <w:t>5</w:t>
      </w:r>
      <w:bookmarkStart w:id="272" w:name="_bookmark104"/>
      <w:bookmarkStart w:id="273" w:name="_bookmark105"/>
      <w:bookmarkEnd w:id="272"/>
      <w:bookmarkEnd w:id="273"/>
      <w:r>
        <w:fldChar w:fldCharType="begin"/>
      </w:r>
      <w:r>
        <w:instrText xml:space="preserve"> HYPERLINK "http://threejs.org/" \h </w:instrText>
      </w:r>
      <w:r>
        <w:fldChar w:fldCharType="separate"/>
      </w:r>
      <w:r>
        <w:rPr>
          <w:w w:val="160"/>
          <w:sz w:val="20"/>
        </w:rPr>
        <w:t>http://threejs.org/</w:t>
      </w:r>
      <w:r>
        <w:rPr>
          <w:w w:val="160"/>
          <w:sz w:val="20"/>
        </w:rPr>
        <w:fldChar w:fldCharType="end"/>
      </w:r>
    </w:p>
    <w:p w:rsidR="00F45610" w:rsidRDefault="008D4F3A">
      <w:pPr>
        <w:spacing w:line="242" w:lineRule="exact"/>
        <w:ind w:left="388"/>
        <w:rPr>
          <w:sz w:val="20"/>
        </w:rPr>
      </w:pPr>
      <w:r>
        <w:rPr>
          <w:w w:val="150"/>
          <w:position w:val="7"/>
          <w:sz w:val="14"/>
        </w:rPr>
        <w:t>6</w:t>
      </w:r>
      <w:hyperlink r:id="rId110">
        <w:r>
          <w:rPr>
            <w:w w:val="150"/>
            <w:sz w:val="20"/>
          </w:rPr>
          <w:t>http://openjscad.org/</w:t>
        </w:r>
      </w:hyperlink>
    </w:p>
    <w:p w:rsidR="00F45610" w:rsidRDefault="00F45610">
      <w:pPr>
        <w:spacing w:line="242" w:lineRule="exact"/>
        <w:rPr>
          <w:sz w:val="20"/>
        </w:rPr>
        <w:sectPr w:rsidR="00F45610">
          <w:pgSz w:w="12240" w:h="15840"/>
          <w:pgMar w:top="1120" w:right="1420" w:bottom="1480" w:left="1420" w:header="595" w:footer="1286" w:gutter="0"/>
          <w:cols w:space="720"/>
        </w:sectPr>
      </w:pPr>
    </w:p>
    <w:p w:rsidR="00F45610" w:rsidRDefault="00F45610">
      <w:pPr>
        <w:pStyle w:val="BodyText"/>
        <w:spacing w:before="7"/>
      </w:pPr>
    </w:p>
    <w:p w:rsidR="00F45610" w:rsidRDefault="008D4F3A">
      <w:pPr>
        <w:pStyle w:val="BodyText"/>
        <w:ind w:left="1257"/>
        <w:rPr>
          <w:sz w:val="20"/>
        </w:rPr>
      </w:pPr>
      <w:r>
        <w:rPr>
          <w:noProof/>
          <w:sz w:val="20"/>
        </w:rPr>
        <w:drawing>
          <wp:inline distT="0" distB="0" distL="0" distR="0">
            <wp:extent cx="4389119" cy="1353311"/>
            <wp:effectExtent l="0" t="0" r="0" b="0"/>
            <wp:docPr id="2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png"/>
                    <pic:cNvPicPr/>
                  </pic:nvPicPr>
                  <pic:blipFill>
                    <a:blip r:embed="rId111" cstate="print"/>
                    <a:stretch>
                      <a:fillRect/>
                    </a:stretch>
                  </pic:blipFill>
                  <pic:spPr>
                    <a:xfrm>
                      <a:off x="0" y="0"/>
                      <a:ext cx="4389119" cy="1353311"/>
                    </a:xfrm>
                    <a:prstGeom prst="rect">
                      <a:avLst/>
                    </a:prstGeom>
                  </pic:spPr>
                </pic:pic>
              </a:graphicData>
            </a:graphic>
          </wp:inline>
        </w:drawing>
      </w:r>
    </w:p>
    <w:p w:rsidR="00F45610" w:rsidRDefault="00F45610">
      <w:pPr>
        <w:pStyle w:val="BodyText"/>
        <w:rPr>
          <w:sz w:val="17"/>
        </w:rPr>
      </w:pPr>
    </w:p>
    <w:p w:rsidR="00F45610" w:rsidRDefault="008D4F3A">
      <w:pPr>
        <w:pStyle w:val="BodyText"/>
        <w:spacing w:before="59" w:line="252" w:lineRule="auto"/>
        <w:ind w:left="110" w:right="100"/>
      </w:pPr>
      <w:r>
        <w:t>Figure</w:t>
      </w:r>
      <w:r>
        <w:rPr>
          <w:spacing w:val="-17"/>
        </w:rPr>
        <w:t xml:space="preserve"> </w:t>
      </w:r>
      <w:r>
        <w:t>4.15:</w:t>
      </w:r>
      <w:r>
        <w:rPr>
          <w:spacing w:val="2"/>
        </w:rPr>
        <w:t xml:space="preserve"> </w:t>
      </w:r>
      <w:bookmarkStart w:id="274" w:name="_bookmark106"/>
      <w:bookmarkEnd w:id="274"/>
      <w:r>
        <w:t>As</w:t>
      </w:r>
      <w:r>
        <w:rPr>
          <w:spacing w:val="-17"/>
        </w:rPr>
        <w:t xml:space="preserve"> </w:t>
      </w:r>
      <w:r>
        <w:t>the</w:t>
      </w:r>
      <w:r>
        <w:rPr>
          <w:spacing w:val="-17"/>
        </w:rPr>
        <w:t xml:space="preserve"> </w:t>
      </w:r>
      <w:r>
        <w:t>phone’s</w:t>
      </w:r>
      <w:r>
        <w:rPr>
          <w:spacing w:val="-17"/>
        </w:rPr>
        <w:t xml:space="preserve"> </w:t>
      </w:r>
      <w:r>
        <w:t>screen</w:t>
      </w:r>
      <w:r>
        <w:rPr>
          <w:spacing w:val="-17"/>
        </w:rPr>
        <w:t xml:space="preserve"> </w:t>
      </w:r>
      <w:r>
        <w:t>is</w:t>
      </w:r>
      <w:r>
        <w:rPr>
          <w:spacing w:val="-17"/>
        </w:rPr>
        <w:t xml:space="preserve"> </w:t>
      </w:r>
      <w:r>
        <w:t>marked</w:t>
      </w:r>
      <w:r>
        <w:rPr>
          <w:spacing w:val="-17"/>
        </w:rPr>
        <w:t xml:space="preserve"> </w:t>
      </w:r>
      <w:r>
        <w:t>as</w:t>
      </w:r>
      <w:r>
        <w:rPr>
          <w:spacing w:val="-17"/>
        </w:rPr>
        <w:t xml:space="preserve"> </w:t>
      </w:r>
      <w:r>
        <w:t>inaccessible</w:t>
      </w:r>
      <w:r>
        <w:rPr>
          <w:spacing w:val="-17"/>
        </w:rPr>
        <w:t xml:space="preserve"> </w:t>
      </w:r>
      <w:r>
        <w:t>(red)</w:t>
      </w:r>
      <w:r>
        <w:rPr>
          <w:spacing w:val="-17"/>
        </w:rPr>
        <w:t xml:space="preserve"> </w:t>
      </w:r>
      <w:r>
        <w:t>by</w:t>
      </w:r>
      <w:r>
        <w:rPr>
          <w:spacing w:val="-17"/>
        </w:rPr>
        <w:t xml:space="preserve"> </w:t>
      </w:r>
      <w:r>
        <w:t>an</w:t>
      </w:r>
      <w:r>
        <w:rPr>
          <w:spacing w:val="-17"/>
        </w:rPr>
        <w:t xml:space="preserve"> </w:t>
      </w:r>
      <w:r>
        <w:t>adaptation,</w:t>
      </w:r>
      <w:r>
        <w:rPr>
          <w:spacing w:val="-15"/>
        </w:rPr>
        <w:t xml:space="preserve"> </w:t>
      </w:r>
      <w:r>
        <w:t>the</w:t>
      </w:r>
      <w:r>
        <w:rPr>
          <w:spacing w:val="-17"/>
        </w:rPr>
        <w:t xml:space="preserve"> </w:t>
      </w:r>
      <w:r>
        <w:t>generated handle avoids covering that</w:t>
      </w:r>
      <w:r>
        <w:rPr>
          <w:spacing w:val="-33"/>
        </w:rPr>
        <w:t xml:space="preserve"> </w:t>
      </w:r>
      <w:r>
        <w:t>area.</w:t>
      </w:r>
    </w:p>
    <w:p w:rsidR="00F45610" w:rsidRDefault="00F45610">
      <w:pPr>
        <w:pStyle w:val="BodyText"/>
      </w:pPr>
    </w:p>
    <w:p w:rsidR="00F45610" w:rsidRDefault="00F45610">
      <w:pPr>
        <w:pStyle w:val="BodyText"/>
      </w:pPr>
    </w:p>
    <w:p w:rsidR="00F45610" w:rsidRDefault="008D4F3A">
      <w:pPr>
        <w:pStyle w:val="BodyText"/>
        <w:spacing w:before="170" w:line="252" w:lineRule="auto"/>
        <w:ind w:left="110" w:right="32"/>
      </w:pPr>
      <w:proofErr w:type="gramStart"/>
      <w:r>
        <w:t>items</w:t>
      </w:r>
      <w:proofErr w:type="gramEnd"/>
      <w:r>
        <w:t xml:space="preserve"> and hand tools; alternatively, it also uses </w:t>
      </w:r>
      <w:proofErr w:type="spellStart"/>
      <w:r>
        <w:t>Skanect</w:t>
      </w:r>
      <w:proofErr w:type="spellEnd"/>
      <w:r>
        <w:fldChar w:fldCharType="begin"/>
      </w:r>
      <w:r>
        <w:instrText xml:space="preserve"> HYPERLINK \l "_bookmark108" </w:instrText>
      </w:r>
      <w:r>
        <w:fldChar w:fldCharType="separate"/>
      </w:r>
      <w:r>
        <w:rPr>
          <w:position w:val="9"/>
          <w:sz w:val="16"/>
        </w:rPr>
        <w:t>7</w:t>
      </w:r>
      <w:r>
        <w:rPr>
          <w:position w:val="9"/>
          <w:sz w:val="16"/>
        </w:rPr>
        <w:fldChar w:fldCharType="end"/>
      </w:r>
      <w:r>
        <w:rPr>
          <w:position w:val="9"/>
          <w:sz w:val="16"/>
        </w:rPr>
        <w:t xml:space="preserve"> </w:t>
      </w:r>
      <w:r>
        <w:t xml:space="preserve">and the </w:t>
      </w:r>
      <w:proofErr w:type="spellStart"/>
      <w:r>
        <w:t>Makerbot</w:t>
      </w:r>
      <w:proofErr w:type="spellEnd"/>
      <w:r>
        <w:t xml:space="preserve"> Digitizer </w:t>
      </w:r>
      <w:hyperlink w:anchor="_bookmark109" w:history="1">
        <w:r>
          <w:rPr>
            <w:position w:val="9"/>
            <w:sz w:val="16"/>
          </w:rPr>
          <w:t>8</w:t>
        </w:r>
      </w:hyperlink>
      <w:r>
        <w:rPr>
          <w:position w:val="9"/>
          <w:sz w:val="16"/>
        </w:rPr>
        <w:t xml:space="preserve"> </w:t>
      </w:r>
      <w:r>
        <w:t xml:space="preserve">for digital- </w:t>
      </w:r>
      <w:proofErr w:type="spellStart"/>
      <w:r>
        <w:t>izing</w:t>
      </w:r>
      <w:proofErr w:type="spellEnd"/>
      <w:r>
        <w:t xml:space="preserve"> objects. The spray bottle in Figure </w:t>
      </w:r>
      <w:hyperlink w:anchor="_bookmark94" w:history="1">
        <w:r>
          <w:t>4.8</w:t>
        </w:r>
      </w:hyperlink>
      <w:r>
        <w:t xml:space="preserve"> was scanned using the </w:t>
      </w:r>
      <w:proofErr w:type="spellStart"/>
      <w:r>
        <w:t>Skanect</w:t>
      </w:r>
      <w:proofErr w:type="spellEnd"/>
      <w:r>
        <w:t xml:space="preserve"> system.</w:t>
      </w:r>
    </w:p>
    <w:p w:rsidR="00F45610" w:rsidRDefault="008D4F3A">
      <w:pPr>
        <w:pStyle w:val="BodyText"/>
        <w:spacing w:before="49" w:line="247" w:lineRule="auto"/>
        <w:ind w:left="110" w:right="107" w:firstLine="351"/>
        <w:jc w:val="both"/>
      </w:pPr>
      <w:r>
        <w:t xml:space="preserve">For some adaptations, users might need to measure the hand or finger sizes of the person. Reprise comes with a simple measuring tool (Figure </w:t>
      </w:r>
      <w:hyperlink w:anchor="_bookmark107" w:history="1">
        <w:r>
          <w:t>4.16)</w:t>
        </w:r>
      </w:hyperlink>
      <w:r>
        <w:t xml:space="preserve"> that can be printed (and cut) on a piece of paper, or made with a laser cutter. The hand measuring part is based on a method for determining the size for a golf glove</w:t>
      </w:r>
      <w:hyperlink w:anchor="_bookmark110" w:history="1">
        <w:r>
          <w:rPr>
            <w:position w:val="9"/>
            <w:sz w:val="16"/>
          </w:rPr>
          <w:t>9</w:t>
        </w:r>
      </w:hyperlink>
      <w:r>
        <w:t>. The finger part is based-on standard ring-size metrics.</w:t>
      </w:r>
    </w:p>
    <w:p w:rsidR="00F45610" w:rsidRDefault="00F45610">
      <w:pPr>
        <w:pStyle w:val="BodyText"/>
        <w:rPr>
          <w:sz w:val="20"/>
        </w:rPr>
      </w:pPr>
    </w:p>
    <w:p w:rsidR="00F45610" w:rsidRDefault="008D4F3A">
      <w:pPr>
        <w:pStyle w:val="BodyText"/>
        <w:spacing w:before="7"/>
        <w:rPr>
          <w:sz w:val="29"/>
        </w:rPr>
      </w:pPr>
      <w:r>
        <w:rPr>
          <w:noProof/>
        </w:rPr>
        <w:drawing>
          <wp:anchor distT="0" distB="0" distL="0" distR="0" simplePos="0" relativeHeight="2104" behindDoc="0" locked="0" layoutInCell="1" allowOverlap="1">
            <wp:simplePos x="0" y="0"/>
            <wp:positionH relativeFrom="page">
              <wp:posOffset>1263027</wp:posOffset>
            </wp:positionH>
            <wp:positionV relativeFrom="paragraph">
              <wp:posOffset>241284</wp:posOffset>
            </wp:positionV>
            <wp:extent cx="5257800" cy="2256472"/>
            <wp:effectExtent l="0" t="0" r="0" b="0"/>
            <wp:wrapTopAndBottom/>
            <wp:docPr id="3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png"/>
                    <pic:cNvPicPr/>
                  </pic:nvPicPr>
                  <pic:blipFill>
                    <a:blip r:embed="rId112" cstate="print"/>
                    <a:stretch>
                      <a:fillRect/>
                    </a:stretch>
                  </pic:blipFill>
                  <pic:spPr>
                    <a:xfrm>
                      <a:off x="0" y="0"/>
                      <a:ext cx="5257800" cy="2256472"/>
                    </a:xfrm>
                    <a:prstGeom prst="rect">
                      <a:avLst/>
                    </a:prstGeom>
                  </pic:spPr>
                </pic:pic>
              </a:graphicData>
            </a:graphic>
          </wp:anchor>
        </w:drawing>
      </w:r>
    </w:p>
    <w:p w:rsidR="00F45610" w:rsidRDefault="00F45610">
      <w:pPr>
        <w:pStyle w:val="BodyText"/>
        <w:spacing w:before="7"/>
        <w:rPr>
          <w:sz w:val="14"/>
        </w:rPr>
      </w:pPr>
    </w:p>
    <w:p w:rsidR="00F45610" w:rsidRDefault="008D4F3A">
      <w:pPr>
        <w:pStyle w:val="BodyText"/>
        <w:spacing w:before="59" w:line="252" w:lineRule="auto"/>
        <w:ind w:left="110"/>
      </w:pPr>
      <w:r>
        <w:t xml:space="preserve">Figure 4.16: </w:t>
      </w:r>
      <w:bookmarkStart w:id="275" w:name="_bookmark107"/>
      <w:bookmarkEnd w:id="275"/>
      <w:r>
        <w:t>Reprise also provides an SVG file for making a measuring tool for adaptations that require fitting users’ hand or fingers. This one shown above was laser cut.</w:t>
      </w:r>
    </w:p>
    <w:p w:rsidR="00F45610" w:rsidRDefault="00F45610">
      <w:pPr>
        <w:pStyle w:val="BodyText"/>
      </w:pPr>
    </w:p>
    <w:p w:rsidR="00F45610" w:rsidRDefault="00F45610">
      <w:pPr>
        <w:pStyle w:val="BodyText"/>
      </w:pPr>
    </w:p>
    <w:p w:rsidR="00F45610" w:rsidRDefault="008D4F3A">
      <w:pPr>
        <w:pStyle w:val="BodyText"/>
        <w:spacing w:before="164"/>
        <w:ind w:left="461"/>
      </w:pPr>
      <w:r>
        <w:t xml:space="preserve">For fabrication, we used material </w:t>
      </w:r>
      <w:proofErr w:type="gramStart"/>
      <w:r>
        <w:t>with various softness,</w:t>
      </w:r>
      <w:proofErr w:type="gramEnd"/>
      <w:r>
        <w:t xml:space="preserve"> ranging from regular PLA, to Semi-</w:t>
      </w:r>
    </w:p>
    <w:p w:rsidR="00F45610" w:rsidRDefault="00F45610">
      <w:pPr>
        <w:pStyle w:val="BodyText"/>
        <w:spacing w:before="2"/>
        <w:rPr>
          <w:sz w:val="33"/>
        </w:rPr>
      </w:pPr>
    </w:p>
    <w:p w:rsidR="00F45610" w:rsidRDefault="008D4F3A">
      <w:pPr>
        <w:spacing w:line="242" w:lineRule="exact"/>
        <w:ind w:left="388"/>
        <w:rPr>
          <w:sz w:val="20"/>
        </w:rPr>
      </w:pPr>
      <w:r>
        <w:rPr>
          <w:w w:val="150"/>
          <w:position w:val="7"/>
          <w:sz w:val="14"/>
        </w:rPr>
        <w:t>7</w:t>
      </w:r>
      <w:bookmarkStart w:id="276" w:name="_bookmark108"/>
      <w:bookmarkStart w:id="277" w:name="_bookmark109"/>
      <w:bookmarkEnd w:id="276"/>
      <w:bookmarkEnd w:id="277"/>
      <w:r>
        <w:fldChar w:fldCharType="begin"/>
      </w:r>
      <w:r>
        <w:instrText xml:space="preserve"> HYPERLINK "http://skanect.occipital.com/" \h </w:instrText>
      </w:r>
      <w:r>
        <w:fldChar w:fldCharType="separate"/>
      </w:r>
      <w:r>
        <w:rPr>
          <w:w w:val="150"/>
          <w:sz w:val="20"/>
        </w:rPr>
        <w:t>http://skanect.occipital.com/</w:t>
      </w:r>
      <w:r>
        <w:rPr>
          <w:w w:val="150"/>
          <w:sz w:val="20"/>
        </w:rPr>
        <w:fldChar w:fldCharType="end"/>
      </w:r>
    </w:p>
    <w:p w:rsidR="00F45610" w:rsidRDefault="008D4F3A">
      <w:pPr>
        <w:spacing w:before="6" w:line="240" w:lineRule="exact"/>
        <w:ind w:left="388" w:right="1012"/>
        <w:rPr>
          <w:sz w:val="20"/>
        </w:rPr>
      </w:pPr>
      <w:r>
        <w:rPr>
          <w:w w:val="140"/>
          <w:position w:val="7"/>
          <w:sz w:val="14"/>
        </w:rPr>
        <w:t>8</w:t>
      </w:r>
      <w:bookmarkStart w:id="278" w:name="_bookmark110"/>
      <w:bookmarkEnd w:id="278"/>
      <w:r>
        <w:fldChar w:fldCharType="begin"/>
      </w:r>
      <w:r>
        <w:instrText xml:space="preserve"> HYPERLINK "http://store.makerbot.com/digitizer" \h </w:instrText>
      </w:r>
      <w:r>
        <w:fldChar w:fldCharType="separate"/>
      </w:r>
      <w:r>
        <w:rPr>
          <w:w w:val="140"/>
          <w:sz w:val="20"/>
        </w:rPr>
        <w:t>http://store.makerbot.com/digitizer</w:t>
      </w:r>
      <w:r>
        <w:rPr>
          <w:w w:val="140"/>
          <w:sz w:val="20"/>
        </w:rPr>
        <w:fldChar w:fldCharType="end"/>
      </w:r>
      <w:r>
        <w:rPr>
          <w:w w:val="140"/>
          <w:sz w:val="20"/>
        </w:rPr>
        <w:t xml:space="preserve"> </w:t>
      </w:r>
      <w:r>
        <w:rPr>
          <w:w w:val="140"/>
          <w:position w:val="7"/>
          <w:sz w:val="14"/>
        </w:rPr>
        <w:t>9</w:t>
      </w:r>
      <w:hyperlink r:id="rId113">
        <w:r>
          <w:rPr>
            <w:w w:val="140"/>
            <w:sz w:val="20"/>
          </w:rPr>
          <w:t>http://www.jumbomax.com/sizing/</w:t>
        </w:r>
      </w:hyperlink>
    </w:p>
    <w:p w:rsidR="00F45610" w:rsidRDefault="00F45610">
      <w:pPr>
        <w:spacing w:line="240" w:lineRule="exact"/>
        <w:rPr>
          <w:sz w:val="20"/>
        </w:rPr>
        <w:sectPr w:rsidR="00F45610">
          <w:pgSz w:w="12240" w:h="15840"/>
          <w:pgMar w:top="1120" w:right="1420" w:bottom="1480" w:left="1420" w:header="595" w:footer="1286" w:gutter="0"/>
          <w:cols w:space="720"/>
        </w:sectPr>
      </w:pPr>
    </w:p>
    <w:p w:rsidR="00F45610" w:rsidRDefault="008D4F3A">
      <w:pPr>
        <w:pStyle w:val="BodyText"/>
        <w:spacing w:before="153" w:line="288" w:lineRule="exact"/>
        <w:ind w:left="109" w:right="108"/>
        <w:jc w:val="both"/>
      </w:pPr>
      <w:r>
        <w:lastRenderedPageBreak/>
        <w:t>Flex</w:t>
      </w:r>
      <w:hyperlink w:anchor="_bookmark112" w:history="1">
        <w:r>
          <w:rPr>
            <w:position w:val="9"/>
            <w:sz w:val="16"/>
          </w:rPr>
          <w:t>10</w:t>
        </w:r>
      </w:hyperlink>
      <w:r>
        <w:t>, Nylon-based</w:t>
      </w:r>
      <w:hyperlink w:anchor="_bookmark113" w:history="1">
        <w:r>
          <w:rPr>
            <w:position w:val="9"/>
            <w:sz w:val="16"/>
          </w:rPr>
          <w:t>11</w:t>
        </w:r>
      </w:hyperlink>
      <w:r>
        <w:rPr>
          <w:position w:val="9"/>
          <w:sz w:val="16"/>
        </w:rPr>
        <w:t xml:space="preserve"> </w:t>
      </w:r>
      <w:r>
        <w:t xml:space="preserve">or </w:t>
      </w:r>
      <w:proofErr w:type="spellStart"/>
      <w:r>
        <w:t>NinjaFlex</w:t>
      </w:r>
      <w:proofErr w:type="spellEnd"/>
      <w:r>
        <w:fldChar w:fldCharType="begin"/>
      </w:r>
      <w:r>
        <w:instrText xml:space="preserve"> HYPERLINK \l "_bookmark114" </w:instrText>
      </w:r>
      <w:r>
        <w:fldChar w:fldCharType="separate"/>
      </w:r>
      <w:r>
        <w:rPr>
          <w:position w:val="9"/>
          <w:sz w:val="16"/>
        </w:rPr>
        <w:t>12</w:t>
      </w:r>
      <w:r>
        <w:rPr>
          <w:position w:val="9"/>
          <w:sz w:val="16"/>
        </w:rPr>
        <w:fldChar w:fldCharType="end"/>
      </w:r>
      <w:r>
        <w:t xml:space="preserve">. All the results–as we demonstrate below–were fabricated using an inexpensive </w:t>
      </w:r>
      <w:proofErr w:type="spellStart"/>
      <w:r>
        <w:t>Printrbot</w:t>
      </w:r>
      <w:proofErr w:type="spellEnd"/>
      <w:r>
        <w:t xml:space="preserve"> Play 3D printer</w:t>
      </w:r>
      <w:hyperlink w:anchor="_bookmark115" w:history="1">
        <w:r>
          <w:rPr>
            <w:position w:val="9"/>
            <w:sz w:val="16"/>
          </w:rPr>
          <w:t>13</w:t>
        </w:r>
      </w:hyperlink>
      <w:r>
        <w:t>.</w:t>
      </w:r>
    </w:p>
    <w:p w:rsidR="00F45610" w:rsidRDefault="00F45610">
      <w:pPr>
        <w:pStyle w:val="BodyText"/>
        <w:rPr>
          <w:sz w:val="26"/>
        </w:rPr>
      </w:pPr>
    </w:p>
    <w:p w:rsidR="00F45610" w:rsidRDefault="00F45610">
      <w:pPr>
        <w:pStyle w:val="BodyText"/>
        <w:spacing w:before="2"/>
        <w:rPr>
          <w:sz w:val="22"/>
        </w:rPr>
      </w:pPr>
    </w:p>
    <w:p w:rsidR="00F45610" w:rsidRDefault="008D4F3A">
      <w:pPr>
        <w:pStyle w:val="Heading2"/>
        <w:numPr>
          <w:ilvl w:val="1"/>
          <w:numId w:val="4"/>
        </w:numPr>
        <w:tabs>
          <w:tab w:val="left" w:pos="885"/>
        </w:tabs>
        <w:spacing w:before="1"/>
        <w:ind w:hanging="774"/>
        <w:jc w:val="both"/>
      </w:pPr>
      <w:bookmarkStart w:id="279" w:name="4.4_Results_and_Validation_Through_Repli"/>
      <w:bookmarkStart w:id="280" w:name="_bookmark111"/>
      <w:bookmarkEnd w:id="279"/>
      <w:bookmarkEnd w:id="280"/>
      <w:r>
        <w:t xml:space="preserve">Results and </w:t>
      </w:r>
      <w:r>
        <w:rPr>
          <w:spacing w:val="-4"/>
        </w:rPr>
        <w:t xml:space="preserve">Validation </w:t>
      </w:r>
      <w:proofErr w:type="gramStart"/>
      <w:r>
        <w:t>Through  Replication</w:t>
      </w:r>
      <w:proofErr w:type="gramEnd"/>
    </w:p>
    <w:p w:rsidR="00F45610" w:rsidRDefault="008D4F3A">
      <w:pPr>
        <w:pStyle w:val="BodyText"/>
        <w:spacing w:before="276" w:line="252" w:lineRule="auto"/>
        <w:ind w:left="109" w:right="108"/>
        <w:jc w:val="both"/>
      </w:pPr>
      <w:r>
        <w:t>Compared to traditional CAD tools where models are mostly created from scratch, Reprise has integrated</w:t>
      </w:r>
      <w:r>
        <w:rPr>
          <w:spacing w:val="-7"/>
        </w:rPr>
        <w:t xml:space="preserve"> </w:t>
      </w:r>
      <w:r>
        <w:t>application</w:t>
      </w:r>
      <w:r>
        <w:rPr>
          <w:spacing w:val="-7"/>
        </w:rPr>
        <w:t xml:space="preserve"> </w:t>
      </w:r>
      <w:r>
        <w:t>domain</w:t>
      </w:r>
      <w:r>
        <w:rPr>
          <w:spacing w:val="-7"/>
        </w:rPr>
        <w:t xml:space="preserve"> </w:t>
      </w:r>
      <w:r>
        <w:t>specific</w:t>
      </w:r>
      <w:r>
        <w:rPr>
          <w:spacing w:val="-7"/>
        </w:rPr>
        <w:t xml:space="preserve"> </w:t>
      </w:r>
      <w:r>
        <w:t>knowledge</w:t>
      </w:r>
      <w:r>
        <w:rPr>
          <w:spacing w:val="-7"/>
        </w:rPr>
        <w:t xml:space="preserve"> </w:t>
      </w:r>
      <w:r>
        <w:t>that</w:t>
      </w:r>
      <w:r>
        <w:rPr>
          <w:spacing w:val="-7"/>
        </w:rPr>
        <w:t xml:space="preserve"> </w:t>
      </w:r>
      <w:r>
        <w:t>allows</w:t>
      </w:r>
      <w:r>
        <w:rPr>
          <w:spacing w:val="-7"/>
        </w:rPr>
        <w:t xml:space="preserve"> </w:t>
      </w:r>
      <w:r>
        <w:t>users</w:t>
      </w:r>
      <w:r>
        <w:rPr>
          <w:spacing w:val="-7"/>
        </w:rPr>
        <w:t xml:space="preserve"> </w:t>
      </w:r>
      <w:r>
        <w:t>to</w:t>
      </w:r>
      <w:r>
        <w:rPr>
          <w:spacing w:val="-7"/>
        </w:rPr>
        <w:t xml:space="preserve"> </w:t>
      </w:r>
      <w:r>
        <w:t>specify,</w:t>
      </w:r>
      <w:r>
        <w:rPr>
          <w:spacing w:val="-6"/>
        </w:rPr>
        <w:t xml:space="preserve"> </w:t>
      </w:r>
      <w:r>
        <w:t>generate</w:t>
      </w:r>
      <w:r>
        <w:rPr>
          <w:spacing w:val="-7"/>
        </w:rPr>
        <w:t xml:space="preserve"> </w:t>
      </w:r>
      <w:r>
        <w:t>and</w:t>
      </w:r>
      <w:r>
        <w:rPr>
          <w:spacing w:val="-7"/>
        </w:rPr>
        <w:t xml:space="preserve"> </w:t>
      </w:r>
      <w:proofErr w:type="spellStart"/>
      <w:r>
        <w:t>cus</w:t>
      </w:r>
      <w:proofErr w:type="spellEnd"/>
      <w:r>
        <w:t xml:space="preserve">- </w:t>
      </w:r>
      <w:proofErr w:type="spellStart"/>
      <w:r>
        <w:t>tomize</w:t>
      </w:r>
      <w:proofErr w:type="spellEnd"/>
      <w:r>
        <w:rPr>
          <w:spacing w:val="-10"/>
        </w:rPr>
        <w:t xml:space="preserve"> </w:t>
      </w:r>
      <w:r>
        <w:t>adaptations</w:t>
      </w:r>
      <w:r>
        <w:rPr>
          <w:spacing w:val="-10"/>
        </w:rPr>
        <w:t xml:space="preserve"> </w:t>
      </w:r>
      <w:r>
        <w:t>at</w:t>
      </w:r>
      <w:r>
        <w:rPr>
          <w:spacing w:val="-10"/>
        </w:rPr>
        <w:t xml:space="preserve"> </w:t>
      </w:r>
      <w:r>
        <w:t>a</w:t>
      </w:r>
      <w:r>
        <w:rPr>
          <w:spacing w:val="-10"/>
        </w:rPr>
        <w:t xml:space="preserve"> </w:t>
      </w:r>
      <w:r>
        <w:t>higher</w:t>
      </w:r>
      <w:r>
        <w:rPr>
          <w:spacing w:val="-10"/>
        </w:rPr>
        <w:t xml:space="preserve"> </w:t>
      </w:r>
      <w:r>
        <w:t>level.</w:t>
      </w:r>
      <w:r>
        <w:rPr>
          <w:spacing w:val="7"/>
        </w:rPr>
        <w:t xml:space="preserve"> </w:t>
      </w:r>
      <w:r>
        <w:t>While</w:t>
      </w:r>
      <w:r>
        <w:rPr>
          <w:spacing w:val="-10"/>
        </w:rPr>
        <w:t xml:space="preserve"> </w:t>
      </w:r>
      <w:r>
        <w:t>there</w:t>
      </w:r>
      <w:r>
        <w:rPr>
          <w:spacing w:val="-10"/>
        </w:rPr>
        <w:t xml:space="preserve"> </w:t>
      </w:r>
      <w:r>
        <w:t>may</w:t>
      </w:r>
      <w:r>
        <w:rPr>
          <w:spacing w:val="-10"/>
        </w:rPr>
        <w:t xml:space="preserve"> </w:t>
      </w:r>
      <w:r>
        <w:t>remain</w:t>
      </w:r>
      <w:r>
        <w:rPr>
          <w:spacing w:val="-10"/>
        </w:rPr>
        <w:t xml:space="preserve"> </w:t>
      </w:r>
      <w:r>
        <w:t>some</w:t>
      </w:r>
      <w:r>
        <w:rPr>
          <w:spacing w:val="-10"/>
        </w:rPr>
        <w:t xml:space="preserve"> </w:t>
      </w:r>
      <w:r>
        <w:t>usability</w:t>
      </w:r>
      <w:r>
        <w:rPr>
          <w:spacing w:val="-10"/>
        </w:rPr>
        <w:t xml:space="preserve"> </w:t>
      </w:r>
      <w:r>
        <w:t>issues</w:t>
      </w:r>
      <w:r>
        <w:rPr>
          <w:spacing w:val="-10"/>
        </w:rPr>
        <w:t xml:space="preserve"> </w:t>
      </w:r>
      <w:r>
        <w:t>with</w:t>
      </w:r>
      <w:r>
        <w:rPr>
          <w:spacing w:val="-10"/>
        </w:rPr>
        <w:t xml:space="preserve"> </w:t>
      </w:r>
      <w:r>
        <w:t>our</w:t>
      </w:r>
      <w:r>
        <w:rPr>
          <w:spacing w:val="-10"/>
        </w:rPr>
        <w:t xml:space="preserve"> </w:t>
      </w:r>
      <w:r>
        <w:t>tool, this application domain targeted approach clearly allows adaptations to be specified much</w:t>
      </w:r>
      <w:r>
        <w:rPr>
          <w:spacing w:val="-7"/>
        </w:rPr>
        <w:t xml:space="preserve"> </w:t>
      </w:r>
      <w:r>
        <w:t xml:space="preserve">more easily than trying to create them as unstructured arbitrary geometry in a general-purpose tool. </w:t>
      </w:r>
      <w:r>
        <w:rPr>
          <w:spacing w:val="-4"/>
        </w:rPr>
        <w:t xml:space="preserve">However, </w:t>
      </w:r>
      <w:r>
        <w:t xml:space="preserve">this ease of use can come at a price, and this raises the important issue of whether the tool can create a wide range of objects to cover an interesting and useful space. </w:t>
      </w:r>
      <w:r>
        <w:rPr>
          <w:spacing w:val="-10"/>
        </w:rPr>
        <w:t xml:space="preserve">To </w:t>
      </w:r>
      <w:r>
        <w:t>answer this more</w:t>
      </w:r>
      <w:r>
        <w:rPr>
          <w:spacing w:val="-9"/>
        </w:rPr>
        <w:t xml:space="preserve"> </w:t>
      </w:r>
      <w:r>
        <w:t>difficult</w:t>
      </w:r>
      <w:r>
        <w:rPr>
          <w:spacing w:val="-9"/>
        </w:rPr>
        <w:t xml:space="preserve"> </w:t>
      </w:r>
      <w:r>
        <w:t>question,</w:t>
      </w:r>
      <w:r>
        <w:rPr>
          <w:spacing w:val="-9"/>
        </w:rPr>
        <w:t xml:space="preserve"> </w:t>
      </w:r>
      <w:r>
        <w:t>we</w:t>
      </w:r>
      <w:r>
        <w:rPr>
          <w:spacing w:val="-9"/>
        </w:rPr>
        <w:t xml:space="preserve"> </w:t>
      </w:r>
      <w:r>
        <w:t>validate</w:t>
      </w:r>
      <w:r>
        <w:rPr>
          <w:spacing w:val="-10"/>
        </w:rPr>
        <w:t xml:space="preserve"> </w:t>
      </w:r>
      <w:r>
        <w:t>Reprise</w:t>
      </w:r>
      <w:r>
        <w:rPr>
          <w:spacing w:val="-9"/>
        </w:rPr>
        <w:t xml:space="preserve"> </w:t>
      </w:r>
      <w:r>
        <w:t>by</w:t>
      </w:r>
      <w:r>
        <w:rPr>
          <w:spacing w:val="-9"/>
        </w:rPr>
        <w:t xml:space="preserve"> </w:t>
      </w:r>
      <w:r>
        <w:t>focusing</w:t>
      </w:r>
      <w:r>
        <w:rPr>
          <w:spacing w:val="-9"/>
        </w:rPr>
        <w:t xml:space="preserve"> </w:t>
      </w:r>
      <w:r>
        <w:t>on</w:t>
      </w:r>
      <w:r>
        <w:rPr>
          <w:spacing w:val="-9"/>
        </w:rPr>
        <w:t xml:space="preserve"> </w:t>
      </w:r>
      <w:r>
        <w:t>its</w:t>
      </w:r>
      <w:r>
        <w:rPr>
          <w:spacing w:val="-9"/>
        </w:rPr>
        <w:t xml:space="preserve"> </w:t>
      </w:r>
      <w:r>
        <w:t>breadth</w:t>
      </w:r>
      <w:r>
        <w:rPr>
          <w:spacing w:val="-10"/>
        </w:rPr>
        <w:t xml:space="preserve"> </w:t>
      </w:r>
      <w:r>
        <w:t>of</w:t>
      </w:r>
      <w:r>
        <w:rPr>
          <w:spacing w:val="-9"/>
        </w:rPr>
        <w:t xml:space="preserve"> </w:t>
      </w:r>
      <w:r>
        <w:t>expressiveness.</w:t>
      </w:r>
      <w:r>
        <w:rPr>
          <w:spacing w:val="6"/>
        </w:rPr>
        <w:t xml:space="preserve"> </w:t>
      </w:r>
      <w:r>
        <w:t>In</w:t>
      </w:r>
      <w:r>
        <w:rPr>
          <w:spacing w:val="-10"/>
        </w:rPr>
        <w:t xml:space="preserve"> </w:t>
      </w:r>
      <w:r>
        <w:t xml:space="preserve">par- </w:t>
      </w:r>
      <w:proofErr w:type="spellStart"/>
      <w:r>
        <w:t>ticular</w:t>
      </w:r>
      <w:proofErr w:type="spellEnd"/>
      <w:r>
        <w:t>, we used it to replicate a wide spread of existing adaptation examples. This</w:t>
      </w:r>
      <w:r>
        <w:rPr>
          <w:spacing w:val="-29"/>
        </w:rPr>
        <w:t xml:space="preserve"> </w:t>
      </w:r>
      <w:r>
        <w:t>demonstrates the potential for Reprise to support the full range of adaptations that are demonstrably useful in the real</w:t>
      </w:r>
      <w:r>
        <w:rPr>
          <w:spacing w:val="-10"/>
        </w:rPr>
        <w:t xml:space="preserve"> </w:t>
      </w:r>
      <w:r>
        <w:t>world.</w:t>
      </w:r>
    </w:p>
    <w:p w:rsidR="00F45610" w:rsidRDefault="008D4F3A">
      <w:pPr>
        <w:pStyle w:val="BodyText"/>
        <w:spacing w:before="17" w:line="252" w:lineRule="auto"/>
        <w:ind w:left="109" w:right="107" w:firstLine="351"/>
        <w:jc w:val="both"/>
      </w:pPr>
      <w:r>
        <w:t xml:space="preserve">Specifically, we chose to replicate representative cases from different ‘cells’ in the design space of adaptations (Figure </w:t>
      </w:r>
      <w:hyperlink w:anchor="_bookmark86" w:history="1">
        <w:r>
          <w:t>4.3).</w:t>
        </w:r>
      </w:hyperlink>
      <w:r>
        <w:t xml:space="preserve"> Below we showcase our results, discuss issues that arose during the process, and identify cases where Reprise is not yet able to generate the adaptations, which suggest opportunities for future work.</w:t>
      </w:r>
    </w:p>
    <w:p w:rsidR="00F45610" w:rsidRDefault="008D4F3A">
      <w:pPr>
        <w:pStyle w:val="BodyText"/>
        <w:spacing w:before="17" w:line="252" w:lineRule="auto"/>
        <w:ind w:left="109" w:right="108" w:firstLine="351"/>
        <w:jc w:val="both"/>
      </w:pPr>
      <w:r>
        <w:rPr>
          <w:b/>
        </w:rPr>
        <w:t>#1</w:t>
      </w:r>
      <w:r>
        <w:rPr>
          <w:b/>
          <w:spacing w:val="-8"/>
        </w:rPr>
        <w:t xml:space="preserve"> </w:t>
      </w:r>
      <w:r>
        <w:rPr>
          <w:b/>
        </w:rPr>
        <w:t>Wrappers/Extensions</w:t>
      </w:r>
      <w:r>
        <w:rPr>
          <w:b/>
          <w:spacing w:val="-8"/>
        </w:rPr>
        <w:t xml:space="preserve"> </w:t>
      </w:r>
      <w:r>
        <w:t>As</w:t>
      </w:r>
      <w:r>
        <w:rPr>
          <w:spacing w:val="-8"/>
        </w:rPr>
        <w:t xml:space="preserve"> </w:t>
      </w:r>
      <w:r>
        <w:t>shown</w:t>
      </w:r>
      <w:r>
        <w:rPr>
          <w:spacing w:val="-8"/>
        </w:rPr>
        <w:t xml:space="preserve"> </w:t>
      </w:r>
      <w:r>
        <w:t>in</w:t>
      </w:r>
      <w:r>
        <w:rPr>
          <w:spacing w:val="-8"/>
        </w:rPr>
        <w:t xml:space="preserve"> </w:t>
      </w:r>
      <w:r>
        <w:t>Figure</w:t>
      </w:r>
      <w:r>
        <w:rPr>
          <w:spacing w:val="-8"/>
        </w:rPr>
        <w:t xml:space="preserve"> </w:t>
      </w:r>
      <w:hyperlink w:anchor="_bookmark116" w:history="1">
        <w:r>
          <w:t>4.17,</w:t>
        </w:r>
      </w:hyperlink>
      <w:r>
        <w:rPr>
          <w:spacing w:val="-7"/>
        </w:rPr>
        <w:t xml:space="preserve"> </w:t>
      </w:r>
      <w:r>
        <w:t>Reprise</w:t>
      </w:r>
      <w:r>
        <w:rPr>
          <w:spacing w:val="-8"/>
        </w:rPr>
        <w:t xml:space="preserve"> </w:t>
      </w:r>
      <w:r>
        <w:t>was</w:t>
      </w:r>
      <w:r>
        <w:rPr>
          <w:spacing w:val="-8"/>
        </w:rPr>
        <w:t xml:space="preserve"> </w:t>
      </w:r>
      <w:r>
        <w:t>able</w:t>
      </w:r>
      <w:r>
        <w:rPr>
          <w:spacing w:val="-8"/>
        </w:rPr>
        <w:t xml:space="preserve"> </w:t>
      </w:r>
      <w:r>
        <w:t>to</w:t>
      </w:r>
      <w:r>
        <w:rPr>
          <w:spacing w:val="-8"/>
        </w:rPr>
        <w:t xml:space="preserve"> </w:t>
      </w:r>
      <w:r>
        <w:t>replicate</w:t>
      </w:r>
      <w:r>
        <w:rPr>
          <w:spacing w:val="-8"/>
        </w:rPr>
        <w:t xml:space="preserve"> </w:t>
      </w:r>
      <w:r>
        <w:t>all</w:t>
      </w:r>
      <w:r>
        <w:rPr>
          <w:spacing w:val="-8"/>
        </w:rPr>
        <w:t xml:space="preserve"> </w:t>
      </w:r>
      <w:r>
        <w:t>the</w:t>
      </w:r>
      <w:r>
        <w:rPr>
          <w:spacing w:val="-8"/>
        </w:rPr>
        <w:t xml:space="preserve"> </w:t>
      </w:r>
      <w:r>
        <w:t xml:space="preserve">four wrapper/extension examples in the design space. The virtual hand was effective in positioning the wrapper at the right place on the objects. </w:t>
      </w:r>
      <w:r>
        <w:rPr>
          <w:spacing w:val="-4"/>
        </w:rPr>
        <w:t xml:space="preserve">However, </w:t>
      </w:r>
      <w:r>
        <w:t>in the case of the cutter handle, we found that the simple cylindrical structures did not fully conform to the curvature of the</w:t>
      </w:r>
      <w:r>
        <w:rPr>
          <w:spacing w:val="-37"/>
        </w:rPr>
        <w:t xml:space="preserve"> </w:t>
      </w:r>
      <w:r>
        <w:t xml:space="preserve">handles (Figure </w:t>
      </w:r>
      <w:hyperlink w:anchor="_bookmark116" w:history="1">
        <w:r>
          <w:t>4.17d).</w:t>
        </w:r>
      </w:hyperlink>
      <w:r>
        <w:t xml:space="preserve"> A new feature for future work would be to ‘curve’ the wrapper so that it can better represent the original geometry of the</w:t>
      </w:r>
      <w:r>
        <w:rPr>
          <w:spacing w:val="-23"/>
        </w:rPr>
        <w:t xml:space="preserve"> </w:t>
      </w:r>
      <w:r>
        <w:t>object.</w:t>
      </w:r>
    </w:p>
    <w:p w:rsidR="00F45610" w:rsidRDefault="008D4F3A">
      <w:pPr>
        <w:pStyle w:val="BodyText"/>
        <w:spacing w:before="17" w:line="252" w:lineRule="auto"/>
        <w:ind w:left="109" w:right="109" w:firstLine="351"/>
        <w:jc w:val="both"/>
      </w:pPr>
      <w:r>
        <w:rPr>
          <w:b/>
        </w:rPr>
        <w:t xml:space="preserve">#2 Handles </w:t>
      </w:r>
      <w:r>
        <w:t>All types of handle examples in the design space were replicated using Reprise (Figure</w:t>
      </w:r>
      <w:r>
        <w:rPr>
          <w:spacing w:val="-9"/>
        </w:rPr>
        <w:t xml:space="preserve"> </w:t>
      </w:r>
      <w:hyperlink w:anchor="_bookmark117" w:history="1">
        <w:r>
          <w:t>4.18).</w:t>
        </w:r>
      </w:hyperlink>
      <w:r>
        <w:rPr>
          <w:spacing w:val="7"/>
        </w:rPr>
        <w:t xml:space="preserve"> </w:t>
      </w:r>
      <w:r>
        <w:t>Reprise</w:t>
      </w:r>
      <w:r>
        <w:rPr>
          <w:spacing w:val="-9"/>
        </w:rPr>
        <w:t xml:space="preserve"> </w:t>
      </w:r>
      <w:r>
        <w:t>allows</w:t>
      </w:r>
      <w:r>
        <w:rPr>
          <w:spacing w:val="-9"/>
        </w:rPr>
        <w:t xml:space="preserve"> </w:t>
      </w:r>
      <w:r>
        <w:t>users</w:t>
      </w:r>
      <w:r>
        <w:rPr>
          <w:spacing w:val="-9"/>
        </w:rPr>
        <w:t xml:space="preserve"> </w:t>
      </w:r>
      <w:r>
        <w:t>to</w:t>
      </w:r>
      <w:r>
        <w:rPr>
          <w:spacing w:val="-9"/>
        </w:rPr>
        <w:t xml:space="preserve"> </w:t>
      </w:r>
      <w:r>
        <w:t>explore</w:t>
      </w:r>
      <w:r>
        <w:rPr>
          <w:spacing w:val="-9"/>
        </w:rPr>
        <w:t xml:space="preserve"> </w:t>
      </w:r>
      <w:r>
        <w:t>different</w:t>
      </w:r>
      <w:r>
        <w:rPr>
          <w:spacing w:val="-9"/>
        </w:rPr>
        <w:t xml:space="preserve"> </w:t>
      </w:r>
      <w:r>
        <w:t>handle</w:t>
      </w:r>
      <w:r>
        <w:rPr>
          <w:spacing w:val="-9"/>
        </w:rPr>
        <w:t xml:space="preserve"> </w:t>
      </w:r>
      <w:r>
        <w:t>designs,</w:t>
      </w:r>
      <w:r>
        <w:rPr>
          <w:spacing w:val="-8"/>
        </w:rPr>
        <w:t xml:space="preserve"> </w:t>
      </w:r>
      <w:r>
        <w:t>such</w:t>
      </w:r>
      <w:r>
        <w:rPr>
          <w:spacing w:val="-9"/>
        </w:rPr>
        <w:t xml:space="preserve"> </w:t>
      </w:r>
      <w:r>
        <w:t>as</w:t>
      </w:r>
      <w:r>
        <w:rPr>
          <w:spacing w:val="-9"/>
        </w:rPr>
        <w:t xml:space="preserve"> </w:t>
      </w:r>
      <w:r>
        <w:t>making</w:t>
      </w:r>
      <w:r>
        <w:rPr>
          <w:spacing w:val="-9"/>
        </w:rPr>
        <w:t xml:space="preserve"> </w:t>
      </w:r>
      <w:r>
        <w:t>a</w:t>
      </w:r>
      <w:r>
        <w:rPr>
          <w:spacing w:val="-9"/>
        </w:rPr>
        <w:t xml:space="preserve"> </w:t>
      </w:r>
      <w:r>
        <w:t>‘closed loop’</w:t>
      </w:r>
      <w:r>
        <w:rPr>
          <w:spacing w:val="-5"/>
        </w:rPr>
        <w:t xml:space="preserve"> </w:t>
      </w:r>
      <w:r>
        <w:t>for</w:t>
      </w:r>
      <w:r>
        <w:rPr>
          <w:spacing w:val="-5"/>
        </w:rPr>
        <w:t xml:space="preserve"> </w:t>
      </w:r>
      <w:r>
        <w:t>holding</w:t>
      </w:r>
      <w:r>
        <w:rPr>
          <w:spacing w:val="-5"/>
        </w:rPr>
        <w:t xml:space="preserve"> </w:t>
      </w:r>
      <w:r>
        <w:t>and</w:t>
      </w:r>
      <w:r>
        <w:rPr>
          <w:spacing w:val="-5"/>
        </w:rPr>
        <w:t xml:space="preserve"> </w:t>
      </w:r>
      <w:r>
        <w:t>turning</w:t>
      </w:r>
      <w:r>
        <w:rPr>
          <w:spacing w:val="-5"/>
        </w:rPr>
        <w:t xml:space="preserve"> </w:t>
      </w:r>
      <w:r>
        <w:t>a</w:t>
      </w:r>
      <w:r>
        <w:rPr>
          <w:spacing w:val="-5"/>
        </w:rPr>
        <w:t xml:space="preserve"> </w:t>
      </w:r>
      <w:r>
        <w:rPr>
          <w:spacing w:val="-3"/>
        </w:rPr>
        <w:t>key</w:t>
      </w:r>
      <w:r>
        <w:rPr>
          <w:spacing w:val="-5"/>
        </w:rPr>
        <w:t xml:space="preserve"> </w:t>
      </w:r>
      <w:r>
        <w:t>(Figure</w:t>
      </w:r>
      <w:r>
        <w:rPr>
          <w:spacing w:val="-5"/>
        </w:rPr>
        <w:t xml:space="preserve"> </w:t>
      </w:r>
      <w:hyperlink w:anchor="_bookmark117" w:history="1">
        <w:r>
          <w:t>4.18c),</w:t>
        </w:r>
      </w:hyperlink>
      <w:r>
        <w:rPr>
          <w:spacing w:val="-4"/>
        </w:rPr>
        <w:t xml:space="preserve"> </w:t>
      </w:r>
      <w:r>
        <w:t>or</w:t>
      </w:r>
      <w:r>
        <w:rPr>
          <w:spacing w:val="-5"/>
        </w:rPr>
        <w:t xml:space="preserve"> </w:t>
      </w:r>
      <w:r>
        <w:t>half-open</w:t>
      </w:r>
      <w:r>
        <w:rPr>
          <w:spacing w:val="-5"/>
        </w:rPr>
        <w:t xml:space="preserve"> </w:t>
      </w:r>
      <w:r>
        <w:t>for</w:t>
      </w:r>
      <w:r>
        <w:rPr>
          <w:spacing w:val="-5"/>
        </w:rPr>
        <w:t xml:space="preserve"> </w:t>
      </w:r>
      <w:r>
        <w:t>easier</w:t>
      </w:r>
      <w:r>
        <w:rPr>
          <w:spacing w:val="-5"/>
        </w:rPr>
        <w:t xml:space="preserve"> </w:t>
      </w:r>
      <w:r>
        <w:t>placement</w:t>
      </w:r>
      <w:r>
        <w:rPr>
          <w:spacing w:val="-5"/>
        </w:rPr>
        <w:t xml:space="preserve"> </w:t>
      </w:r>
      <w:r>
        <w:t>of</w:t>
      </w:r>
      <w:r>
        <w:rPr>
          <w:spacing w:val="-5"/>
        </w:rPr>
        <w:t xml:space="preserve"> </w:t>
      </w:r>
      <w:r>
        <w:t>the</w:t>
      </w:r>
      <w:r>
        <w:rPr>
          <w:spacing w:val="-5"/>
        </w:rPr>
        <w:t xml:space="preserve"> </w:t>
      </w:r>
      <w:r>
        <w:t xml:space="preserve">hand when holding a phone (Figure </w:t>
      </w:r>
      <w:hyperlink w:anchor="_bookmark117" w:history="1">
        <w:r>
          <w:t>4.18a)</w:t>
        </w:r>
      </w:hyperlink>
      <w:r>
        <w:t xml:space="preserve"> or pulling open a cabinet door (Figure</w:t>
      </w:r>
      <w:r>
        <w:rPr>
          <w:spacing w:val="-40"/>
        </w:rPr>
        <w:t xml:space="preserve"> </w:t>
      </w:r>
      <w:hyperlink w:anchor="_bookmark117" w:history="1">
        <w:r>
          <w:t>4.18b).</w:t>
        </w:r>
      </w:hyperlink>
    </w:p>
    <w:p w:rsidR="00F45610" w:rsidRDefault="008D4F3A">
      <w:pPr>
        <w:pStyle w:val="BodyText"/>
        <w:spacing w:before="17" w:line="252" w:lineRule="auto"/>
        <w:ind w:left="109" w:right="107" w:firstLine="351"/>
        <w:jc w:val="both"/>
      </w:pPr>
      <w:r>
        <w:t xml:space="preserve">A single handle can be used to stabilize the grip of a pen (Figure </w:t>
      </w:r>
      <w:hyperlink w:anchor="_bookmark122" w:history="1">
        <w:r>
          <w:t>4.22a)</w:t>
        </w:r>
      </w:hyperlink>
      <w:r>
        <w:t xml:space="preserve"> while it is also possible to combine multiple handles to match different fingers (Figure </w:t>
      </w:r>
      <w:hyperlink w:anchor="_bookmark117" w:history="1">
        <w:r>
          <w:t>4.18d).</w:t>
        </w:r>
      </w:hyperlink>
      <w:r>
        <w:t xml:space="preserve"> In particular, for fingers, initially we found it really hard to specify a fixed spatial relationship between them and the handles, as their position and orientation could vary from time to time while holding an object. Later we found that using soft material could mitigate this problem, as its deformable nature offers a range of adjustable configurations. Although Reprise operates at the geometry level, it is possible, as a future step, to fine tune the geometry of a handle as a way to ‘program’ its range of configuration when printed with soft</w:t>
      </w:r>
      <w:r>
        <w:rPr>
          <w:spacing w:val="-40"/>
        </w:rPr>
        <w:t xml:space="preserve"> </w:t>
      </w:r>
      <w:r>
        <w:t>material.</w:t>
      </w:r>
    </w:p>
    <w:p w:rsidR="00F45610" w:rsidRDefault="00F45610">
      <w:pPr>
        <w:pStyle w:val="BodyText"/>
        <w:spacing w:before="3"/>
        <w:rPr>
          <w:sz w:val="30"/>
        </w:rPr>
      </w:pPr>
    </w:p>
    <w:p w:rsidR="00F45610" w:rsidRDefault="008D4F3A">
      <w:pPr>
        <w:spacing w:line="240" w:lineRule="exact"/>
        <w:ind w:left="319" w:right="105"/>
        <w:rPr>
          <w:sz w:val="20"/>
        </w:rPr>
      </w:pPr>
      <w:r>
        <w:rPr>
          <w:w w:val="135"/>
          <w:position w:val="7"/>
          <w:sz w:val="14"/>
        </w:rPr>
        <w:t>10</w:t>
      </w:r>
      <w:bookmarkStart w:id="281" w:name="_bookmark112"/>
      <w:bookmarkStart w:id="282" w:name="_bookmark113"/>
      <w:bookmarkEnd w:id="281"/>
      <w:bookmarkEnd w:id="282"/>
      <w:r>
        <w:fldChar w:fldCharType="begin"/>
      </w:r>
      <w:r>
        <w:instrText xml:space="preserve"> HYPERLINK "http://www.ninjaflex3d.com/products/semiflex/" \h </w:instrText>
      </w:r>
      <w:r>
        <w:fldChar w:fldCharType="separate"/>
      </w:r>
      <w:r>
        <w:rPr>
          <w:w w:val="135"/>
          <w:sz w:val="20"/>
        </w:rPr>
        <w:t>http://www.ninjaflex3d.com/products/semiflex/</w:t>
      </w:r>
      <w:r>
        <w:rPr>
          <w:w w:val="135"/>
          <w:sz w:val="20"/>
        </w:rPr>
        <w:fldChar w:fldCharType="end"/>
      </w:r>
      <w:r>
        <w:rPr>
          <w:w w:val="135"/>
          <w:sz w:val="20"/>
        </w:rPr>
        <w:t xml:space="preserve"> </w:t>
      </w:r>
      <w:r>
        <w:rPr>
          <w:w w:val="135"/>
          <w:position w:val="7"/>
          <w:sz w:val="14"/>
        </w:rPr>
        <w:t>11</w:t>
      </w:r>
      <w:bookmarkStart w:id="283" w:name="_bookmark114"/>
      <w:bookmarkEnd w:id="283"/>
      <w:r>
        <w:fldChar w:fldCharType="begin"/>
      </w:r>
      <w:r>
        <w:instrText xml:space="preserve"> HYPERLINK "http://www.graphene3dlab.com/" \h </w:instrText>
      </w:r>
      <w:r>
        <w:fldChar w:fldCharType="separate"/>
      </w:r>
      <w:r>
        <w:rPr>
          <w:w w:val="135"/>
          <w:sz w:val="20"/>
        </w:rPr>
        <w:t>http://www.graphene3dlab.com/</w:t>
      </w:r>
      <w:r>
        <w:rPr>
          <w:w w:val="135"/>
          <w:sz w:val="20"/>
        </w:rPr>
        <w:fldChar w:fldCharType="end"/>
      </w:r>
    </w:p>
    <w:p w:rsidR="00F45610" w:rsidRDefault="008D4F3A">
      <w:pPr>
        <w:spacing w:line="240" w:lineRule="exact"/>
        <w:ind w:left="319" w:right="2224"/>
        <w:rPr>
          <w:sz w:val="20"/>
        </w:rPr>
      </w:pPr>
      <w:r>
        <w:rPr>
          <w:w w:val="140"/>
          <w:position w:val="7"/>
          <w:sz w:val="14"/>
        </w:rPr>
        <w:t>12</w:t>
      </w:r>
      <w:bookmarkStart w:id="284" w:name="_bookmark115"/>
      <w:bookmarkEnd w:id="284"/>
      <w:r>
        <w:fldChar w:fldCharType="begin"/>
      </w:r>
      <w:r>
        <w:instrText xml:space="preserve"> HYPERLINK "http://www.ninjaflex3d.com/products/ninjaflex-filaments/" \h </w:instrText>
      </w:r>
      <w:r>
        <w:fldChar w:fldCharType="separate"/>
      </w:r>
      <w:r>
        <w:rPr>
          <w:w w:val="140"/>
          <w:sz w:val="20"/>
        </w:rPr>
        <w:t>http://www.ninjaflex3d.com/products/ninjaflex-filaments/</w:t>
      </w:r>
      <w:r>
        <w:rPr>
          <w:w w:val="140"/>
          <w:sz w:val="20"/>
        </w:rPr>
        <w:fldChar w:fldCharType="end"/>
      </w:r>
      <w:r>
        <w:rPr>
          <w:w w:val="140"/>
          <w:sz w:val="20"/>
        </w:rPr>
        <w:t xml:space="preserve"> </w:t>
      </w:r>
      <w:r>
        <w:rPr>
          <w:w w:val="145"/>
          <w:position w:val="7"/>
          <w:sz w:val="14"/>
        </w:rPr>
        <w:t>13</w:t>
      </w:r>
      <w:hyperlink r:id="rId114">
        <w:r>
          <w:rPr>
            <w:w w:val="145"/>
            <w:sz w:val="20"/>
          </w:rPr>
          <w:t>https://printrbot.com/shop/assembled-printrbot-play/</w:t>
        </w:r>
      </w:hyperlink>
    </w:p>
    <w:p w:rsidR="00F45610" w:rsidRDefault="00F45610">
      <w:pPr>
        <w:spacing w:line="240" w:lineRule="exact"/>
        <w:rPr>
          <w:sz w:val="20"/>
        </w:rPr>
        <w:sectPr w:rsidR="00F45610">
          <w:pgSz w:w="12240" w:h="15840"/>
          <w:pgMar w:top="1120" w:right="1420" w:bottom="1480" w:left="1420" w:header="595" w:footer="1286" w:gutter="0"/>
          <w:cols w:space="720"/>
        </w:sectPr>
      </w:pPr>
    </w:p>
    <w:p w:rsidR="00F45610" w:rsidRDefault="00F45610">
      <w:pPr>
        <w:pStyle w:val="BodyText"/>
        <w:spacing w:before="6"/>
        <w:rPr>
          <w:sz w:val="12"/>
        </w:rPr>
      </w:pPr>
    </w:p>
    <w:p w:rsidR="00F45610" w:rsidRDefault="008D4F3A">
      <w:pPr>
        <w:pStyle w:val="BodyText"/>
        <w:ind w:left="1257"/>
        <w:rPr>
          <w:sz w:val="20"/>
        </w:rPr>
      </w:pPr>
      <w:r>
        <w:rPr>
          <w:noProof/>
          <w:sz w:val="20"/>
        </w:rPr>
        <w:drawing>
          <wp:inline distT="0" distB="0" distL="0" distR="0">
            <wp:extent cx="4389119" cy="2761488"/>
            <wp:effectExtent l="0" t="0" r="0" b="0"/>
            <wp:docPr id="3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pic:nvPicPr>
                  <pic:blipFill>
                    <a:blip r:embed="rId115" cstate="print"/>
                    <a:stretch>
                      <a:fillRect/>
                    </a:stretch>
                  </pic:blipFill>
                  <pic:spPr>
                    <a:xfrm>
                      <a:off x="0" y="0"/>
                      <a:ext cx="4389119" cy="2761488"/>
                    </a:xfrm>
                    <a:prstGeom prst="rect">
                      <a:avLst/>
                    </a:prstGeom>
                  </pic:spPr>
                </pic:pic>
              </a:graphicData>
            </a:graphic>
          </wp:inline>
        </w:drawing>
      </w:r>
    </w:p>
    <w:p w:rsidR="00F45610" w:rsidRDefault="00F45610">
      <w:pPr>
        <w:pStyle w:val="BodyText"/>
        <w:spacing w:before="3"/>
        <w:rPr>
          <w:sz w:val="16"/>
        </w:rPr>
      </w:pPr>
    </w:p>
    <w:p w:rsidR="00F45610" w:rsidRDefault="008D4F3A">
      <w:pPr>
        <w:pStyle w:val="BodyText"/>
        <w:spacing w:before="60" w:line="252" w:lineRule="auto"/>
        <w:ind w:left="110" w:right="108"/>
        <w:jc w:val="both"/>
      </w:pPr>
      <w:r>
        <w:t xml:space="preserve">Figure 4.17: </w:t>
      </w:r>
      <w:bookmarkStart w:id="285" w:name="_bookmark116"/>
      <w:bookmarkEnd w:id="285"/>
      <w:r>
        <w:t xml:space="preserve">Replicated wrapper/extension examples. </w:t>
      </w:r>
      <w:proofErr w:type="spellStart"/>
      <w:r>
        <w:t>Ninjaflex</w:t>
      </w:r>
      <w:proofErr w:type="spellEnd"/>
      <w:r>
        <w:t xml:space="preserve"> was used for the fork wrapper (a), zipper handle extension (b), and the bottle lid wrapper (c). Nylon-based soft material was used for the cutter.</w:t>
      </w:r>
    </w:p>
    <w:p w:rsidR="00F45610" w:rsidRDefault="00F45610">
      <w:pPr>
        <w:pStyle w:val="BodyText"/>
        <w:rPr>
          <w:sz w:val="20"/>
        </w:rPr>
      </w:pPr>
    </w:p>
    <w:p w:rsidR="00F45610" w:rsidRDefault="008D4F3A">
      <w:pPr>
        <w:pStyle w:val="BodyText"/>
        <w:rPr>
          <w:sz w:val="21"/>
        </w:rPr>
      </w:pPr>
      <w:r>
        <w:rPr>
          <w:noProof/>
        </w:rPr>
        <w:drawing>
          <wp:anchor distT="0" distB="0" distL="0" distR="0" simplePos="0" relativeHeight="2128" behindDoc="0" locked="0" layoutInCell="1" allowOverlap="1">
            <wp:simplePos x="0" y="0"/>
            <wp:positionH relativeFrom="page">
              <wp:posOffset>1700212</wp:posOffset>
            </wp:positionH>
            <wp:positionV relativeFrom="paragraph">
              <wp:posOffset>178185</wp:posOffset>
            </wp:positionV>
            <wp:extent cx="4389120" cy="2752344"/>
            <wp:effectExtent l="0" t="0" r="0" b="0"/>
            <wp:wrapTopAndBottom/>
            <wp:docPr id="3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png"/>
                    <pic:cNvPicPr/>
                  </pic:nvPicPr>
                  <pic:blipFill>
                    <a:blip r:embed="rId116" cstate="print"/>
                    <a:stretch>
                      <a:fillRect/>
                    </a:stretch>
                  </pic:blipFill>
                  <pic:spPr>
                    <a:xfrm>
                      <a:off x="0" y="0"/>
                      <a:ext cx="4389120" cy="2752344"/>
                    </a:xfrm>
                    <a:prstGeom prst="rect">
                      <a:avLst/>
                    </a:prstGeom>
                  </pic:spPr>
                </pic:pic>
              </a:graphicData>
            </a:graphic>
          </wp:anchor>
        </w:drawing>
      </w:r>
    </w:p>
    <w:p w:rsidR="00F45610" w:rsidRDefault="00F45610">
      <w:pPr>
        <w:pStyle w:val="BodyText"/>
        <w:spacing w:before="9"/>
        <w:rPr>
          <w:sz w:val="13"/>
        </w:rPr>
      </w:pPr>
    </w:p>
    <w:p w:rsidR="00F45610" w:rsidRDefault="008D4F3A">
      <w:pPr>
        <w:pStyle w:val="BodyText"/>
        <w:spacing w:before="59"/>
        <w:ind w:left="2709"/>
      </w:pPr>
      <w:r>
        <w:t xml:space="preserve">Figure 4.18: </w:t>
      </w:r>
      <w:bookmarkStart w:id="286" w:name="_bookmark117"/>
      <w:bookmarkEnd w:id="286"/>
      <w:r>
        <w:t>Replicated handle examples.</w:t>
      </w:r>
    </w:p>
    <w:p w:rsidR="00F45610" w:rsidRDefault="00F45610">
      <w:pPr>
        <w:pStyle w:val="BodyText"/>
      </w:pPr>
    </w:p>
    <w:p w:rsidR="00F45610" w:rsidRDefault="00F45610">
      <w:pPr>
        <w:pStyle w:val="BodyText"/>
      </w:pPr>
    </w:p>
    <w:p w:rsidR="00F45610" w:rsidRDefault="008D4F3A">
      <w:pPr>
        <w:pStyle w:val="BodyText"/>
        <w:spacing w:before="146" w:line="252" w:lineRule="auto"/>
        <w:ind w:left="110" w:right="107" w:firstLine="351"/>
        <w:jc w:val="both"/>
      </w:pPr>
      <w:r>
        <w:rPr>
          <w:b/>
        </w:rPr>
        <w:t>#3</w:t>
      </w:r>
      <w:r>
        <w:rPr>
          <w:b/>
          <w:spacing w:val="-6"/>
        </w:rPr>
        <w:t xml:space="preserve"> </w:t>
      </w:r>
      <w:r>
        <w:rPr>
          <w:b/>
        </w:rPr>
        <w:t>Levers</w:t>
      </w:r>
      <w:r>
        <w:rPr>
          <w:b/>
          <w:spacing w:val="-6"/>
        </w:rPr>
        <w:t xml:space="preserve"> </w:t>
      </w:r>
      <w:r>
        <w:t>Figure</w:t>
      </w:r>
      <w:r>
        <w:rPr>
          <w:spacing w:val="-6"/>
        </w:rPr>
        <w:t xml:space="preserve"> </w:t>
      </w:r>
      <w:hyperlink w:anchor="_bookmark118" w:history="1">
        <w:r>
          <w:t>4.19</w:t>
        </w:r>
      </w:hyperlink>
      <w:r>
        <w:rPr>
          <w:spacing w:val="-6"/>
        </w:rPr>
        <w:t xml:space="preserve"> </w:t>
      </w:r>
      <w:r>
        <w:t>shows</w:t>
      </w:r>
      <w:r>
        <w:rPr>
          <w:spacing w:val="-6"/>
        </w:rPr>
        <w:t xml:space="preserve"> </w:t>
      </w:r>
      <w:r>
        <w:t>Reprise’</w:t>
      </w:r>
      <w:r>
        <w:rPr>
          <w:spacing w:val="-6"/>
        </w:rPr>
        <w:t xml:space="preserve"> </w:t>
      </w:r>
      <w:r>
        <w:t>replication</w:t>
      </w:r>
      <w:r>
        <w:rPr>
          <w:spacing w:val="-6"/>
        </w:rPr>
        <w:t xml:space="preserve"> </w:t>
      </w:r>
      <w:r>
        <w:t>of</w:t>
      </w:r>
      <w:r>
        <w:rPr>
          <w:spacing w:val="-6"/>
        </w:rPr>
        <w:t xml:space="preserve"> </w:t>
      </w:r>
      <w:r>
        <w:t>levers.</w:t>
      </w:r>
      <w:r>
        <w:rPr>
          <w:spacing w:val="8"/>
        </w:rPr>
        <w:t xml:space="preserve"> </w:t>
      </w:r>
      <w:r>
        <w:t>One</w:t>
      </w:r>
      <w:r>
        <w:rPr>
          <w:spacing w:val="-6"/>
        </w:rPr>
        <w:t xml:space="preserve"> </w:t>
      </w:r>
      <w:r>
        <w:t>current</w:t>
      </w:r>
      <w:r>
        <w:rPr>
          <w:spacing w:val="-6"/>
        </w:rPr>
        <w:t xml:space="preserve"> </w:t>
      </w:r>
      <w:r>
        <w:t>limitation</w:t>
      </w:r>
      <w:r>
        <w:rPr>
          <w:spacing w:val="-6"/>
        </w:rPr>
        <w:t xml:space="preserve"> </w:t>
      </w:r>
      <w:r>
        <w:t>we</w:t>
      </w:r>
      <w:r>
        <w:rPr>
          <w:spacing w:val="-6"/>
        </w:rPr>
        <w:t xml:space="preserve"> </w:t>
      </w:r>
      <w:r>
        <w:t>found is</w:t>
      </w:r>
      <w:r>
        <w:rPr>
          <w:spacing w:val="-7"/>
        </w:rPr>
        <w:t xml:space="preserve"> </w:t>
      </w:r>
      <w:r>
        <w:t>that</w:t>
      </w:r>
      <w:r>
        <w:rPr>
          <w:spacing w:val="-7"/>
        </w:rPr>
        <w:t xml:space="preserve"> </w:t>
      </w:r>
      <w:r>
        <w:t>Reprise</w:t>
      </w:r>
      <w:r>
        <w:rPr>
          <w:spacing w:val="-7"/>
        </w:rPr>
        <w:t xml:space="preserve"> </w:t>
      </w:r>
      <w:r>
        <w:t>can</w:t>
      </w:r>
      <w:r>
        <w:rPr>
          <w:spacing w:val="-7"/>
        </w:rPr>
        <w:t xml:space="preserve"> </w:t>
      </w:r>
      <w:r>
        <w:t>only</w:t>
      </w:r>
      <w:r>
        <w:rPr>
          <w:spacing w:val="-7"/>
        </w:rPr>
        <w:t xml:space="preserve"> </w:t>
      </w:r>
      <w:r>
        <w:t>generate</w:t>
      </w:r>
      <w:r>
        <w:rPr>
          <w:spacing w:val="-7"/>
        </w:rPr>
        <w:t xml:space="preserve"> </w:t>
      </w:r>
      <w:r>
        <w:t>levers</w:t>
      </w:r>
      <w:r>
        <w:rPr>
          <w:spacing w:val="-7"/>
        </w:rPr>
        <w:t xml:space="preserve"> </w:t>
      </w:r>
      <w:r>
        <w:t>where</w:t>
      </w:r>
      <w:r>
        <w:rPr>
          <w:spacing w:val="-7"/>
        </w:rPr>
        <w:t xml:space="preserve"> </w:t>
      </w:r>
      <w:r>
        <w:t>part</w:t>
      </w:r>
      <w:r>
        <w:rPr>
          <w:spacing w:val="-7"/>
        </w:rPr>
        <w:t xml:space="preserve"> </w:t>
      </w:r>
      <w:r>
        <w:t>of</w:t>
      </w:r>
      <w:r>
        <w:rPr>
          <w:spacing w:val="-7"/>
        </w:rPr>
        <w:t xml:space="preserve"> </w:t>
      </w:r>
      <w:r>
        <w:t>the</w:t>
      </w:r>
      <w:r>
        <w:rPr>
          <w:spacing w:val="-7"/>
        </w:rPr>
        <w:t xml:space="preserve"> </w:t>
      </w:r>
      <w:r>
        <w:t>existing</w:t>
      </w:r>
      <w:r>
        <w:rPr>
          <w:spacing w:val="-7"/>
        </w:rPr>
        <w:t xml:space="preserve"> </w:t>
      </w:r>
      <w:r>
        <w:t>object</w:t>
      </w:r>
      <w:r>
        <w:rPr>
          <w:spacing w:val="-7"/>
        </w:rPr>
        <w:t xml:space="preserve"> </w:t>
      </w:r>
      <w:r>
        <w:t>has</w:t>
      </w:r>
      <w:r>
        <w:rPr>
          <w:spacing w:val="-7"/>
        </w:rPr>
        <w:t xml:space="preserve"> </w:t>
      </w:r>
      <w:r>
        <w:t>a</w:t>
      </w:r>
      <w:r>
        <w:rPr>
          <w:spacing w:val="-7"/>
        </w:rPr>
        <w:t xml:space="preserve"> </w:t>
      </w:r>
      <w:r>
        <w:t>degree</w:t>
      </w:r>
      <w:r>
        <w:rPr>
          <w:spacing w:val="-7"/>
        </w:rPr>
        <w:t xml:space="preserve"> </w:t>
      </w:r>
      <w:r>
        <w:t>of</w:t>
      </w:r>
      <w:r>
        <w:rPr>
          <w:spacing w:val="-7"/>
        </w:rPr>
        <w:t xml:space="preserve"> </w:t>
      </w:r>
      <w:r>
        <w:t xml:space="preserve">freedom to be rotated or squeezed. In the future we plan to explore other use cases of a </w:t>
      </w:r>
      <w:r>
        <w:rPr>
          <w:spacing w:val="-4"/>
        </w:rPr>
        <w:t xml:space="preserve">lever, </w:t>
      </w:r>
      <w:r>
        <w:t xml:space="preserve">such as for clamping (Figure </w:t>
      </w:r>
      <w:hyperlink w:anchor="_bookmark86" w:history="1">
        <w:r>
          <w:t>4.3-A3)</w:t>
        </w:r>
      </w:hyperlink>
      <w:r>
        <w:t xml:space="preserve"> or separating (Figure </w:t>
      </w:r>
      <w:hyperlink w:anchor="_bookmark86" w:history="1">
        <w:r>
          <w:t>4.3-C3)</w:t>
        </w:r>
      </w:hyperlink>
      <w:r>
        <w:t xml:space="preserve"> static</w:t>
      </w:r>
      <w:r>
        <w:rPr>
          <w:spacing w:val="-31"/>
        </w:rPr>
        <w:t xml:space="preserve"> </w:t>
      </w:r>
      <w:r>
        <w:t>objects.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2"/>
        <w:rPr>
          <w:sz w:val="21"/>
        </w:rPr>
      </w:pPr>
    </w:p>
    <w:p w:rsidR="00F45610" w:rsidRDefault="008D4F3A">
      <w:pPr>
        <w:pStyle w:val="BodyText"/>
        <w:ind w:left="1257"/>
        <w:rPr>
          <w:sz w:val="20"/>
        </w:rPr>
      </w:pPr>
      <w:r>
        <w:rPr>
          <w:noProof/>
          <w:sz w:val="20"/>
        </w:rPr>
        <w:drawing>
          <wp:inline distT="0" distB="0" distL="0" distR="0">
            <wp:extent cx="4389119" cy="1353311"/>
            <wp:effectExtent l="0" t="0" r="0" b="0"/>
            <wp:docPr id="3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png"/>
                    <pic:cNvPicPr/>
                  </pic:nvPicPr>
                  <pic:blipFill>
                    <a:blip r:embed="rId117" cstate="print"/>
                    <a:stretch>
                      <a:fillRect/>
                    </a:stretch>
                  </pic:blipFill>
                  <pic:spPr>
                    <a:xfrm>
                      <a:off x="0" y="0"/>
                      <a:ext cx="4389119" cy="1353311"/>
                    </a:xfrm>
                    <a:prstGeom prst="rect">
                      <a:avLst/>
                    </a:prstGeom>
                  </pic:spPr>
                </pic:pic>
              </a:graphicData>
            </a:graphic>
          </wp:inline>
        </w:drawing>
      </w:r>
    </w:p>
    <w:p w:rsidR="00F45610" w:rsidRDefault="00F45610">
      <w:pPr>
        <w:pStyle w:val="BodyText"/>
        <w:rPr>
          <w:sz w:val="17"/>
        </w:rPr>
      </w:pPr>
    </w:p>
    <w:p w:rsidR="00F45610" w:rsidRDefault="008D4F3A">
      <w:pPr>
        <w:pStyle w:val="BodyText"/>
        <w:spacing w:before="59"/>
        <w:ind w:left="75" w:right="75"/>
        <w:jc w:val="center"/>
      </w:pPr>
      <w:r>
        <w:t xml:space="preserve">Figure 4.19: </w:t>
      </w:r>
      <w:bookmarkStart w:id="287" w:name="_bookmark118"/>
      <w:bookmarkEnd w:id="287"/>
      <w:r>
        <w:t>Replicated lever examples.</w:t>
      </w:r>
    </w:p>
    <w:p w:rsidR="00F45610" w:rsidRDefault="00F45610">
      <w:pPr>
        <w:pStyle w:val="BodyText"/>
      </w:pPr>
    </w:p>
    <w:p w:rsidR="00F45610" w:rsidRDefault="00F45610">
      <w:pPr>
        <w:pStyle w:val="BodyText"/>
        <w:spacing w:before="9"/>
        <w:rPr>
          <w:sz w:val="34"/>
        </w:rPr>
      </w:pPr>
    </w:p>
    <w:p w:rsidR="00F45610" w:rsidRDefault="008D4F3A">
      <w:pPr>
        <w:pStyle w:val="BodyText"/>
        <w:spacing w:line="252" w:lineRule="auto"/>
        <w:ind w:left="109" w:right="108" w:firstLine="351"/>
        <w:jc w:val="both"/>
      </w:pPr>
      <w:r>
        <w:rPr>
          <w:b/>
        </w:rPr>
        <w:t xml:space="preserve">#4 Anchors/Stands </w:t>
      </w:r>
      <w:r>
        <w:t xml:space="preserve">Besides the aforementioned cutter, we also replicated two other an- </w:t>
      </w:r>
      <w:proofErr w:type="spellStart"/>
      <w:r>
        <w:t>chor</w:t>
      </w:r>
      <w:proofErr w:type="spellEnd"/>
      <w:r>
        <w:t xml:space="preserve">/stand examples as shown in Figure </w:t>
      </w:r>
      <w:hyperlink w:anchor="_bookmark120" w:history="1">
        <w:r>
          <w:t>4.20.</w:t>
        </w:r>
      </w:hyperlink>
      <w:r>
        <w:t xml:space="preserve">  When making these examples, we often found  it necessary to add extra fasteners or support structures, such as the pipe clamp for the cutter (Figure </w:t>
      </w:r>
      <w:hyperlink w:anchor="_bookmark120" w:history="1">
        <w:r>
          <w:t>4.20a)</w:t>
        </w:r>
      </w:hyperlink>
      <w:r>
        <w:t xml:space="preserve"> and the supporting beams for the mug and the sharpie anchor (Figure </w:t>
      </w:r>
      <w:hyperlink w:anchor="_bookmark120" w:history="1">
        <w:r>
          <w:t>4.20bc).</w:t>
        </w:r>
      </w:hyperlink>
      <w:r>
        <w:t xml:space="preserve"> Rather</w:t>
      </w:r>
      <w:r>
        <w:rPr>
          <w:spacing w:val="-11"/>
        </w:rPr>
        <w:t xml:space="preserve"> </w:t>
      </w:r>
      <w:r>
        <w:t>than</w:t>
      </w:r>
      <w:r>
        <w:rPr>
          <w:spacing w:val="-11"/>
        </w:rPr>
        <w:t xml:space="preserve"> </w:t>
      </w:r>
      <w:r>
        <w:t>adding</w:t>
      </w:r>
      <w:r>
        <w:rPr>
          <w:spacing w:val="-11"/>
        </w:rPr>
        <w:t xml:space="preserve"> </w:t>
      </w:r>
      <w:r>
        <w:t>them</w:t>
      </w:r>
      <w:r>
        <w:rPr>
          <w:spacing w:val="-11"/>
        </w:rPr>
        <w:t xml:space="preserve"> </w:t>
      </w:r>
      <w:r>
        <w:t>as</w:t>
      </w:r>
      <w:r>
        <w:rPr>
          <w:spacing w:val="-11"/>
        </w:rPr>
        <w:t xml:space="preserve"> </w:t>
      </w:r>
      <w:r>
        <w:t>a</w:t>
      </w:r>
      <w:r>
        <w:rPr>
          <w:spacing w:val="-11"/>
        </w:rPr>
        <w:t xml:space="preserve"> </w:t>
      </w:r>
      <w:r>
        <w:t>follow-up</w:t>
      </w:r>
      <w:r>
        <w:rPr>
          <w:spacing w:val="-11"/>
        </w:rPr>
        <w:t xml:space="preserve"> </w:t>
      </w:r>
      <w:r>
        <w:t>step,</w:t>
      </w:r>
      <w:r>
        <w:rPr>
          <w:spacing w:val="-9"/>
        </w:rPr>
        <w:t xml:space="preserve"> </w:t>
      </w:r>
      <w:r>
        <w:t>future</w:t>
      </w:r>
      <w:r>
        <w:rPr>
          <w:spacing w:val="-11"/>
        </w:rPr>
        <w:t xml:space="preserve"> </w:t>
      </w:r>
      <w:r>
        <w:t>work</w:t>
      </w:r>
      <w:r>
        <w:rPr>
          <w:spacing w:val="-11"/>
        </w:rPr>
        <w:t xml:space="preserve"> </w:t>
      </w:r>
      <w:r>
        <w:t>could</w:t>
      </w:r>
      <w:r>
        <w:rPr>
          <w:spacing w:val="-11"/>
        </w:rPr>
        <w:t xml:space="preserve"> </w:t>
      </w:r>
      <w:r>
        <w:t>integrate</w:t>
      </w:r>
      <w:r>
        <w:rPr>
          <w:spacing w:val="-11"/>
        </w:rPr>
        <w:t xml:space="preserve"> </w:t>
      </w:r>
      <w:r>
        <w:t>these</w:t>
      </w:r>
      <w:r>
        <w:rPr>
          <w:spacing w:val="-11"/>
        </w:rPr>
        <w:t xml:space="preserve"> </w:t>
      </w:r>
      <w:r>
        <w:t>components</w:t>
      </w:r>
      <w:r>
        <w:rPr>
          <w:spacing w:val="-11"/>
        </w:rPr>
        <w:t xml:space="preserve"> </w:t>
      </w:r>
      <w:r>
        <w:t>para- metrically as part of the generated</w:t>
      </w:r>
      <w:r>
        <w:rPr>
          <w:spacing w:val="-21"/>
        </w:rPr>
        <w:t xml:space="preserve"> </w:t>
      </w:r>
      <w:r>
        <w:t>adaptation.</w:t>
      </w:r>
    </w:p>
    <w:p w:rsidR="00F45610" w:rsidRDefault="008D4F3A">
      <w:pPr>
        <w:pStyle w:val="BodyText"/>
        <w:spacing w:before="12" w:line="252" w:lineRule="auto"/>
        <w:ind w:left="109" w:right="107" w:firstLine="351"/>
        <w:jc w:val="both"/>
      </w:pPr>
      <w:r>
        <w:rPr>
          <w:b/>
        </w:rPr>
        <w:t xml:space="preserve">#5 Guides </w:t>
      </w:r>
      <w:r>
        <w:t xml:space="preserve">Inspired by the drilling guide example (Figure </w:t>
      </w:r>
      <w:hyperlink w:anchor="_bookmark86" w:history="1">
        <w:r>
          <w:t>4.3-C5),</w:t>
        </w:r>
      </w:hyperlink>
      <w:r>
        <w:t xml:space="preserve"> we used Reprise to gen- </w:t>
      </w:r>
      <w:proofErr w:type="spellStart"/>
      <w:r>
        <w:t>erate</w:t>
      </w:r>
      <w:proofErr w:type="spellEnd"/>
      <w:r>
        <w:t xml:space="preserve"> similar structures for guiding a </w:t>
      </w:r>
      <w:r>
        <w:rPr>
          <w:spacing w:val="-3"/>
        </w:rPr>
        <w:t xml:space="preserve">key </w:t>
      </w:r>
      <w:r>
        <w:t xml:space="preserve">towards a lock (Figure </w:t>
      </w:r>
      <w:hyperlink w:anchor="_bookmark121" w:history="1">
        <w:r>
          <w:t>4.21a)</w:t>
        </w:r>
      </w:hyperlink>
      <w:r>
        <w:t xml:space="preserve"> and putting a sharpie back into its cap (Figure </w:t>
      </w:r>
      <w:hyperlink w:anchor="_bookmark121" w:history="1">
        <w:r>
          <w:t>4.21b).</w:t>
        </w:r>
      </w:hyperlink>
      <w:r>
        <w:t xml:space="preserve"> </w:t>
      </w:r>
      <w:r>
        <w:rPr>
          <w:spacing w:val="-10"/>
        </w:rPr>
        <w:t xml:space="preserve">We </w:t>
      </w:r>
      <w:r>
        <w:t xml:space="preserve">did not replicate the remote control example as it stands (Figure </w:t>
      </w:r>
      <w:hyperlink w:anchor="_bookmark86" w:history="1">
        <w:r>
          <w:t>4.3-B5),</w:t>
        </w:r>
      </w:hyperlink>
      <w:r>
        <w:t xml:space="preserve"> as it seems simple enough to be made with paper, and further it sacrificially occludes</w:t>
      </w:r>
      <w:r>
        <w:rPr>
          <w:spacing w:val="-7"/>
        </w:rPr>
        <w:t xml:space="preserve"> </w:t>
      </w:r>
      <w:r>
        <w:t>other</w:t>
      </w:r>
      <w:r>
        <w:rPr>
          <w:spacing w:val="-7"/>
        </w:rPr>
        <w:t xml:space="preserve"> </w:t>
      </w:r>
      <w:r>
        <w:t>buttons.</w:t>
      </w:r>
      <w:r>
        <w:rPr>
          <w:spacing w:val="9"/>
        </w:rPr>
        <w:t xml:space="preserve"> </w:t>
      </w:r>
      <w:r>
        <w:t>Instead,</w:t>
      </w:r>
      <w:r>
        <w:rPr>
          <w:spacing w:val="-6"/>
        </w:rPr>
        <w:t xml:space="preserve"> </w:t>
      </w:r>
      <w:r>
        <w:t>we</w:t>
      </w:r>
      <w:r>
        <w:rPr>
          <w:spacing w:val="-7"/>
        </w:rPr>
        <w:t xml:space="preserve"> </w:t>
      </w:r>
      <w:r>
        <w:t>opted</w:t>
      </w:r>
      <w:r>
        <w:rPr>
          <w:spacing w:val="-7"/>
        </w:rPr>
        <w:t xml:space="preserve"> </w:t>
      </w:r>
      <w:r>
        <w:t>for</w:t>
      </w:r>
      <w:r>
        <w:rPr>
          <w:spacing w:val="-7"/>
        </w:rPr>
        <w:t xml:space="preserve"> </w:t>
      </w:r>
      <w:r>
        <w:t>an</w:t>
      </w:r>
      <w:r>
        <w:rPr>
          <w:spacing w:val="-7"/>
        </w:rPr>
        <w:t xml:space="preserve"> </w:t>
      </w:r>
      <w:r>
        <w:t>alternate</w:t>
      </w:r>
      <w:r>
        <w:rPr>
          <w:spacing w:val="-7"/>
        </w:rPr>
        <w:t xml:space="preserve"> </w:t>
      </w:r>
      <w:r>
        <w:t>design–an</w:t>
      </w:r>
      <w:r>
        <w:rPr>
          <w:spacing w:val="-7"/>
        </w:rPr>
        <w:t xml:space="preserve"> </w:t>
      </w:r>
      <w:r>
        <w:t>extension</w:t>
      </w:r>
      <w:r>
        <w:rPr>
          <w:spacing w:val="-7"/>
        </w:rPr>
        <w:t xml:space="preserve"> </w:t>
      </w:r>
      <w:r>
        <w:t>on</w:t>
      </w:r>
      <w:r>
        <w:rPr>
          <w:spacing w:val="-7"/>
        </w:rPr>
        <w:t xml:space="preserve"> </w:t>
      </w:r>
      <w:r>
        <w:t>the</w:t>
      </w:r>
      <w:r>
        <w:rPr>
          <w:spacing w:val="-7"/>
        </w:rPr>
        <w:t xml:space="preserve"> </w:t>
      </w:r>
      <w:r>
        <w:t>button</w:t>
      </w:r>
      <w:r>
        <w:rPr>
          <w:spacing w:val="-7"/>
        </w:rPr>
        <w:t xml:space="preserve"> </w:t>
      </w:r>
      <w:r>
        <w:t xml:space="preserve">that makes it a larger target for pressing (Figure </w:t>
      </w:r>
      <w:hyperlink w:anchor="_bookmark98" w:history="1">
        <w:r>
          <w:t>4.10b).</w:t>
        </w:r>
      </w:hyperlink>
      <w:r>
        <w:t xml:space="preserve"> It is interesting to see that in this case an extension can also serve as a guide, which suggests the possibility of ‘remixing’ categorically different adaptation</w:t>
      </w:r>
      <w:r>
        <w:rPr>
          <w:spacing w:val="-22"/>
        </w:rPr>
        <w:t xml:space="preserve"> </w:t>
      </w:r>
      <w:r>
        <w:t>strategies.</w:t>
      </w:r>
    </w:p>
    <w:p w:rsidR="00F45610" w:rsidRDefault="008D4F3A">
      <w:pPr>
        <w:pStyle w:val="BodyText"/>
        <w:spacing w:before="12" w:line="252" w:lineRule="auto"/>
        <w:ind w:left="109" w:right="107" w:firstLine="351"/>
        <w:jc w:val="both"/>
      </w:pPr>
      <w:r>
        <w:t>One limitation we found is that Reprise currently only guides linear motion; in the future it should be possible to explore how to generate guides for other types of motion, such as a guide for turning faucets to get (only) mildly warm water.</w:t>
      </w:r>
    </w:p>
    <w:p w:rsidR="00F45610" w:rsidRDefault="00F45610">
      <w:pPr>
        <w:pStyle w:val="BodyText"/>
      </w:pPr>
    </w:p>
    <w:p w:rsidR="00F45610" w:rsidRDefault="00F45610">
      <w:pPr>
        <w:pStyle w:val="BodyText"/>
        <w:spacing w:before="7"/>
        <w:rPr>
          <w:sz w:val="20"/>
        </w:rPr>
      </w:pPr>
    </w:p>
    <w:p w:rsidR="00F45610" w:rsidRDefault="008D4F3A">
      <w:pPr>
        <w:pStyle w:val="Heading2"/>
        <w:numPr>
          <w:ilvl w:val="1"/>
          <w:numId w:val="4"/>
        </w:numPr>
        <w:tabs>
          <w:tab w:val="left" w:pos="885"/>
        </w:tabs>
        <w:spacing w:before="1"/>
        <w:ind w:hanging="774"/>
      </w:pPr>
      <w:bookmarkStart w:id="288" w:name="4.5_Discussion_and_Summary_of_Designing_"/>
      <w:bookmarkStart w:id="289" w:name="_bookmark119"/>
      <w:bookmarkEnd w:id="288"/>
      <w:bookmarkEnd w:id="289"/>
      <w:r>
        <w:t xml:space="preserve">Discussion and Summary of </w:t>
      </w:r>
      <w:proofErr w:type="gramStart"/>
      <w:r>
        <w:t xml:space="preserve">Designing </w:t>
      </w:r>
      <w:r>
        <w:rPr>
          <w:spacing w:val="8"/>
        </w:rPr>
        <w:t xml:space="preserve"> </w:t>
      </w:r>
      <w:r>
        <w:t>Adaptations</w:t>
      </w:r>
      <w:proofErr w:type="gramEnd"/>
    </w:p>
    <w:p w:rsidR="00F45610" w:rsidRDefault="008D4F3A">
      <w:pPr>
        <w:pStyle w:val="BodyText"/>
        <w:spacing w:before="265" w:line="252" w:lineRule="auto"/>
        <w:ind w:left="109"/>
      </w:pPr>
      <w:r>
        <w:t xml:space="preserve">Based on our exploration of the design space, tool integration and fabricated results of </w:t>
      </w:r>
      <w:proofErr w:type="spellStart"/>
      <w:r>
        <w:t>adapta</w:t>
      </w:r>
      <w:proofErr w:type="spellEnd"/>
      <w:r>
        <w:t xml:space="preserve">- </w:t>
      </w:r>
      <w:proofErr w:type="spellStart"/>
      <w:r>
        <w:t>tions</w:t>
      </w:r>
      <w:proofErr w:type="spellEnd"/>
      <w:r>
        <w:t>, we now discuss existing issues, limitations and potential future work.</w:t>
      </w:r>
    </w:p>
    <w:p w:rsidR="00F45610" w:rsidRDefault="008D4F3A">
      <w:pPr>
        <w:pStyle w:val="BodyText"/>
        <w:spacing w:before="12" w:line="252" w:lineRule="auto"/>
        <w:ind w:left="109" w:right="108" w:firstLine="351"/>
        <w:jc w:val="both"/>
      </w:pPr>
      <w:r>
        <w:rPr>
          <w:b/>
        </w:rPr>
        <w:t xml:space="preserve">Combining different adaptations </w:t>
      </w:r>
      <w:r>
        <w:t xml:space="preserve">With Reprise, it is also possible to combine different adaptation strategies. Figure </w:t>
      </w:r>
      <w:hyperlink w:anchor="_bookmark122" w:history="1">
        <w:r>
          <w:t>4.22</w:t>
        </w:r>
      </w:hyperlink>
      <w:r>
        <w:t xml:space="preserve"> shows a series of sharpie adaptations generated by Reprise, ranging from a handle for holding (Figure </w:t>
      </w:r>
      <w:hyperlink w:anchor="_bookmark122" w:history="1">
        <w:r>
          <w:t>4.22a),</w:t>
        </w:r>
      </w:hyperlink>
      <w:r>
        <w:t xml:space="preserve"> the aforementioned guide (Figure </w:t>
      </w:r>
      <w:hyperlink w:anchor="_bookmark122" w:history="1">
        <w:r>
          <w:t>4.22b)</w:t>
        </w:r>
      </w:hyperlink>
      <w:r>
        <w:t xml:space="preserve"> and anchor (Figure </w:t>
      </w:r>
      <w:hyperlink w:anchor="_bookmark122" w:history="1">
        <w:r>
          <w:t>4.22c),</w:t>
        </w:r>
      </w:hyperlink>
      <w:r>
        <w:t xml:space="preserve"> and finally, a combination of the three (Figure </w:t>
      </w:r>
      <w:hyperlink w:anchor="_bookmark122" w:history="1">
        <w:r>
          <w:t>4.22d).</w:t>
        </w:r>
      </w:hyperlink>
      <w:r>
        <w:t xml:space="preserve"> Our current </w:t>
      </w:r>
      <w:proofErr w:type="spellStart"/>
      <w:r>
        <w:t>ap</w:t>
      </w:r>
      <w:proofErr w:type="spellEnd"/>
      <w:r>
        <w:t xml:space="preserve">- </w:t>
      </w:r>
      <w:proofErr w:type="spellStart"/>
      <w:r>
        <w:t>proach</w:t>
      </w:r>
      <w:proofErr w:type="spellEnd"/>
      <w:r>
        <w:t xml:space="preserve"> is to incrementally add new adaptation with the previous ones considered as part of the object. However, the ordering of addition could cause adaptations to conflict with one another. For example, adding a handle might make the sharpie no longer fit in the guide installed ear- </w:t>
      </w:r>
      <w:proofErr w:type="spellStart"/>
      <w:r>
        <w:t>lier</w:t>
      </w:r>
      <w:proofErr w:type="spellEnd"/>
      <w:r>
        <w:t>. Future work could optimize the order of adding multiple adaptations to reduce conflict, or updating existing adaptations as new ones are added.</w:t>
      </w:r>
    </w:p>
    <w:p w:rsidR="00F45610" w:rsidRDefault="00F45610">
      <w:pPr>
        <w:pStyle w:val="BodyText"/>
        <w:spacing w:before="9"/>
        <w:rPr>
          <w:sz w:val="26"/>
        </w:rPr>
      </w:pPr>
    </w:p>
    <w:p w:rsidR="00F45610" w:rsidRDefault="008D4F3A">
      <w:pPr>
        <w:pStyle w:val="BodyText"/>
        <w:ind w:left="3762" w:right="3762"/>
        <w:jc w:val="center"/>
      </w:pPr>
      <w:r>
        <w:t>50</w:t>
      </w:r>
    </w:p>
    <w:p w:rsidR="00F45610" w:rsidRDefault="00F45610">
      <w:pPr>
        <w:jc w:val="center"/>
        <w:sectPr w:rsidR="00F45610">
          <w:headerReference w:type="default" r:id="rId118"/>
          <w:footerReference w:type="default" r:id="rId119"/>
          <w:pgSz w:w="12240" w:h="15840"/>
          <w:pgMar w:top="1120" w:right="1420" w:bottom="280" w:left="1420" w:header="595" w:footer="0" w:gutter="0"/>
          <w:cols w:space="720"/>
        </w:sectPr>
      </w:pPr>
    </w:p>
    <w:p w:rsidR="00F45610" w:rsidRDefault="00F45610">
      <w:pPr>
        <w:pStyle w:val="BodyText"/>
        <w:spacing w:before="6"/>
        <w:rPr>
          <w:sz w:val="12"/>
        </w:rPr>
      </w:pPr>
    </w:p>
    <w:p w:rsidR="00F45610" w:rsidRDefault="008D4F3A">
      <w:pPr>
        <w:pStyle w:val="BodyText"/>
        <w:ind w:left="1487"/>
        <w:rPr>
          <w:sz w:val="20"/>
        </w:rPr>
      </w:pPr>
      <w:r>
        <w:rPr>
          <w:noProof/>
          <w:sz w:val="20"/>
        </w:rPr>
        <w:drawing>
          <wp:inline distT="0" distB="0" distL="0" distR="0">
            <wp:extent cx="4069079" cy="4518374"/>
            <wp:effectExtent l="0" t="0" r="0" b="0"/>
            <wp:docPr id="3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png"/>
                    <pic:cNvPicPr/>
                  </pic:nvPicPr>
                  <pic:blipFill>
                    <a:blip r:embed="rId120" cstate="print"/>
                    <a:stretch>
                      <a:fillRect/>
                    </a:stretch>
                  </pic:blipFill>
                  <pic:spPr>
                    <a:xfrm>
                      <a:off x="0" y="0"/>
                      <a:ext cx="4069079" cy="4518374"/>
                    </a:xfrm>
                    <a:prstGeom prst="rect">
                      <a:avLst/>
                    </a:prstGeom>
                  </pic:spPr>
                </pic:pic>
              </a:graphicData>
            </a:graphic>
          </wp:inline>
        </w:drawing>
      </w:r>
    </w:p>
    <w:p w:rsidR="00F45610" w:rsidRDefault="00F45610">
      <w:pPr>
        <w:pStyle w:val="BodyText"/>
        <w:spacing w:before="5"/>
        <w:rPr>
          <w:sz w:val="19"/>
        </w:rPr>
      </w:pPr>
    </w:p>
    <w:p w:rsidR="00F45610" w:rsidRDefault="008D4F3A">
      <w:pPr>
        <w:pStyle w:val="BodyText"/>
        <w:spacing w:before="60"/>
        <w:ind w:left="2416"/>
      </w:pPr>
      <w:r>
        <w:t xml:space="preserve">Figure 4.20: </w:t>
      </w:r>
      <w:bookmarkStart w:id="290" w:name="_bookmark120"/>
      <w:bookmarkEnd w:id="290"/>
      <w:r>
        <w:t>Replicated anchor/stand examples.</w:t>
      </w:r>
    </w:p>
    <w:p w:rsidR="00F45610" w:rsidRDefault="00F45610">
      <w:pPr>
        <w:pStyle w:val="BodyText"/>
        <w:rPr>
          <w:sz w:val="20"/>
        </w:rPr>
      </w:pPr>
    </w:p>
    <w:p w:rsidR="00F45610" w:rsidRDefault="008D4F3A">
      <w:pPr>
        <w:pStyle w:val="BodyText"/>
        <w:spacing w:before="4"/>
        <w:rPr>
          <w:sz w:val="27"/>
        </w:rPr>
      </w:pPr>
      <w:r>
        <w:rPr>
          <w:noProof/>
        </w:rPr>
        <w:drawing>
          <wp:anchor distT="0" distB="0" distL="0" distR="0" simplePos="0" relativeHeight="2152" behindDoc="0" locked="0" layoutInCell="1" allowOverlap="1">
            <wp:simplePos x="0" y="0"/>
            <wp:positionH relativeFrom="page">
              <wp:posOffset>1700212</wp:posOffset>
            </wp:positionH>
            <wp:positionV relativeFrom="paragraph">
              <wp:posOffset>224758</wp:posOffset>
            </wp:positionV>
            <wp:extent cx="4389119" cy="1353312"/>
            <wp:effectExtent l="0" t="0" r="0" b="0"/>
            <wp:wrapTopAndBottom/>
            <wp:docPr id="4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png"/>
                    <pic:cNvPicPr/>
                  </pic:nvPicPr>
                  <pic:blipFill>
                    <a:blip r:embed="rId121" cstate="print"/>
                    <a:stretch>
                      <a:fillRect/>
                    </a:stretch>
                  </pic:blipFill>
                  <pic:spPr>
                    <a:xfrm>
                      <a:off x="0" y="0"/>
                      <a:ext cx="4389119" cy="1353312"/>
                    </a:xfrm>
                    <a:prstGeom prst="rect">
                      <a:avLst/>
                    </a:prstGeom>
                  </pic:spPr>
                </pic:pic>
              </a:graphicData>
            </a:graphic>
          </wp:anchor>
        </w:drawing>
      </w:r>
    </w:p>
    <w:p w:rsidR="00F45610" w:rsidRDefault="00F45610">
      <w:pPr>
        <w:pStyle w:val="BodyText"/>
        <w:spacing w:before="6"/>
        <w:rPr>
          <w:sz w:val="14"/>
        </w:rPr>
      </w:pPr>
    </w:p>
    <w:p w:rsidR="00F45610" w:rsidRDefault="008D4F3A">
      <w:pPr>
        <w:pStyle w:val="BodyText"/>
        <w:spacing w:before="59"/>
        <w:ind w:left="75" w:right="75"/>
        <w:jc w:val="center"/>
      </w:pPr>
      <w:r>
        <w:t xml:space="preserve">Figure 4.21: </w:t>
      </w:r>
      <w:bookmarkStart w:id="291" w:name="_bookmark121"/>
      <w:bookmarkEnd w:id="291"/>
      <w:r>
        <w:t>Replicated guide examples.</w:t>
      </w:r>
    </w:p>
    <w:p w:rsidR="00F45610" w:rsidRDefault="00F45610">
      <w:pPr>
        <w:pStyle w:val="BodyText"/>
      </w:pPr>
    </w:p>
    <w:p w:rsidR="00F45610" w:rsidRDefault="00F45610">
      <w:pPr>
        <w:pStyle w:val="BodyText"/>
        <w:spacing w:before="3"/>
        <w:rPr>
          <w:sz w:val="33"/>
        </w:rPr>
      </w:pPr>
    </w:p>
    <w:p w:rsidR="00F45610" w:rsidRDefault="008D4F3A">
      <w:pPr>
        <w:pStyle w:val="BodyText"/>
        <w:spacing w:line="252" w:lineRule="auto"/>
        <w:ind w:left="110" w:right="107" w:firstLine="351"/>
        <w:jc w:val="both"/>
      </w:pPr>
      <w:r>
        <w:rPr>
          <w:b/>
        </w:rPr>
        <w:t>Expanding</w:t>
      </w:r>
      <w:r>
        <w:rPr>
          <w:b/>
          <w:spacing w:val="-5"/>
        </w:rPr>
        <w:t xml:space="preserve"> </w:t>
      </w:r>
      <w:r>
        <w:rPr>
          <w:b/>
        </w:rPr>
        <w:t>the</w:t>
      </w:r>
      <w:r>
        <w:rPr>
          <w:b/>
          <w:spacing w:val="-5"/>
        </w:rPr>
        <w:t xml:space="preserve"> </w:t>
      </w:r>
      <w:r>
        <w:rPr>
          <w:b/>
        </w:rPr>
        <w:t>feedback</w:t>
      </w:r>
      <w:r>
        <w:rPr>
          <w:b/>
          <w:spacing w:val="-5"/>
        </w:rPr>
        <w:t xml:space="preserve"> </w:t>
      </w:r>
      <w:r>
        <w:rPr>
          <w:b/>
        </w:rPr>
        <w:t>loop</w:t>
      </w:r>
      <w:r>
        <w:rPr>
          <w:b/>
          <w:spacing w:val="-5"/>
        </w:rPr>
        <w:t xml:space="preserve"> </w:t>
      </w:r>
      <w:r>
        <w:rPr>
          <w:b/>
        </w:rPr>
        <w:t>for</w:t>
      </w:r>
      <w:r>
        <w:rPr>
          <w:b/>
          <w:spacing w:val="-5"/>
        </w:rPr>
        <w:t xml:space="preserve"> </w:t>
      </w:r>
      <w:r>
        <w:rPr>
          <w:b/>
        </w:rPr>
        <w:t>customization</w:t>
      </w:r>
      <w:r>
        <w:rPr>
          <w:b/>
          <w:spacing w:val="-5"/>
        </w:rPr>
        <w:t xml:space="preserve"> </w:t>
      </w:r>
      <w:r>
        <w:t>Rather</w:t>
      </w:r>
      <w:r>
        <w:rPr>
          <w:spacing w:val="-5"/>
        </w:rPr>
        <w:t xml:space="preserve"> </w:t>
      </w:r>
      <w:r>
        <w:t>than</w:t>
      </w:r>
      <w:r>
        <w:rPr>
          <w:spacing w:val="-5"/>
        </w:rPr>
        <w:t xml:space="preserve"> </w:t>
      </w:r>
      <w:r>
        <w:t>just</w:t>
      </w:r>
      <w:r>
        <w:rPr>
          <w:spacing w:val="-5"/>
        </w:rPr>
        <w:t xml:space="preserve"> </w:t>
      </w:r>
      <w:r>
        <w:t>taking</w:t>
      </w:r>
      <w:r>
        <w:rPr>
          <w:spacing w:val="-5"/>
        </w:rPr>
        <w:t xml:space="preserve"> </w:t>
      </w:r>
      <w:r>
        <w:t>the</w:t>
      </w:r>
      <w:r>
        <w:rPr>
          <w:spacing w:val="-5"/>
        </w:rPr>
        <w:t xml:space="preserve"> </w:t>
      </w:r>
      <w:r>
        <w:t>original</w:t>
      </w:r>
      <w:r>
        <w:rPr>
          <w:spacing w:val="-5"/>
        </w:rPr>
        <w:t xml:space="preserve"> </w:t>
      </w:r>
      <w:r>
        <w:t>object as</w:t>
      </w:r>
      <w:r>
        <w:rPr>
          <w:spacing w:val="-3"/>
        </w:rPr>
        <w:t xml:space="preserve"> </w:t>
      </w:r>
      <w:r>
        <w:t>input,</w:t>
      </w:r>
      <w:r>
        <w:rPr>
          <w:spacing w:val="-4"/>
        </w:rPr>
        <w:t xml:space="preserve"> </w:t>
      </w:r>
      <w:r>
        <w:t>future</w:t>
      </w:r>
      <w:r>
        <w:rPr>
          <w:spacing w:val="-3"/>
        </w:rPr>
        <w:t xml:space="preserve"> </w:t>
      </w:r>
      <w:r>
        <w:t>work</w:t>
      </w:r>
      <w:r>
        <w:rPr>
          <w:spacing w:val="-3"/>
        </w:rPr>
        <w:t xml:space="preserve"> </w:t>
      </w:r>
      <w:r>
        <w:t>could</w:t>
      </w:r>
      <w:r>
        <w:rPr>
          <w:spacing w:val="-4"/>
        </w:rPr>
        <w:t xml:space="preserve"> </w:t>
      </w:r>
      <w:r>
        <w:t>enable</w:t>
      </w:r>
      <w:r>
        <w:rPr>
          <w:spacing w:val="-3"/>
        </w:rPr>
        <w:t xml:space="preserve"> </w:t>
      </w:r>
      <w:r>
        <w:t>a</w:t>
      </w:r>
      <w:r>
        <w:rPr>
          <w:spacing w:val="-3"/>
        </w:rPr>
        <w:t xml:space="preserve"> </w:t>
      </w:r>
      <w:r>
        <w:t>more</w:t>
      </w:r>
      <w:r>
        <w:rPr>
          <w:spacing w:val="-3"/>
        </w:rPr>
        <w:t xml:space="preserve"> </w:t>
      </w:r>
      <w:r>
        <w:t>iterative</w:t>
      </w:r>
      <w:r>
        <w:rPr>
          <w:spacing w:val="-3"/>
        </w:rPr>
        <w:t xml:space="preserve"> </w:t>
      </w:r>
      <w:r>
        <w:t>approach</w:t>
      </w:r>
      <w:r>
        <w:rPr>
          <w:spacing w:val="-4"/>
        </w:rPr>
        <w:t xml:space="preserve"> </w:t>
      </w:r>
      <w:r>
        <w:t>where</w:t>
      </w:r>
      <w:r>
        <w:rPr>
          <w:spacing w:val="-3"/>
        </w:rPr>
        <w:t xml:space="preserve"> </w:t>
      </w:r>
      <w:r>
        <w:t>a</w:t>
      </w:r>
      <w:r>
        <w:rPr>
          <w:spacing w:val="-3"/>
        </w:rPr>
        <w:t xml:space="preserve"> </w:t>
      </w:r>
      <w:r>
        <w:t>printed</w:t>
      </w:r>
      <w:r>
        <w:rPr>
          <w:spacing w:val="-4"/>
        </w:rPr>
        <w:t xml:space="preserve"> </w:t>
      </w:r>
      <w:r>
        <w:t>piece</w:t>
      </w:r>
      <w:r>
        <w:rPr>
          <w:spacing w:val="-3"/>
        </w:rPr>
        <w:t xml:space="preserve"> </w:t>
      </w:r>
      <w:r>
        <w:t>of</w:t>
      </w:r>
      <w:r>
        <w:rPr>
          <w:spacing w:val="-4"/>
        </w:rPr>
        <w:t xml:space="preserve"> </w:t>
      </w:r>
      <w:r>
        <w:t xml:space="preserve">adaptation can be fed into the system to let the user further customize it. Prior work, such as </w:t>
      </w:r>
      <w:proofErr w:type="spellStart"/>
      <w:r>
        <w:t>ModelCraft</w:t>
      </w:r>
      <w:proofErr w:type="spellEnd"/>
      <w:r>
        <w:t xml:space="preserve"> </w:t>
      </w:r>
      <w:hyperlink w:anchor="_bookmark200" w:history="1">
        <w:r>
          <w:t>[59]</w:t>
        </w:r>
      </w:hyperlink>
      <w:r>
        <w:rPr>
          <w:spacing w:val="-7"/>
        </w:rPr>
        <w:t xml:space="preserve"> </w:t>
      </w:r>
      <w:r>
        <w:t>could</w:t>
      </w:r>
      <w:r>
        <w:rPr>
          <w:spacing w:val="-7"/>
        </w:rPr>
        <w:t xml:space="preserve"> </w:t>
      </w:r>
      <w:r>
        <w:t>potentially</w:t>
      </w:r>
      <w:r>
        <w:rPr>
          <w:spacing w:val="-7"/>
        </w:rPr>
        <w:t xml:space="preserve"> </w:t>
      </w:r>
      <w:r>
        <w:t>be</w:t>
      </w:r>
      <w:r>
        <w:rPr>
          <w:spacing w:val="-7"/>
        </w:rPr>
        <w:t xml:space="preserve"> </w:t>
      </w:r>
      <w:r>
        <w:t>extended</w:t>
      </w:r>
      <w:r>
        <w:rPr>
          <w:spacing w:val="-7"/>
        </w:rPr>
        <w:t xml:space="preserve"> </w:t>
      </w:r>
      <w:r>
        <w:t>here</w:t>
      </w:r>
      <w:r>
        <w:rPr>
          <w:spacing w:val="-7"/>
        </w:rPr>
        <w:t xml:space="preserve"> </w:t>
      </w:r>
      <w:r>
        <w:t>to</w:t>
      </w:r>
      <w:r>
        <w:rPr>
          <w:spacing w:val="-7"/>
        </w:rPr>
        <w:t xml:space="preserve"> </w:t>
      </w:r>
      <w:r>
        <w:t>let</w:t>
      </w:r>
      <w:r>
        <w:rPr>
          <w:spacing w:val="-7"/>
        </w:rPr>
        <w:t xml:space="preserve"> </w:t>
      </w:r>
      <w:r>
        <w:t>the</w:t>
      </w:r>
      <w:r>
        <w:rPr>
          <w:spacing w:val="-7"/>
        </w:rPr>
        <w:t xml:space="preserve"> </w:t>
      </w:r>
      <w:r>
        <w:t>user</w:t>
      </w:r>
      <w:r>
        <w:rPr>
          <w:spacing w:val="-7"/>
        </w:rPr>
        <w:t xml:space="preserve"> </w:t>
      </w:r>
      <w:r>
        <w:t>annotate</w:t>
      </w:r>
      <w:r>
        <w:rPr>
          <w:spacing w:val="-7"/>
        </w:rPr>
        <w:t xml:space="preserve"> </w:t>
      </w:r>
      <w:r>
        <w:t>printed</w:t>
      </w:r>
      <w:r>
        <w:rPr>
          <w:spacing w:val="-7"/>
        </w:rPr>
        <w:t xml:space="preserve"> </w:t>
      </w:r>
      <w:r>
        <w:t>results</w:t>
      </w:r>
      <w:r>
        <w:rPr>
          <w:spacing w:val="-7"/>
        </w:rPr>
        <w:t xml:space="preserve"> </w:t>
      </w:r>
      <w:r>
        <w:t>for</w:t>
      </w:r>
      <w:r>
        <w:rPr>
          <w:spacing w:val="-7"/>
        </w:rPr>
        <w:t xml:space="preserve"> </w:t>
      </w:r>
      <w:r>
        <w:t>the</w:t>
      </w:r>
      <w:r>
        <w:rPr>
          <w:spacing w:val="-7"/>
        </w:rPr>
        <w:t xml:space="preserve"> </w:t>
      </w:r>
      <w:r>
        <w:t>next</w:t>
      </w:r>
      <w:r>
        <w:rPr>
          <w:spacing w:val="-7"/>
        </w:rPr>
        <w:t xml:space="preserve"> </w:t>
      </w:r>
      <w:r>
        <w:t>design</w:t>
      </w:r>
    </w:p>
    <w:p w:rsidR="00F45610" w:rsidRDefault="00F45610">
      <w:pPr>
        <w:pStyle w:val="BodyText"/>
        <w:spacing w:before="9"/>
        <w:rPr>
          <w:sz w:val="26"/>
        </w:rPr>
      </w:pPr>
    </w:p>
    <w:p w:rsidR="00F45610" w:rsidRDefault="008D4F3A">
      <w:pPr>
        <w:pStyle w:val="BodyText"/>
        <w:ind w:left="3762" w:right="3762"/>
        <w:jc w:val="center"/>
      </w:pPr>
      <w:r>
        <w:t>51</w:t>
      </w:r>
    </w:p>
    <w:p w:rsidR="00F45610" w:rsidRDefault="00F45610">
      <w:pPr>
        <w:jc w:val="center"/>
        <w:sectPr w:rsidR="00F45610">
          <w:headerReference w:type="default" r:id="rId122"/>
          <w:footerReference w:type="default" r:id="rId123"/>
          <w:pgSz w:w="12240" w:h="15840"/>
          <w:pgMar w:top="1120" w:right="1420" w:bottom="280" w:left="1420" w:header="595" w:footer="0" w:gutter="0"/>
          <w:cols w:space="720"/>
        </w:sectPr>
      </w:pPr>
    </w:p>
    <w:p w:rsidR="00F45610" w:rsidRDefault="00F45610">
      <w:pPr>
        <w:pStyle w:val="BodyText"/>
        <w:spacing w:before="6"/>
        <w:rPr>
          <w:sz w:val="12"/>
        </w:rPr>
      </w:pPr>
    </w:p>
    <w:p w:rsidR="00F45610" w:rsidRDefault="008D4F3A">
      <w:pPr>
        <w:pStyle w:val="BodyText"/>
        <w:ind w:left="110"/>
        <w:rPr>
          <w:sz w:val="20"/>
        </w:rPr>
      </w:pPr>
      <w:r>
        <w:rPr>
          <w:noProof/>
          <w:sz w:val="20"/>
        </w:rPr>
        <w:drawing>
          <wp:inline distT="0" distB="0" distL="0" distR="0">
            <wp:extent cx="5852159" cy="2389631"/>
            <wp:effectExtent l="0" t="0" r="0" b="0"/>
            <wp:docPr id="4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png"/>
                    <pic:cNvPicPr/>
                  </pic:nvPicPr>
                  <pic:blipFill>
                    <a:blip r:embed="rId124" cstate="print"/>
                    <a:stretch>
                      <a:fillRect/>
                    </a:stretch>
                  </pic:blipFill>
                  <pic:spPr>
                    <a:xfrm>
                      <a:off x="0" y="0"/>
                      <a:ext cx="5852159" cy="2389631"/>
                    </a:xfrm>
                    <a:prstGeom prst="rect">
                      <a:avLst/>
                    </a:prstGeom>
                  </pic:spPr>
                </pic:pic>
              </a:graphicData>
            </a:graphic>
          </wp:inline>
        </w:drawing>
      </w:r>
    </w:p>
    <w:p w:rsidR="00F45610" w:rsidRDefault="00F45610">
      <w:pPr>
        <w:pStyle w:val="BodyText"/>
        <w:spacing w:before="5"/>
        <w:rPr>
          <w:sz w:val="16"/>
        </w:rPr>
      </w:pPr>
    </w:p>
    <w:p w:rsidR="00F45610" w:rsidRDefault="008D4F3A">
      <w:pPr>
        <w:pStyle w:val="BodyText"/>
        <w:spacing w:before="59" w:line="252" w:lineRule="auto"/>
        <w:ind w:left="110"/>
      </w:pPr>
      <w:r>
        <w:t xml:space="preserve">Figure 4.22: </w:t>
      </w:r>
      <w:bookmarkStart w:id="292" w:name="_bookmark122"/>
      <w:bookmarkEnd w:id="292"/>
      <w:r>
        <w:t>Combining multiple adaptations: a handle (a), a guide (b) and an anchor (c) can be combined into one (super) adaptation (d).</w:t>
      </w:r>
    </w:p>
    <w:p w:rsidR="00F45610" w:rsidRDefault="00F45610">
      <w:pPr>
        <w:pStyle w:val="BodyText"/>
      </w:pPr>
    </w:p>
    <w:p w:rsidR="00F45610" w:rsidRDefault="00F45610">
      <w:pPr>
        <w:pStyle w:val="BodyText"/>
      </w:pPr>
    </w:p>
    <w:p w:rsidR="00F45610" w:rsidRDefault="008D4F3A">
      <w:pPr>
        <w:pStyle w:val="BodyText"/>
        <w:spacing w:before="180"/>
        <w:ind w:left="110"/>
      </w:pPr>
      <w:proofErr w:type="gramStart"/>
      <w:r>
        <w:t>iteration</w:t>
      </w:r>
      <w:proofErr w:type="gramEnd"/>
      <w:r>
        <w:t>.</w:t>
      </w:r>
    </w:p>
    <w:p w:rsidR="00F45610" w:rsidRDefault="008D4F3A">
      <w:pPr>
        <w:pStyle w:val="BodyText"/>
        <w:spacing w:before="60" w:line="252" w:lineRule="auto"/>
        <w:ind w:left="110" w:right="107" w:firstLine="351"/>
        <w:jc w:val="right"/>
      </w:pPr>
      <w:r>
        <w:rPr>
          <w:b/>
        </w:rPr>
        <w:t xml:space="preserve">Scaling up reprise to adapt larger objects </w:t>
      </w:r>
      <w:r>
        <w:t>Most of the objects Reprise adapted so</w:t>
      </w:r>
      <w:r>
        <w:rPr>
          <w:spacing w:val="5"/>
        </w:rPr>
        <w:t xml:space="preserve"> </w:t>
      </w:r>
      <w:r>
        <w:t>far</w:t>
      </w:r>
      <w:r>
        <w:rPr>
          <w:spacing w:val="9"/>
        </w:rPr>
        <w:t xml:space="preserve"> </w:t>
      </w:r>
      <w:r>
        <w:t>are</w:t>
      </w:r>
      <w:r>
        <w:rPr>
          <w:w w:val="99"/>
        </w:rPr>
        <w:t xml:space="preserve"> </w:t>
      </w:r>
      <w:r>
        <w:t>hand-sized items or tools. In future it would be interesting to explore larger</w:t>
      </w:r>
      <w:r>
        <w:rPr>
          <w:spacing w:val="19"/>
        </w:rPr>
        <w:t xml:space="preserve"> </w:t>
      </w:r>
      <w:r>
        <w:t>scaled</w:t>
      </w:r>
      <w:r>
        <w:rPr>
          <w:spacing w:val="3"/>
        </w:rPr>
        <w:t xml:space="preserve"> </w:t>
      </w:r>
      <w:r>
        <w:t>adaptations,</w:t>
      </w:r>
      <w:r>
        <w:rPr>
          <w:w w:val="99"/>
        </w:rPr>
        <w:t xml:space="preserve"> </w:t>
      </w:r>
      <w:r>
        <w:t>such as making a bath tub safer to walk in/out, or making room entrances or stairwells</w:t>
      </w:r>
      <w:r>
        <w:rPr>
          <w:spacing w:val="-14"/>
        </w:rPr>
        <w:t xml:space="preserve"> </w:t>
      </w:r>
      <w:r>
        <w:t>more</w:t>
      </w:r>
      <w:r>
        <w:rPr>
          <w:spacing w:val="-1"/>
        </w:rPr>
        <w:t xml:space="preserve"> </w:t>
      </w:r>
      <w:r>
        <w:t>ac-</w:t>
      </w:r>
      <w:r>
        <w:rPr>
          <w:w w:val="99"/>
        </w:rPr>
        <w:t xml:space="preserve"> </w:t>
      </w:r>
      <w:proofErr w:type="spellStart"/>
      <w:r>
        <w:t>cessible</w:t>
      </w:r>
      <w:proofErr w:type="spellEnd"/>
      <w:r>
        <w:t>.</w:t>
      </w:r>
      <w:r>
        <w:rPr>
          <w:spacing w:val="3"/>
        </w:rPr>
        <w:t xml:space="preserve"> </w:t>
      </w:r>
      <w:r>
        <w:t>The</w:t>
      </w:r>
      <w:r>
        <w:rPr>
          <w:spacing w:val="-17"/>
        </w:rPr>
        <w:t xml:space="preserve"> </w:t>
      </w:r>
      <w:r>
        <w:t>challenges</w:t>
      </w:r>
      <w:r>
        <w:rPr>
          <w:spacing w:val="-17"/>
        </w:rPr>
        <w:t xml:space="preserve"> </w:t>
      </w:r>
      <w:r>
        <w:t>are</w:t>
      </w:r>
      <w:r>
        <w:rPr>
          <w:spacing w:val="-17"/>
        </w:rPr>
        <w:t xml:space="preserve"> </w:t>
      </w:r>
      <w:r>
        <w:t>two-fold:</w:t>
      </w:r>
      <w:r>
        <w:rPr>
          <w:spacing w:val="2"/>
        </w:rPr>
        <w:t xml:space="preserve"> </w:t>
      </w:r>
      <w:r>
        <w:t>how</w:t>
      </w:r>
      <w:r>
        <w:rPr>
          <w:spacing w:val="-17"/>
        </w:rPr>
        <w:t xml:space="preserve"> </w:t>
      </w:r>
      <w:r>
        <w:t>to</w:t>
      </w:r>
      <w:r>
        <w:rPr>
          <w:spacing w:val="-17"/>
        </w:rPr>
        <w:t xml:space="preserve"> </w:t>
      </w:r>
      <w:r>
        <w:t>scale</w:t>
      </w:r>
      <w:r>
        <w:rPr>
          <w:spacing w:val="-17"/>
        </w:rPr>
        <w:t xml:space="preserve"> </w:t>
      </w:r>
      <w:r>
        <w:t>up</w:t>
      </w:r>
      <w:r>
        <w:rPr>
          <w:spacing w:val="-17"/>
        </w:rPr>
        <w:t xml:space="preserve"> </w:t>
      </w:r>
      <w:r>
        <w:t>the</w:t>
      </w:r>
      <w:r>
        <w:rPr>
          <w:spacing w:val="-17"/>
        </w:rPr>
        <w:t xml:space="preserve"> </w:t>
      </w:r>
      <w:r>
        <w:t>current</w:t>
      </w:r>
      <w:r>
        <w:rPr>
          <w:spacing w:val="-17"/>
        </w:rPr>
        <w:t xml:space="preserve"> </w:t>
      </w:r>
      <w:r>
        <w:t>design</w:t>
      </w:r>
      <w:r>
        <w:rPr>
          <w:spacing w:val="-17"/>
        </w:rPr>
        <w:t xml:space="preserve"> </w:t>
      </w:r>
      <w:r>
        <w:t>workflow</w:t>
      </w:r>
      <w:r>
        <w:rPr>
          <w:spacing w:val="-17"/>
        </w:rPr>
        <w:t xml:space="preserve"> </w:t>
      </w:r>
      <w:r>
        <w:t>to</w:t>
      </w:r>
      <w:r>
        <w:rPr>
          <w:spacing w:val="-17"/>
        </w:rPr>
        <w:t xml:space="preserve"> </w:t>
      </w:r>
      <w:r>
        <w:t>incorporate</w:t>
      </w:r>
      <w:r>
        <w:rPr>
          <w:w w:val="99"/>
        </w:rPr>
        <w:t xml:space="preserve"> </w:t>
      </w:r>
      <w:r>
        <w:t>large</w:t>
      </w:r>
      <w:r>
        <w:rPr>
          <w:spacing w:val="-8"/>
        </w:rPr>
        <w:t xml:space="preserve"> </w:t>
      </w:r>
      <w:r>
        <w:t>objects,</w:t>
      </w:r>
      <w:r>
        <w:rPr>
          <w:spacing w:val="-8"/>
        </w:rPr>
        <w:t xml:space="preserve"> </w:t>
      </w:r>
      <w:r>
        <w:t>and</w:t>
      </w:r>
      <w:r>
        <w:rPr>
          <w:spacing w:val="-8"/>
        </w:rPr>
        <w:t xml:space="preserve"> </w:t>
      </w:r>
      <w:r>
        <w:t>how</w:t>
      </w:r>
      <w:r>
        <w:rPr>
          <w:spacing w:val="-8"/>
        </w:rPr>
        <w:t xml:space="preserve"> </w:t>
      </w:r>
      <w:r>
        <w:t>to</w:t>
      </w:r>
      <w:r>
        <w:rPr>
          <w:spacing w:val="-8"/>
        </w:rPr>
        <w:t xml:space="preserve"> </w:t>
      </w:r>
      <w:r>
        <w:t>go</w:t>
      </w:r>
      <w:r>
        <w:rPr>
          <w:spacing w:val="-8"/>
        </w:rPr>
        <w:t xml:space="preserve"> </w:t>
      </w:r>
      <w:r>
        <w:t>beyond</w:t>
      </w:r>
      <w:r>
        <w:rPr>
          <w:spacing w:val="-8"/>
        </w:rPr>
        <w:t xml:space="preserve"> </w:t>
      </w:r>
      <w:r>
        <w:t>the</w:t>
      </w:r>
      <w:r>
        <w:rPr>
          <w:spacing w:val="-8"/>
        </w:rPr>
        <w:t xml:space="preserve"> </w:t>
      </w:r>
      <w:r>
        <w:t>usual</w:t>
      </w:r>
      <w:r>
        <w:rPr>
          <w:spacing w:val="-8"/>
        </w:rPr>
        <w:t xml:space="preserve"> </w:t>
      </w:r>
      <w:r>
        <w:t>volume</w:t>
      </w:r>
      <w:r>
        <w:rPr>
          <w:spacing w:val="-8"/>
        </w:rPr>
        <w:t xml:space="preserve"> </w:t>
      </w:r>
      <w:r>
        <w:t>of</w:t>
      </w:r>
      <w:r>
        <w:rPr>
          <w:spacing w:val="-8"/>
        </w:rPr>
        <w:t xml:space="preserve"> </w:t>
      </w:r>
      <w:r>
        <w:t>3D</w:t>
      </w:r>
      <w:r>
        <w:rPr>
          <w:spacing w:val="-8"/>
        </w:rPr>
        <w:t xml:space="preserve"> </w:t>
      </w:r>
      <w:r>
        <w:t>printers</w:t>
      </w:r>
      <w:r>
        <w:rPr>
          <w:spacing w:val="-8"/>
        </w:rPr>
        <w:t xml:space="preserve"> </w:t>
      </w:r>
      <w:r>
        <w:t>to</w:t>
      </w:r>
      <w:r>
        <w:rPr>
          <w:spacing w:val="-8"/>
        </w:rPr>
        <w:t xml:space="preserve"> </w:t>
      </w:r>
      <w:r>
        <w:t>fabricate</w:t>
      </w:r>
      <w:r>
        <w:rPr>
          <w:spacing w:val="-8"/>
        </w:rPr>
        <w:t xml:space="preserve"> </w:t>
      </w:r>
      <w:r>
        <w:t>the</w:t>
      </w:r>
      <w:r>
        <w:rPr>
          <w:spacing w:val="-8"/>
        </w:rPr>
        <w:t xml:space="preserve"> </w:t>
      </w:r>
      <w:r>
        <w:t>adaptations.</w:t>
      </w:r>
    </w:p>
    <w:p w:rsidR="00F45610" w:rsidRDefault="008D4F3A">
      <w:pPr>
        <w:pStyle w:val="BodyText"/>
        <w:spacing w:before="47" w:line="252" w:lineRule="auto"/>
        <w:ind w:left="110" w:right="108" w:firstLine="351"/>
        <w:jc w:val="both"/>
      </w:pPr>
      <w:r>
        <w:rPr>
          <w:b/>
        </w:rPr>
        <w:t xml:space="preserve">Combining hand-making and digital fabrication </w:t>
      </w:r>
      <w:proofErr w:type="gramStart"/>
      <w:r>
        <w:t>Although</w:t>
      </w:r>
      <w:proofErr w:type="gramEnd"/>
      <w:r>
        <w:t xml:space="preserve"> we designed Reprise for 3D printing, we believe it may work best as a tool that complements existing hand-making </w:t>
      </w:r>
      <w:proofErr w:type="spellStart"/>
      <w:r>
        <w:t>ap</w:t>
      </w:r>
      <w:proofErr w:type="spellEnd"/>
      <w:r>
        <w:t xml:space="preserve">- </w:t>
      </w:r>
      <w:proofErr w:type="spellStart"/>
      <w:r>
        <w:t>proachs</w:t>
      </w:r>
      <w:proofErr w:type="spellEnd"/>
      <w:r>
        <w:t>, rather than replacing them. Hand-making can capture users’ intuition and creativity (even though the outcome is still limited by the materials available and the users’ making</w:t>
      </w:r>
      <w:r>
        <w:rPr>
          <w:spacing w:val="-12"/>
        </w:rPr>
        <w:t xml:space="preserve"> </w:t>
      </w:r>
      <w:r>
        <w:t>skill). Future work could transform Reprise’s workflow to incorporate or augment handmade proto- types, such as using 3D printed fasteners to connect handmade parts, or to serve as components that require higher functional</w:t>
      </w:r>
      <w:r>
        <w:rPr>
          <w:spacing w:val="-17"/>
        </w:rPr>
        <w:t xml:space="preserve"> </w:t>
      </w:r>
      <w:r>
        <w:t>precision.</w:t>
      </w:r>
    </w:p>
    <w:p w:rsidR="00F45610" w:rsidRDefault="008D4F3A">
      <w:pPr>
        <w:pStyle w:val="BodyText"/>
        <w:spacing w:before="47" w:line="252" w:lineRule="auto"/>
        <w:ind w:left="110" w:right="108" w:firstLine="351"/>
        <w:jc w:val="both"/>
      </w:pPr>
      <w:r>
        <w:rPr>
          <w:b/>
        </w:rPr>
        <w:t xml:space="preserve">Using vision-based sensors to capture object usage </w:t>
      </w:r>
      <w:proofErr w:type="gramStart"/>
      <w:r>
        <w:t>As</w:t>
      </w:r>
      <w:proofErr w:type="gramEnd"/>
      <w:r>
        <w:t xml:space="preserve"> we designed the virtual hand for specifying</w:t>
      </w:r>
      <w:r>
        <w:rPr>
          <w:spacing w:val="-5"/>
        </w:rPr>
        <w:t xml:space="preserve"> </w:t>
      </w:r>
      <w:r>
        <w:t>different</w:t>
      </w:r>
      <w:r>
        <w:rPr>
          <w:spacing w:val="-5"/>
        </w:rPr>
        <w:t xml:space="preserve"> </w:t>
      </w:r>
      <w:r>
        <w:t>ways</w:t>
      </w:r>
      <w:r>
        <w:rPr>
          <w:spacing w:val="-5"/>
        </w:rPr>
        <w:t xml:space="preserve"> </w:t>
      </w:r>
      <w:r>
        <w:t>of</w:t>
      </w:r>
      <w:r>
        <w:rPr>
          <w:spacing w:val="-5"/>
        </w:rPr>
        <w:t xml:space="preserve"> </w:t>
      </w:r>
      <w:r>
        <w:t>grasping,</w:t>
      </w:r>
      <w:r>
        <w:rPr>
          <w:spacing w:val="-5"/>
        </w:rPr>
        <w:t xml:space="preserve"> </w:t>
      </w:r>
      <w:r>
        <w:t>we</w:t>
      </w:r>
      <w:r>
        <w:rPr>
          <w:spacing w:val="-5"/>
        </w:rPr>
        <w:t xml:space="preserve"> </w:t>
      </w:r>
      <w:r>
        <w:t>realized</w:t>
      </w:r>
      <w:r>
        <w:rPr>
          <w:spacing w:val="-5"/>
        </w:rPr>
        <w:t xml:space="preserve"> </w:t>
      </w:r>
      <w:r>
        <w:t>the</w:t>
      </w:r>
      <w:r>
        <w:rPr>
          <w:spacing w:val="-5"/>
        </w:rPr>
        <w:t xml:space="preserve"> </w:t>
      </w:r>
      <w:r>
        <w:t>possibility</w:t>
      </w:r>
      <w:r>
        <w:rPr>
          <w:spacing w:val="-5"/>
        </w:rPr>
        <w:t xml:space="preserve"> </w:t>
      </w:r>
      <w:r>
        <w:t>of</w:t>
      </w:r>
      <w:r>
        <w:rPr>
          <w:spacing w:val="-5"/>
        </w:rPr>
        <w:t xml:space="preserve"> </w:t>
      </w:r>
      <w:r>
        <w:t>an</w:t>
      </w:r>
      <w:r>
        <w:rPr>
          <w:spacing w:val="-5"/>
        </w:rPr>
        <w:t xml:space="preserve"> </w:t>
      </w:r>
      <w:r>
        <w:t>alternate</w:t>
      </w:r>
      <w:r>
        <w:rPr>
          <w:spacing w:val="-5"/>
        </w:rPr>
        <w:t xml:space="preserve"> </w:t>
      </w:r>
      <w:r>
        <w:t>approach</w:t>
      </w:r>
      <w:r>
        <w:rPr>
          <w:spacing w:val="-5"/>
        </w:rPr>
        <w:t xml:space="preserve"> </w:t>
      </w:r>
      <w:r>
        <w:t xml:space="preserve">where the person can use an </w:t>
      </w:r>
      <w:proofErr w:type="spellStart"/>
      <w:r>
        <w:t>RGB+depth</w:t>
      </w:r>
      <w:proofErr w:type="spellEnd"/>
      <w:r>
        <w:t xml:space="preserve"> camera (e.g., Kinect) to show their grip by performing it. This seems a more natural way to express </w:t>
      </w:r>
      <w:r>
        <w:rPr>
          <w:spacing w:val="-3"/>
        </w:rPr>
        <w:t xml:space="preserve">one’s </w:t>
      </w:r>
      <w:r>
        <w:t xml:space="preserve">difficulty with objects. Further, the person’s hand shape might also be captured by first gripping a piece of clay </w:t>
      </w:r>
      <w:hyperlink w:anchor="_bookmark148" w:history="1">
        <w:r>
          <w:t>[7]</w:t>
        </w:r>
      </w:hyperlink>
      <w:r>
        <w:t xml:space="preserve"> and then digitalizing     it. Although compelling, this type of vision-based approach has inherent issues, such as the imprecision of the sensors and the general difficulty in reconstructing the captured data into high-fidelity 3D</w:t>
      </w:r>
      <w:r>
        <w:rPr>
          <w:spacing w:val="-24"/>
        </w:rPr>
        <w:t xml:space="preserve"> </w:t>
      </w:r>
      <w:r>
        <w:t>models.</w:t>
      </w:r>
    </w:p>
    <w:p w:rsidR="00F45610" w:rsidRDefault="008D4F3A">
      <w:pPr>
        <w:pStyle w:val="BodyText"/>
        <w:spacing w:before="47" w:line="252" w:lineRule="auto"/>
        <w:ind w:left="110" w:right="107" w:firstLine="351"/>
        <w:jc w:val="both"/>
      </w:pPr>
      <w:r>
        <w:t xml:space="preserve">In my work thus </w:t>
      </w:r>
      <w:r>
        <w:rPr>
          <w:spacing w:val="-4"/>
        </w:rPr>
        <w:t xml:space="preserve">far, </w:t>
      </w:r>
      <w:r>
        <w:t xml:space="preserve">either extending or adapting existing objects allows for incremental ‘delta’ for transforming the real world, as their functionality is somewhat dependent on the </w:t>
      </w:r>
      <w:proofErr w:type="spellStart"/>
      <w:r>
        <w:t>ob</w:t>
      </w:r>
      <w:proofErr w:type="spellEnd"/>
      <w:r>
        <w:t>- jects they are attached to. For a non-incremental approach, where brand-new objects are</w:t>
      </w:r>
      <w:r>
        <w:rPr>
          <w:spacing w:val="-29"/>
        </w:rPr>
        <w:t xml:space="preserve"> </w:t>
      </w:r>
      <w:r>
        <w:t>created from scratch, the objects we create will often end up physically interacting with others. A</w:t>
      </w:r>
      <w:r>
        <w:rPr>
          <w:spacing w:val="-33"/>
        </w:rPr>
        <w:t xml:space="preserve"> </w:t>
      </w:r>
      <w:r>
        <w:t>book-</w:t>
      </w:r>
    </w:p>
    <w:p w:rsidR="00F45610" w:rsidRDefault="00F45610">
      <w:pPr>
        <w:spacing w:line="252" w:lineRule="auto"/>
        <w:jc w:val="both"/>
        <w:sectPr w:rsidR="00F45610">
          <w:footerReference w:type="default" r:id="rId125"/>
          <w:pgSz w:w="12240" w:h="15840"/>
          <w:pgMar w:top="1120" w:right="1420" w:bottom="1480" w:left="1420" w:header="595" w:footer="1286" w:gutter="0"/>
          <w:pgNumType w:start="52"/>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shelf</w:t>
      </w:r>
      <w:proofErr w:type="gramEnd"/>
      <w:r>
        <w:t xml:space="preserve"> will be used to put on books. A chair will be sit on. A step stool will </w:t>
      </w:r>
      <w:proofErr w:type="gramStart"/>
      <w:r>
        <w:t>stood</w:t>
      </w:r>
      <w:proofErr w:type="gramEnd"/>
      <w:r>
        <w:t xml:space="preserve"> upon. How can facilitate</w:t>
      </w:r>
      <w:r>
        <w:rPr>
          <w:spacing w:val="-9"/>
        </w:rPr>
        <w:t xml:space="preserve"> </w:t>
      </w:r>
      <w:r>
        <w:t>the</w:t>
      </w:r>
      <w:r>
        <w:rPr>
          <w:spacing w:val="-9"/>
        </w:rPr>
        <w:t xml:space="preserve"> </w:t>
      </w:r>
      <w:r>
        <w:t>design</w:t>
      </w:r>
      <w:r>
        <w:rPr>
          <w:spacing w:val="-9"/>
        </w:rPr>
        <w:t xml:space="preserve"> </w:t>
      </w:r>
      <w:r>
        <w:t>process</w:t>
      </w:r>
      <w:r>
        <w:rPr>
          <w:spacing w:val="-9"/>
        </w:rPr>
        <w:t xml:space="preserve"> </w:t>
      </w:r>
      <w:r>
        <w:t>so</w:t>
      </w:r>
      <w:r>
        <w:rPr>
          <w:spacing w:val="-9"/>
        </w:rPr>
        <w:t xml:space="preserve"> </w:t>
      </w:r>
      <w:r>
        <w:t>that</w:t>
      </w:r>
      <w:r>
        <w:rPr>
          <w:spacing w:val="-9"/>
        </w:rPr>
        <w:t xml:space="preserve"> </w:t>
      </w:r>
      <w:r>
        <w:t>objects</w:t>
      </w:r>
      <w:r>
        <w:rPr>
          <w:spacing w:val="-9"/>
        </w:rPr>
        <w:t xml:space="preserve"> </w:t>
      </w:r>
      <w:r>
        <w:t>like</w:t>
      </w:r>
      <w:r>
        <w:rPr>
          <w:spacing w:val="-9"/>
        </w:rPr>
        <w:t xml:space="preserve"> </w:t>
      </w:r>
      <w:r>
        <w:t>these</w:t>
      </w:r>
      <w:r>
        <w:rPr>
          <w:spacing w:val="-9"/>
        </w:rPr>
        <w:t xml:space="preserve"> </w:t>
      </w:r>
      <w:r>
        <w:t>can</w:t>
      </w:r>
      <w:r>
        <w:rPr>
          <w:spacing w:val="-9"/>
        </w:rPr>
        <w:t xml:space="preserve"> </w:t>
      </w:r>
      <w:r>
        <w:t>function</w:t>
      </w:r>
      <w:r>
        <w:rPr>
          <w:spacing w:val="-9"/>
        </w:rPr>
        <w:t xml:space="preserve"> </w:t>
      </w:r>
      <w:r>
        <w:t>properly</w:t>
      </w:r>
      <w:r>
        <w:rPr>
          <w:spacing w:val="-9"/>
        </w:rPr>
        <w:t xml:space="preserve"> </w:t>
      </w:r>
      <w:r>
        <w:t>and</w:t>
      </w:r>
      <w:r>
        <w:rPr>
          <w:spacing w:val="-9"/>
        </w:rPr>
        <w:t xml:space="preserve"> </w:t>
      </w:r>
      <w:r>
        <w:t>reliably</w:t>
      </w:r>
      <w:r>
        <w:rPr>
          <w:spacing w:val="-9"/>
        </w:rPr>
        <w:t xml:space="preserve"> </w:t>
      </w:r>
      <w:r>
        <w:t>with</w:t>
      </w:r>
      <w:r>
        <w:rPr>
          <w:spacing w:val="-9"/>
        </w:rPr>
        <w:t xml:space="preserve"> </w:t>
      </w:r>
      <w:r>
        <w:t>real world objects they will be used with. My next chapter proposes a design tool to support users</w:t>
      </w:r>
      <w:r>
        <w:rPr>
          <w:spacing w:val="-26"/>
        </w:rPr>
        <w:t xml:space="preserve"> </w:t>
      </w:r>
      <w:r>
        <w:t xml:space="preserve">in conducting such </w:t>
      </w:r>
      <w:proofErr w:type="spellStart"/>
      <w:r>
        <w:t>fuctionally</w:t>
      </w:r>
      <w:proofErr w:type="spellEnd"/>
      <w:r>
        <w:t xml:space="preserve"> aware design</w:t>
      </w:r>
      <w:r>
        <w:rPr>
          <w:spacing w:val="-28"/>
        </w:rPr>
        <w:t xml:space="preserve"> </w:t>
      </w:r>
      <w:r>
        <w:t>tasks.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4"/>
        <w:rPr>
          <w:sz w:val="17"/>
        </w:rPr>
      </w:pPr>
    </w:p>
    <w:p w:rsidR="00F45610" w:rsidRDefault="00F45610">
      <w:pPr>
        <w:rPr>
          <w:sz w:val="17"/>
        </w:rPr>
        <w:sectPr w:rsidR="00F45610">
          <w:pgSz w:w="12240" w:h="15840"/>
          <w:pgMar w:top="1120" w:right="1720" w:bottom="1480" w:left="17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50"/>
        <w:ind w:left="109"/>
        <w:jc w:val="both"/>
        <w:rPr>
          <w:b/>
          <w:sz w:val="49"/>
        </w:rPr>
      </w:pPr>
      <w:bookmarkStart w:id="293" w:name="5_Mixed-Initiative_Design_for_Real_World"/>
      <w:bookmarkStart w:id="294" w:name="_bookmark123"/>
      <w:bookmarkEnd w:id="293"/>
      <w:bookmarkEnd w:id="294"/>
      <w:r>
        <w:rPr>
          <w:b/>
          <w:sz w:val="49"/>
        </w:rPr>
        <w:t>Chapter 5</w:t>
      </w:r>
    </w:p>
    <w:p w:rsidR="00F45610" w:rsidRDefault="008D4F3A">
      <w:pPr>
        <w:spacing w:before="442" w:line="254" w:lineRule="auto"/>
        <w:ind w:left="109"/>
        <w:rPr>
          <w:b/>
          <w:sz w:val="49"/>
        </w:rPr>
      </w:pPr>
      <w:r>
        <w:rPr>
          <w:b/>
          <w:sz w:val="49"/>
        </w:rPr>
        <w:t xml:space="preserve">Mixed-Initiative Design </w:t>
      </w:r>
      <w:r>
        <w:rPr>
          <w:b/>
          <w:spacing w:val="-5"/>
          <w:sz w:val="49"/>
        </w:rPr>
        <w:t xml:space="preserve">for </w:t>
      </w:r>
      <w:r>
        <w:rPr>
          <w:b/>
          <w:sz w:val="49"/>
        </w:rPr>
        <w:t xml:space="preserve">Real </w:t>
      </w:r>
      <w:r>
        <w:rPr>
          <w:b/>
          <w:spacing w:val="-8"/>
          <w:sz w:val="49"/>
        </w:rPr>
        <w:t xml:space="preserve">World </w:t>
      </w:r>
      <w:r>
        <w:rPr>
          <w:b/>
          <w:sz w:val="49"/>
        </w:rPr>
        <w:t>Functional</w:t>
      </w:r>
      <w:r>
        <w:rPr>
          <w:b/>
          <w:spacing w:val="59"/>
          <w:sz w:val="49"/>
        </w:rPr>
        <w:t xml:space="preserve"> </w:t>
      </w:r>
      <w:proofErr w:type="spellStart"/>
      <w:r>
        <w:rPr>
          <w:b/>
          <w:sz w:val="49"/>
        </w:rPr>
        <w:t>Requirments</w:t>
      </w:r>
      <w:proofErr w:type="spellEnd"/>
    </w:p>
    <w:p w:rsidR="00F45610" w:rsidRDefault="00F45610">
      <w:pPr>
        <w:pStyle w:val="BodyText"/>
        <w:spacing w:before="8"/>
        <w:rPr>
          <w:b/>
          <w:sz w:val="63"/>
        </w:rPr>
      </w:pPr>
    </w:p>
    <w:p w:rsidR="00F45610" w:rsidRDefault="008D4F3A">
      <w:pPr>
        <w:pStyle w:val="BodyText"/>
        <w:spacing w:line="252" w:lineRule="auto"/>
        <w:ind w:left="109" w:right="108"/>
        <w:jc w:val="both"/>
      </w:pPr>
      <w:r>
        <w:rPr>
          <w:spacing w:val="-10"/>
        </w:rPr>
        <w:t xml:space="preserve">To </w:t>
      </w:r>
      <w:r>
        <w:t>tackle the grand challenge of transforming the physical world, my next step would go be- yond</w:t>
      </w:r>
      <w:r>
        <w:rPr>
          <w:spacing w:val="-10"/>
        </w:rPr>
        <w:t xml:space="preserve"> </w:t>
      </w:r>
      <w:r>
        <w:t>making</w:t>
      </w:r>
      <w:r>
        <w:rPr>
          <w:spacing w:val="-10"/>
        </w:rPr>
        <w:t xml:space="preserve"> </w:t>
      </w:r>
      <w:r>
        <w:t>add-on</w:t>
      </w:r>
      <w:r>
        <w:rPr>
          <w:spacing w:val="-10"/>
        </w:rPr>
        <w:t xml:space="preserve"> </w:t>
      </w:r>
      <w:r>
        <w:t>augmentations</w:t>
      </w:r>
      <w:r>
        <w:rPr>
          <w:spacing w:val="-10"/>
        </w:rPr>
        <w:t xml:space="preserve"> </w:t>
      </w:r>
      <w:r>
        <w:t>or</w:t>
      </w:r>
      <w:r>
        <w:rPr>
          <w:spacing w:val="-10"/>
        </w:rPr>
        <w:t xml:space="preserve"> </w:t>
      </w:r>
      <w:r>
        <w:t>adaptations,</w:t>
      </w:r>
      <w:r>
        <w:rPr>
          <w:spacing w:val="-9"/>
        </w:rPr>
        <w:t xml:space="preserve"> </w:t>
      </w:r>
      <w:r>
        <w:t>but</w:t>
      </w:r>
      <w:r>
        <w:rPr>
          <w:spacing w:val="-10"/>
        </w:rPr>
        <w:t xml:space="preserve"> </w:t>
      </w:r>
      <w:r>
        <w:t>rather</w:t>
      </w:r>
      <w:r>
        <w:rPr>
          <w:spacing w:val="-10"/>
        </w:rPr>
        <w:t xml:space="preserve"> </w:t>
      </w:r>
      <w:r>
        <w:t>focus</w:t>
      </w:r>
      <w:r>
        <w:rPr>
          <w:spacing w:val="-10"/>
        </w:rPr>
        <w:t xml:space="preserve"> </w:t>
      </w:r>
      <w:r>
        <w:t>on</w:t>
      </w:r>
      <w:r>
        <w:rPr>
          <w:spacing w:val="-10"/>
        </w:rPr>
        <w:t xml:space="preserve"> </w:t>
      </w:r>
      <w:r>
        <w:t>designing</w:t>
      </w:r>
      <w:r>
        <w:rPr>
          <w:spacing w:val="-10"/>
        </w:rPr>
        <w:t xml:space="preserve"> </w:t>
      </w:r>
      <w:r>
        <w:t>and</w:t>
      </w:r>
      <w:r>
        <w:rPr>
          <w:spacing w:val="-10"/>
        </w:rPr>
        <w:t xml:space="preserve"> </w:t>
      </w:r>
      <w:r>
        <w:t>fabricating larger-scale</w:t>
      </w:r>
      <w:r>
        <w:rPr>
          <w:spacing w:val="-5"/>
        </w:rPr>
        <w:t xml:space="preserve"> </w:t>
      </w:r>
      <w:r>
        <w:t>objects</w:t>
      </w:r>
      <w:r>
        <w:rPr>
          <w:spacing w:val="-5"/>
        </w:rPr>
        <w:t xml:space="preserve"> </w:t>
      </w:r>
      <w:r>
        <w:t>that</w:t>
      </w:r>
      <w:r>
        <w:rPr>
          <w:spacing w:val="-5"/>
        </w:rPr>
        <w:t xml:space="preserve"> </w:t>
      </w:r>
      <w:r>
        <w:t>also</w:t>
      </w:r>
      <w:r>
        <w:rPr>
          <w:spacing w:val="-5"/>
        </w:rPr>
        <w:t xml:space="preserve"> </w:t>
      </w:r>
      <w:r>
        <w:rPr>
          <w:spacing w:val="-3"/>
        </w:rPr>
        <w:t>have</w:t>
      </w:r>
      <w:r>
        <w:rPr>
          <w:spacing w:val="-5"/>
        </w:rPr>
        <w:t xml:space="preserve"> </w:t>
      </w:r>
      <w:r>
        <w:t>to</w:t>
      </w:r>
      <w:r>
        <w:rPr>
          <w:spacing w:val="-5"/>
        </w:rPr>
        <w:t xml:space="preserve"> </w:t>
      </w:r>
      <w:r>
        <w:t>address</w:t>
      </w:r>
      <w:r>
        <w:rPr>
          <w:spacing w:val="-5"/>
        </w:rPr>
        <w:t xml:space="preserve"> </w:t>
      </w:r>
      <w:r>
        <w:t>various</w:t>
      </w:r>
      <w:r>
        <w:rPr>
          <w:spacing w:val="-5"/>
        </w:rPr>
        <w:t xml:space="preserve"> </w:t>
      </w:r>
      <w:r>
        <w:t>functional</w:t>
      </w:r>
      <w:r>
        <w:rPr>
          <w:spacing w:val="-5"/>
        </w:rPr>
        <w:t xml:space="preserve"> </w:t>
      </w:r>
      <w:r>
        <w:t>requirements</w:t>
      </w:r>
      <w:r>
        <w:rPr>
          <w:spacing w:val="-5"/>
        </w:rPr>
        <w:t xml:space="preserve"> </w:t>
      </w:r>
      <w:r>
        <w:t>of</w:t>
      </w:r>
      <w:r>
        <w:rPr>
          <w:spacing w:val="-5"/>
        </w:rPr>
        <w:t xml:space="preserve"> </w:t>
      </w:r>
      <w:r>
        <w:t>the</w:t>
      </w:r>
      <w:r>
        <w:rPr>
          <w:spacing w:val="-5"/>
        </w:rPr>
        <w:t xml:space="preserve"> </w:t>
      </w:r>
      <w:r>
        <w:t>real</w:t>
      </w:r>
      <w:r>
        <w:rPr>
          <w:spacing w:val="-5"/>
        </w:rPr>
        <w:t xml:space="preserve"> </w:t>
      </w:r>
      <w:r>
        <w:t>world.</w:t>
      </w:r>
    </w:p>
    <w:p w:rsidR="00F45610" w:rsidRDefault="008D4F3A">
      <w:pPr>
        <w:pStyle w:val="BodyText"/>
        <w:spacing w:before="9" w:line="252" w:lineRule="auto"/>
        <w:ind w:left="109" w:right="107" w:firstLine="351"/>
        <w:jc w:val="both"/>
      </w:pPr>
      <w:r>
        <w:t>In</w:t>
      </w:r>
      <w:r>
        <w:rPr>
          <w:spacing w:val="-6"/>
        </w:rPr>
        <w:t xml:space="preserve"> </w:t>
      </w:r>
      <w:r>
        <w:t>both</w:t>
      </w:r>
      <w:r>
        <w:rPr>
          <w:spacing w:val="-6"/>
        </w:rPr>
        <w:t xml:space="preserve"> </w:t>
      </w:r>
      <w:r>
        <w:t>of</w:t>
      </w:r>
      <w:r>
        <w:rPr>
          <w:spacing w:val="-6"/>
        </w:rPr>
        <w:t xml:space="preserve"> </w:t>
      </w:r>
      <w:r>
        <w:t>the</w:t>
      </w:r>
      <w:r>
        <w:rPr>
          <w:spacing w:val="-6"/>
        </w:rPr>
        <w:t xml:space="preserve"> </w:t>
      </w:r>
      <w:r>
        <w:t>previous</w:t>
      </w:r>
      <w:r>
        <w:rPr>
          <w:spacing w:val="-6"/>
        </w:rPr>
        <w:t xml:space="preserve"> </w:t>
      </w:r>
      <w:r>
        <w:t>projects—Encore</w:t>
      </w:r>
      <w:r>
        <w:rPr>
          <w:spacing w:val="-6"/>
        </w:rPr>
        <w:t xml:space="preserve"> </w:t>
      </w:r>
      <w:r>
        <w:t>and</w:t>
      </w:r>
      <w:r>
        <w:rPr>
          <w:spacing w:val="-6"/>
        </w:rPr>
        <w:t xml:space="preserve"> </w:t>
      </w:r>
      <w:r>
        <w:t>Reprise,</w:t>
      </w:r>
      <w:r>
        <w:rPr>
          <w:spacing w:val="-6"/>
        </w:rPr>
        <w:t xml:space="preserve"> </w:t>
      </w:r>
      <w:r>
        <w:t>the</w:t>
      </w:r>
      <w:r>
        <w:rPr>
          <w:spacing w:val="-6"/>
        </w:rPr>
        <w:t xml:space="preserve"> </w:t>
      </w:r>
      <w:r>
        <w:t>design</w:t>
      </w:r>
      <w:r>
        <w:rPr>
          <w:spacing w:val="-6"/>
        </w:rPr>
        <w:t xml:space="preserve"> </w:t>
      </w:r>
      <w:r>
        <w:t>task</w:t>
      </w:r>
      <w:r>
        <w:rPr>
          <w:spacing w:val="-6"/>
        </w:rPr>
        <w:t xml:space="preserve"> </w:t>
      </w:r>
      <w:r>
        <w:t>is</w:t>
      </w:r>
      <w:r>
        <w:rPr>
          <w:spacing w:val="-6"/>
        </w:rPr>
        <w:t xml:space="preserve"> </w:t>
      </w:r>
      <w:r>
        <w:t>based</w:t>
      </w:r>
      <w:r>
        <w:rPr>
          <w:spacing w:val="-6"/>
        </w:rPr>
        <w:t xml:space="preserve"> </w:t>
      </w:r>
      <w:r>
        <w:t>on</w:t>
      </w:r>
      <w:r>
        <w:rPr>
          <w:spacing w:val="-6"/>
        </w:rPr>
        <w:t xml:space="preserve"> </w:t>
      </w:r>
      <w:r>
        <w:t>an</w:t>
      </w:r>
      <w:r>
        <w:rPr>
          <w:spacing w:val="-6"/>
        </w:rPr>
        <w:t xml:space="preserve"> </w:t>
      </w:r>
      <w:r>
        <w:t>existing object</w:t>
      </w:r>
      <w:r>
        <w:rPr>
          <w:spacing w:val="-5"/>
        </w:rPr>
        <w:t xml:space="preserve"> </w:t>
      </w:r>
      <w:r>
        <w:t>and</w:t>
      </w:r>
      <w:r>
        <w:rPr>
          <w:spacing w:val="-5"/>
        </w:rPr>
        <w:t xml:space="preserve"> </w:t>
      </w:r>
      <w:r>
        <w:t>the</w:t>
      </w:r>
      <w:r>
        <w:rPr>
          <w:spacing w:val="-5"/>
        </w:rPr>
        <w:t xml:space="preserve"> </w:t>
      </w:r>
      <w:r>
        <w:t>outcome</w:t>
      </w:r>
      <w:r>
        <w:rPr>
          <w:spacing w:val="-5"/>
        </w:rPr>
        <w:t xml:space="preserve"> </w:t>
      </w:r>
      <w:r>
        <w:t>is</w:t>
      </w:r>
      <w:r>
        <w:rPr>
          <w:spacing w:val="-5"/>
        </w:rPr>
        <w:t xml:space="preserve"> </w:t>
      </w:r>
      <w:r>
        <w:t>some</w:t>
      </w:r>
      <w:r>
        <w:rPr>
          <w:spacing w:val="-5"/>
        </w:rPr>
        <w:t xml:space="preserve"> </w:t>
      </w:r>
      <w:r>
        <w:t>sort</w:t>
      </w:r>
      <w:r>
        <w:rPr>
          <w:spacing w:val="-5"/>
        </w:rPr>
        <w:t xml:space="preserve"> </w:t>
      </w:r>
      <w:r>
        <w:t>of</w:t>
      </w:r>
      <w:r>
        <w:rPr>
          <w:spacing w:val="-5"/>
        </w:rPr>
        <w:t xml:space="preserve"> </w:t>
      </w:r>
      <w:r>
        <w:t>extension</w:t>
      </w:r>
      <w:r>
        <w:rPr>
          <w:spacing w:val="-5"/>
        </w:rPr>
        <w:t xml:space="preserve"> </w:t>
      </w:r>
      <w:r>
        <w:t>that</w:t>
      </w:r>
      <w:r>
        <w:rPr>
          <w:spacing w:val="-5"/>
        </w:rPr>
        <w:t xml:space="preserve"> </w:t>
      </w:r>
      <w:r>
        <w:t>enhances</w:t>
      </w:r>
      <w:r>
        <w:rPr>
          <w:spacing w:val="-5"/>
        </w:rPr>
        <w:t xml:space="preserve"> </w:t>
      </w:r>
      <w:r>
        <w:t>a</w:t>
      </w:r>
      <w:r>
        <w:rPr>
          <w:spacing w:val="-5"/>
        </w:rPr>
        <w:t xml:space="preserve"> </w:t>
      </w:r>
      <w:r>
        <w:t>specific</w:t>
      </w:r>
      <w:r>
        <w:rPr>
          <w:spacing w:val="-5"/>
        </w:rPr>
        <w:t xml:space="preserve"> </w:t>
      </w:r>
      <w:r>
        <w:t>function</w:t>
      </w:r>
      <w:r>
        <w:rPr>
          <w:spacing w:val="-5"/>
        </w:rPr>
        <w:t xml:space="preserve"> </w:t>
      </w:r>
      <w:r>
        <w:t>of</w:t>
      </w:r>
      <w:r>
        <w:rPr>
          <w:spacing w:val="-5"/>
        </w:rPr>
        <w:t xml:space="preserve"> </w:t>
      </w:r>
      <w:r>
        <w:t>that</w:t>
      </w:r>
      <w:r>
        <w:rPr>
          <w:spacing w:val="-6"/>
        </w:rPr>
        <w:t xml:space="preserve"> </w:t>
      </w:r>
      <w:r>
        <w:t>object. While this approach works for creating something incremental (e.g., adaptation), it becomes problematic when scaling up—creating self-contained objects such as bookshelf, step stool, or wine</w:t>
      </w:r>
      <w:r>
        <w:rPr>
          <w:spacing w:val="-5"/>
        </w:rPr>
        <w:t xml:space="preserve"> </w:t>
      </w:r>
      <w:r>
        <w:t>rack.</w:t>
      </w:r>
    </w:p>
    <w:p w:rsidR="00F45610" w:rsidRDefault="008D4F3A">
      <w:pPr>
        <w:pStyle w:val="BodyText"/>
        <w:spacing w:before="9" w:line="252" w:lineRule="auto"/>
        <w:ind w:left="109" w:right="107" w:firstLine="351"/>
        <w:jc w:val="both"/>
      </w:pPr>
      <w:r>
        <w:t>There</w:t>
      </w:r>
      <w:r>
        <w:rPr>
          <w:spacing w:val="-16"/>
        </w:rPr>
        <w:t xml:space="preserve"> </w:t>
      </w:r>
      <w:r>
        <w:t>are</w:t>
      </w:r>
      <w:r>
        <w:rPr>
          <w:spacing w:val="-16"/>
        </w:rPr>
        <w:t xml:space="preserve"> </w:t>
      </w:r>
      <w:r>
        <w:t>several</w:t>
      </w:r>
      <w:r>
        <w:rPr>
          <w:spacing w:val="-17"/>
        </w:rPr>
        <w:t xml:space="preserve"> </w:t>
      </w:r>
      <w:r>
        <w:t>challenges</w:t>
      </w:r>
      <w:r>
        <w:rPr>
          <w:spacing w:val="-16"/>
        </w:rPr>
        <w:t xml:space="preserve"> </w:t>
      </w:r>
      <w:r>
        <w:t>in</w:t>
      </w:r>
      <w:r>
        <w:rPr>
          <w:spacing w:val="-16"/>
        </w:rPr>
        <w:t xml:space="preserve"> </w:t>
      </w:r>
      <w:r>
        <w:t>designing</w:t>
      </w:r>
      <w:r>
        <w:rPr>
          <w:spacing w:val="-16"/>
        </w:rPr>
        <w:t xml:space="preserve"> </w:t>
      </w:r>
      <w:r>
        <w:t>this</w:t>
      </w:r>
      <w:r>
        <w:rPr>
          <w:spacing w:val="-17"/>
        </w:rPr>
        <w:t xml:space="preserve"> </w:t>
      </w:r>
      <w:r>
        <w:t>class</w:t>
      </w:r>
      <w:r>
        <w:rPr>
          <w:spacing w:val="-16"/>
        </w:rPr>
        <w:t xml:space="preserve"> </w:t>
      </w:r>
      <w:r>
        <w:t>of</w:t>
      </w:r>
      <w:r>
        <w:rPr>
          <w:spacing w:val="-16"/>
        </w:rPr>
        <w:t xml:space="preserve"> </w:t>
      </w:r>
      <w:r>
        <w:t>objects.</w:t>
      </w:r>
      <w:r>
        <w:rPr>
          <w:spacing w:val="4"/>
        </w:rPr>
        <w:t xml:space="preserve"> </w:t>
      </w:r>
      <w:r>
        <w:t>Foremost,</w:t>
      </w:r>
      <w:r>
        <w:rPr>
          <w:spacing w:val="-15"/>
        </w:rPr>
        <w:t xml:space="preserve"> </w:t>
      </w:r>
      <w:r>
        <w:t>as</w:t>
      </w:r>
      <w:r>
        <w:rPr>
          <w:spacing w:val="-17"/>
        </w:rPr>
        <w:t xml:space="preserve"> </w:t>
      </w:r>
      <w:r>
        <w:t>they</w:t>
      </w:r>
      <w:r>
        <w:rPr>
          <w:spacing w:val="-16"/>
        </w:rPr>
        <w:t xml:space="preserve"> </w:t>
      </w:r>
      <w:r>
        <w:t>are</w:t>
      </w:r>
      <w:r>
        <w:rPr>
          <w:spacing w:val="-16"/>
        </w:rPr>
        <w:t xml:space="preserve"> </w:t>
      </w:r>
      <w:r>
        <w:t>no</w:t>
      </w:r>
      <w:r>
        <w:rPr>
          <w:spacing w:val="-16"/>
        </w:rPr>
        <w:t xml:space="preserve"> </w:t>
      </w:r>
      <w:r>
        <w:t>longer incremental</w:t>
      </w:r>
      <w:r>
        <w:rPr>
          <w:spacing w:val="-6"/>
        </w:rPr>
        <w:t xml:space="preserve"> </w:t>
      </w:r>
      <w:r>
        <w:t>add-ons</w:t>
      </w:r>
      <w:r>
        <w:rPr>
          <w:spacing w:val="-6"/>
        </w:rPr>
        <w:t xml:space="preserve"> </w:t>
      </w:r>
      <w:r>
        <w:t>to</w:t>
      </w:r>
      <w:r>
        <w:rPr>
          <w:spacing w:val="-6"/>
        </w:rPr>
        <w:t xml:space="preserve"> </w:t>
      </w:r>
      <w:r>
        <w:t>existing</w:t>
      </w:r>
      <w:r>
        <w:rPr>
          <w:spacing w:val="-6"/>
        </w:rPr>
        <w:t xml:space="preserve"> </w:t>
      </w:r>
      <w:r>
        <w:t>objects,</w:t>
      </w:r>
      <w:r>
        <w:rPr>
          <w:spacing w:val="-6"/>
        </w:rPr>
        <w:t xml:space="preserve"> </w:t>
      </w:r>
      <w:r>
        <w:t>it</w:t>
      </w:r>
      <w:r>
        <w:rPr>
          <w:spacing w:val="-6"/>
        </w:rPr>
        <w:t xml:space="preserve"> </w:t>
      </w:r>
      <w:r>
        <w:t>would</w:t>
      </w:r>
      <w:r>
        <w:rPr>
          <w:spacing w:val="-6"/>
        </w:rPr>
        <w:t xml:space="preserve"> </w:t>
      </w:r>
      <w:r>
        <w:t>be</w:t>
      </w:r>
      <w:r>
        <w:rPr>
          <w:spacing w:val="-6"/>
        </w:rPr>
        <w:t xml:space="preserve"> </w:t>
      </w:r>
      <w:r>
        <w:t>difficult</w:t>
      </w:r>
      <w:r>
        <w:rPr>
          <w:spacing w:val="-6"/>
        </w:rPr>
        <w:t xml:space="preserve"> </w:t>
      </w:r>
      <w:r>
        <w:t>to</w:t>
      </w:r>
      <w:r>
        <w:rPr>
          <w:spacing w:val="-6"/>
        </w:rPr>
        <w:t xml:space="preserve"> </w:t>
      </w:r>
      <w:r>
        <w:t>create</w:t>
      </w:r>
      <w:r>
        <w:rPr>
          <w:spacing w:val="-6"/>
        </w:rPr>
        <w:t xml:space="preserve"> </w:t>
      </w:r>
      <w:r>
        <w:t>a</w:t>
      </w:r>
      <w:r>
        <w:rPr>
          <w:spacing w:val="-6"/>
        </w:rPr>
        <w:t xml:space="preserve"> </w:t>
      </w:r>
      <w:r>
        <w:t>design</w:t>
      </w:r>
      <w:r>
        <w:rPr>
          <w:spacing w:val="-6"/>
        </w:rPr>
        <w:t xml:space="preserve"> </w:t>
      </w:r>
      <w:r>
        <w:rPr>
          <w:i/>
        </w:rPr>
        <w:t>in</w:t>
      </w:r>
      <w:r>
        <w:rPr>
          <w:i/>
          <w:spacing w:val="-6"/>
        </w:rPr>
        <w:t xml:space="preserve"> </w:t>
      </w:r>
      <w:r>
        <w:rPr>
          <w:i/>
        </w:rPr>
        <w:t>situ</w:t>
      </w:r>
      <w:r>
        <w:rPr>
          <w:i/>
          <w:spacing w:val="-6"/>
        </w:rPr>
        <w:t xml:space="preserve"> </w:t>
      </w:r>
      <w:r>
        <w:t>from</w:t>
      </w:r>
      <w:r>
        <w:rPr>
          <w:spacing w:val="-6"/>
        </w:rPr>
        <w:t xml:space="preserve"> </w:t>
      </w:r>
      <w:r>
        <w:t>these real</w:t>
      </w:r>
      <w:r>
        <w:rPr>
          <w:spacing w:val="-12"/>
        </w:rPr>
        <w:t xml:space="preserve"> </w:t>
      </w:r>
      <w:r>
        <w:t>world</w:t>
      </w:r>
      <w:r>
        <w:rPr>
          <w:spacing w:val="-12"/>
        </w:rPr>
        <w:t xml:space="preserve"> </w:t>
      </w:r>
      <w:r>
        <w:t>objects.</w:t>
      </w:r>
      <w:r>
        <w:rPr>
          <w:spacing w:val="7"/>
        </w:rPr>
        <w:t xml:space="preserve"> </w:t>
      </w:r>
      <w:r>
        <w:t>Consider</w:t>
      </w:r>
      <w:r>
        <w:rPr>
          <w:spacing w:val="-12"/>
        </w:rPr>
        <w:t xml:space="preserve"> </w:t>
      </w:r>
      <w:r>
        <w:t>making</w:t>
      </w:r>
      <w:r>
        <w:rPr>
          <w:spacing w:val="-12"/>
        </w:rPr>
        <w:t xml:space="preserve"> </w:t>
      </w:r>
      <w:r>
        <w:t>a</w:t>
      </w:r>
      <w:r>
        <w:rPr>
          <w:spacing w:val="-12"/>
        </w:rPr>
        <w:t xml:space="preserve"> </w:t>
      </w:r>
      <w:r>
        <w:t>bookshelf</w:t>
      </w:r>
      <w:r>
        <w:rPr>
          <w:spacing w:val="-12"/>
        </w:rPr>
        <w:t xml:space="preserve"> </w:t>
      </w:r>
      <w:r>
        <w:t>for</w:t>
      </w:r>
      <w:r>
        <w:rPr>
          <w:spacing w:val="-12"/>
        </w:rPr>
        <w:t xml:space="preserve"> </w:t>
      </w:r>
      <w:r>
        <w:t>example.</w:t>
      </w:r>
      <w:r>
        <w:rPr>
          <w:spacing w:val="7"/>
        </w:rPr>
        <w:t xml:space="preserve"> </w:t>
      </w:r>
      <w:r>
        <w:t>It</w:t>
      </w:r>
      <w:r>
        <w:rPr>
          <w:spacing w:val="-12"/>
        </w:rPr>
        <w:t xml:space="preserve"> </w:t>
      </w:r>
      <w:r>
        <w:t>is</w:t>
      </w:r>
      <w:r>
        <w:rPr>
          <w:spacing w:val="-12"/>
        </w:rPr>
        <w:t xml:space="preserve"> </w:t>
      </w:r>
      <w:r>
        <w:t>less</w:t>
      </w:r>
      <w:r>
        <w:rPr>
          <w:spacing w:val="-12"/>
        </w:rPr>
        <w:t xml:space="preserve"> </w:t>
      </w:r>
      <w:r>
        <w:t>straightforward</w:t>
      </w:r>
      <w:r>
        <w:rPr>
          <w:spacing w:val="-12"/>
        </w:rPr>
        <w:t xml:space="preserve"> </w:t>
      </w:r>
      <w:r>
        <w:t>if</w:t>
      </w:r>
      <w:r>
        <w:rPr>
          <w:spacing w:val="-12"/>
        </w:rPr>
        <w:t xml:space="preserve"> </w:t>
      </w:r>
      <w:r>
        <w:t>one</w:t>
      </w:r>
      <w:r>
        <w:rPr>
          <w:spacing w:val="-12"/>
        </w:rPr>
        <w:t xml:space="preserve"> </w:t>
      </w:r>
      <w:r>
        <w:t xml:space="preserve">has to start the design with some books; rather, a more intuitive approach is the reverse: create the bookshelf first, </w:t>
      </w:r>
      <w:proofErr w:type="gramStart"/>
      <w:r>
        <w:t>then</w:t>
      </w:r>
      <w:proofErr w:type="gramEnd"/>
      <w:r>
        <w:t xml:space="preserve"> see if it has enough space, or is strong enough to accommodate the books. </w:t>
      </w:r>
      <w:r>
        <w:rPr>
          <w:spacing w:val="-4"/>
        </w:rPr>
        <w:t xml:space="preserve">However, </w:t>
      </w:r>
      <w:r>
        <w:t xml:space="preserve">for non-expert users, it is hard to create a functional design by intuition. A user might </w:t>
      </w:r>
      <w:r>
        <w:rPr>
          <w:spacing w:val="-3"/>
        </w:rPr>
        <w:t xml:space="preserve">have </w:t>
      </w:r>
      <w:r>
        <w:t xml:space="preserve">an intuition about what their bookshelf should look like, and might be able to sketch the design; but they would probably </w:t>
      </w:r>
      <w:r>
        <w:rPr>
          <w:spacing w:val="-3"/>
        </w:rPr>
        <w:t xml:space="preserve">have </w:t>
      </w:r>
      <w:r>
        <w:t>trouble making sure that this design would work—that</w:t>
      </w:r>
      <w:r>
        <w:rPr>
          <w:spacing w:val="-23"/>
        </w:rPr>
        <w:t xml:space="preserve"> </w:t>
      </w:r>
      <w:r>
        <w:t>is, supporting all the books to be put on</w:t>
      </w:r>
      <w:r>
        <w:rPr>
          <w:spacing w:val="-20"/>
        </w:rPr>
        <w:t xml:space="preserve"> </w:t>
      </w:r>
      <w:r>
        <w:t>it.</w:t>
      </w:r>
    </w:p>
    <w:p w:rsidR="00F45610" w:rsidRDefault="008D4F3A">
      <w:pPr>
        <w:pStyle w:val="BodyText"/>
        <w:spacing w:before="9" w:line="252" w:lineRule="auto"/>
        <w:ind w:left="110" w:right="107" w:firstLine="351"/>
        <w:jc w:val="both"/>
      </w:pPr>
      <w:r>
        <w:rPr>
          <w:spacing w:val="-10"/>
        </w:rPr>
        <w:t xml:space="preserve">To </w:t>
      </w:r>
      <w:r>
        <w:t xml:space="preserve">ensure that a design meets its functional requirement, one popular approach is to employ topology </w:t>
      </w:r>
      <w:hyperlink w:anchor="_bookmark144" w:history="1">
        <w:proofErr w:type="gramStart"/>
        <w:r>
          <w:t>optimization[</w:t>
        </w:r>
        <w:proofErr w:type="gramEnd"/>
        <w:r>
          <w:t>3]—a</w:t>
        </w:r>
      </w:hyperlink>
      <w:r>
        <w:t xml:space="preserve"> well-established practice in mechanical and civil engineering. </w:t>
      </w:r>
      <w:proofErr w:type="spellStart"/>
      <w:r>
        <w:t>Es</w:t>
      </w:r>
      <w:proofErr w:type="spellEnd"/>
      <w:r>
        <w:t xml:space="preserve">- </w:t>
      </w:r>
      <w:proofErr w:type="spellStart"/>
      <w:r>
        <w:t>sentially</w:t>
      </w:r>
      <w:proofErr w:type="spellEnd"/>
      <w:r>
        <w:t>, topology optimization ‘automates’ the design process by reducing the design input to only</w:t>
      </w:r>
      <w:r>
        <w:rPr>
          <w:spacing w:val="-6"/>
        </w:rPr>
        <w:t xml:space="preserve"> </w:t>
      </w:r>
      <w:r>
        <w:t>the</w:t>
      </w:r>
      <w:r>
        <w:rPr>
          <w:spacing w:val="-6"/>
        </w:rPr>
        <w:t xml:space="preserve"> </w:t>
      </w:r>
      <w:r>
        <w:t>functional</w:t>
      </w:r>
      <w:r>
        <w:rPr>
          <w:spacing w:val="-6"/>
        </w:rPr>
        <w:t xml:space="preserve"> </w:t>
      </w:r>
      <w:r>
        <w:t>requirements,</w:t>
      </w:r>
      <w:r>
        <w:rPr>
          <w:spacing w:val="-6"/>
        </w:rPr>
        <w:t xml:space="preserve"> </w:t>
      </w:r>
      <w:r>
        <w:t>e.g.,</w:t>
      </w:r>
      <w:r>
        <w:rPr>
          <w:spacing w:val="-6"/>
        </w:rPr>
        <w:t xml:space="preserve"> </w:t>
      </w:r>
      <w:r>
        <w:t>overall</w:t>
      </w:r>
      <w:r>
        <w:rPr>
          <w:spacing w:val="-6"/>
        </w:rPr>
        <w:t xml:space="preserve"> </w:t>
      </w:r>
      <w:r>
        <w:t>size,</w:t>
      </w:r>
      <w:r>
        <w:rPr>
          <w:spacing w:val="-6"/>
        </w:rPr>
        <w:t xml:space="preserve"> </w:t>
      </w:r>
      <w:r>
        <w:t>amount</w:t>
      </w:r>
      <w:r>
        <w:rPr>
          <w:spacing w:val="-6"/>
        </w:rPr>
        <w:t xml:space="preserve"> </w:t>
      </w:r>
      <w:r>
        <w:t>of</w:t>
      </w:r>
      <w:r>
        <w:rPr>
          <w:spacing w:val="-6"/>
        </w:rPr>
        <w:t xml:space="preserve"> </w:t>
      </w:r>
      <w:r>
        <w:t>material,</w:t>
      </w:r>
      <w:r>
        <w:rPr>
          <w:spacing w:val="-6"/>
        </w:rPr>
        <w:t xml:space="preserve"> </w:t>
      </w:r>
      <w:r>
        <w:t>weight</w:t>
      </w:r>
      <w:r>
        <w:rPr>
          <w:spacing w:val="-6"/>
        </w:rPr>
        <w:t xml:space="preserve"> </w:t>
      </w:r>
      <w:r>
        <w:t>of</w:t>
      </w:r>
      <w:r>
        <w:rPr>
          <w:spacing w:val="-6"/>
        </w:rPr>
        <w:t xml:space="preserve"> </w:t>
      </w:r>
      <w:r>
        <w:t>loads,</w:t>
      </w:r>
      <w:r>
        <w:rPr>
          <w:spacing w:val="-6"/>
        </w:rPr>
        <w:t xml:space="preserve"> </w:t>
      </w:r>
      <w:r>
        <w:t>how</w:t>
      </w:r>
      <w:r>
        <w:rPr>
          <w:spacing w:val="-6"/>
        </w:rPr>
        <w:t xml:space="preserve"> </w:t>
      </w:r>
      <w:r>
        <w:t>the object</w:t>
      </w:r>
      <w:r>
        <w:rPr>
          <w:spacing w:val="-11"/>
        </w:rPr>
        <w:t xml:space="preserve"> </w:t>
      </w:r>
      <w:r>
        <w:t>is</w:t>
      </w:r>
      <w:r>
        <w:rPr>
          <w:spacing w:val="-11"/>
        </w:rPr>
        <w:t xml:space="preserve"> </w:t>
      </w:r>
      <w:r>
        <w:t>affixed</w:t>
      </w:r>
      <w:r>
        <w:rPr>
          <w:spacing w:val="-11"/>
        </w:rPr>
        <w:t xml:space="preserve"> </w:t>
      </w:r>
      <w:r>
        <w:t>to</w:t>
      </w:r>
      <w:r>
        <w:rPr>
          <w:spacing w:val="-11"/>
        </w:rPr>
        <w:t xml:space="preserve"> </w:t>
      </w:r>
      <w:r>
        <w:t>the</w:t>
      </w:r>
      <w:r>
        <w:rPr>
          <w:spacing w:val="-11"/>
        </w:rPr>
        <w:t xml:space="preserve"> </w:t>
      </w:r>
      <w:r>
        <w:t>world.</w:t>
      </w:r>
      <w:r>
        <w:rPr>
          <w:spacing w:val="6"/>
        </w:rPr>
        <w:t xml:space="preserve"> </w:t>
      </w:r>
      <w:r>
        <w:t>The</w:t>
      </w:r>
      <w:r>
        <w:rPr>
          <w:spacing w:val="-11"/>
        </w:rPr>
        <w:t xml:space="preserve"> </w:t>
      </w:r>
      <w:r>
        <w:t>method</w:t>
      </w:r>
      <w:r>
        <w:rPr>
          <w:spacing w:val="-11"/>
        </w:rPr>
        <w:t xml:space="preserve"> </w:t>
      </w:r>
      <w:r>
        <w:t>then</w:t>
      </w:r>
      <w:r>
        <w:rPr>
          <w:spacing w:val="-11"/>
        </w:rPr>
        <w:t xml:space="preserve"> </w:t>
      </w:r>
      <w:r>
        <w:t>attempts</w:t>
      </w:r>
      <w:r>
        <w:rPr>
          <w:spacing w:val="-11"/>
        </w:rPr>
        <w:t xml:space="preserve"> </w:t>
      </w:r>
      <w:r>
        <w:t>to</w:t>
      </w:r>
      <w:r>
        <w:rPr>
          <w:spacing w:val="-11"/>
        </w:rPr>
        <w:t xml:space="preserve"> </w:t>
      </w:r>
      <w:r>
        <w:t>generate</w:t>
      </w:r>
      <w:r>
        <w:rPr>
          <w:spacing w:val="-11"/>
        </w:rPr>
        <w:t xml:space="preserve"> </w:t>
      </w:r>
      <w:r>
        <w:t>the</w:t>
      </w:r>
      <w:r>
        <w:rPr>
          <w:spacing w:val="-11"/>
        </w:rPr>
        <w:t xml:space="preserve"> </w:t>
      </w:r>
      <w:r>
        <w:t>strongest</w:t>
      </w:r>
      <w:r>
        <w:rPr>
          <w:spacing w:val="-11"/>
        </w:rPr>
        <w:t xml:space="preserve"> </w:t>
      </w:r>
      <w:r>
        <w:t>possible</w:t>
      </w:r>
      <w:r>
        <w:rPr>
          <w:spacing w:val="-11"/>
        </w:rPr>
        <w:t xml:space="preserve"> </w:t>
      </w:r>
      <w:r>
        <w:t>design given all these parameters as constraints. Although it gives functional assurance, from an HCI standpoint,</w:t>
      </w:r>
      <w:r>
        <w:rPr>
          <w:spacing w:val="-7"/>
        </w:rPr>
        <w:t xml:space="preserve"> </w:t>
      </w:r>
      <w:r>
        <w:t>topology</w:t>
      </w:r>
      <w:r>
        <w:rPr>
          <w:spacing w:val="-7"/>
        </w:rPr>
        <w:t xml:space="preserve"> </w:t>
      </w:r>
      <w:r>
        <w:t>optimization</w:t>
      </w:r>
      <w:r>
        <w:rPr>
          <w:spacing w:val="-7"/>
        </w:rPr>
        <w:t xml:space="preserve"> </w:t>
      </w:r>
      <w:r>
        <w:t>is</w:t>
      </w:r>
      <w:r>
        <w:rPr>
          <w:spacing w:val="-7"/>
        </w:rPr>
        <w:t xml:space="preserve"> </w:t>
      </w:r>
      <w:r>
        <w:t>too</w:t>
      </w:r>
      <w:r>
        <w:rPr>
          <w:spacing w:val="-7"/>
        </w:rPr>
        <w:t xml:space="preserve"> </w:t>
      </w:r>
      <w:r>
        <w:t>much</w:t>
      </w:r>
      <w:r>
        <w:rPr>
          <w:spacing w:val="-7"/>
        </w:rPr>
        <w:t xml:space="preserve"> </w:t>
      </w:r>
      <w:r>
        <w:t>of</w:t>
      </w:r>
      <w:r>
        <w:rPr>
          <w:spacing w:val="-7"/>
        </w:rPr>
        <w:t xml:space="preserve"> </w:t>
      </w:r>
      <w:r>
        <w:t>a</w:t>
      </w:r>
      <w:r>
        <w:rPr>
          <w:spacing w:val="-7"/>
        </w:rPr>
        <w:t xml:space="preserve"> </w:t>
      </w:r>
      <w:r>
        <w:t>‘black</w:t>
      </w:r>
      <w:r>
        <w:rPr>
          <w:spacing w:val="-7"/>
        </w:rPr>
        <w:t xml:space="preserve"> </w:t>
      </w:r>
      <w:r>
        <w:t>box’</w:t>
      </w:r>
      <w:r>
        <w:rPr>
          <w:spacing w:val="-7"/>
        </w:rPr>
        <w:t xml:space="preserve"> </w:t>
      </w:r>
      <w:r>
        <w:t>that</w:t>
      </w:r>
      <w:r>
        <w:rPr>
          <w:spacing w:val="-7"/>
        </w:rPr>
        <w:t xml:space="preserve"> </w:t>
      </w:r>
      <w:r>
        <w:t>gives</w:t>
      </w:r>
      <w:r>
        <w:rPr>
          <w:spacing w:val="-7"/>
        </w:rPr>
        <w:t xml:space="preserve"> </w:t>
      </w:r>
      <w:r>
        <w:t>users</w:t>
      </w:r>
      <w:r>
        <w:rPr>
          <w:spacing w:val="-7"/>
        </w:rPr>
        <w:t xml:space="preserve"> </w:t>
      </w:r>
      <w:r>
        <w:t>very</w:t>
      </w:r>
      <w:r>
        <w:rPr>
          <w:spacing w:val="-7"/>
        </w:rPr>
        <w:t xml:space="preserve"> </w:t>
      </w:r>
      <w:r>
        <w:t>little</w:t>
      </w:r>
      <w:r>
        <w:rPr>
          <w:spacing w:val="-7"/>
        </w:rPr>
        <w:t xml:space="preserve"> </w:t>
      </w:r>
      <w:r>
        <w:t>control of expressing or editing their own</w:t>
      </w:r>
      <w:r>
        <w:rPr>
          <w:spacing w:val="-30"/>
        </w:rPr>
        <w:t xml:space="preserve"> </w:t>
      </w:r>
      <w:r>
        <w:t>design.</w:t>
      </w:r>
    </w:p>
    <w:p w:rsidR="00F45610" w:rsidRDefault="008D4F3A">
      <w:pPr>
        <w:pStyle w:val="BodyText"/>
        <w:spacing w:before="9" w:line="252" w:lineRule="auto"/>
        <w:ind w:left="110" w:right="107" w:firstLine="351"/>
        <w:jc w:val="both"/>
      </w:pPr>
      <w:r>
        <w:t xml:space="preserve">In my ongoing work, I want to combine the best parts of both worlds: enabling users to sketch functional objects of their design by bootstrapping the process with topology </w:t>
      </w:r>
      <w:proofErr w:type="spellStart"/>
      <w:r>
        <w:t>optimiza</w:t>
      </w:r>
      <w:proofErr w:type="spellEnd"/>
      <w:r>
        <w:t xml:space="preserve">- </w:t>
      </w:r>
      <w:proofErr w:type="spellStart"/>
      <w:r>
        <w:t>tion</w:t>
      </w:r>
      <w:proofErr w:type="spellEnd"/>
      <w:r>
        <w:rPr>
          <w:spacing w:val="-16"/>
        </w:rPr>
        <w:t xml:space="preserve"> </w:t>
      </w:r>
      <w:r>
        <w:t>to</w:t>
      </w:r>
      <w:r>
        <w:rPr>
          <w:spacing w:val="-16"/>
        </w:rPr>
        <w:t xml:space="preserve"> </w:t>
      </w:r>
      <w:r>
        <w:t>transform</w:t>
      </w:r>
      <w:r>
        <w:rPr>
          <w:spacing w:val="-16"/>
        </w:rPr>
        <w:t xml:space="preserve"> </w:t>
      </w:r>
      <w:r>
        <w:t>the</w:t>
      </w:r>
      <w:r>
        <w:rPr>
          <w:spacing w:val="-16"/>
        </w:rPr>
        <w:t xml:space="preserve"> </w:t>
      </w:r>
      <w:r>
        <w:t>design</w:t>
      </w:r>
      <w:r>
        <w:rPr>
          <w:spacing w:val="-16"/>
        </w:rPr>
        <w:t xml:space="preserve"> </w:t>
      </w:r>
      <w:r>
        <w:t>into</w:t>
      </w:r>
      <w:r>
        <w:rPr>
          <w:spacing w:val="-16"/>
        </w:rPr>
        <w:t xml:space="preserve"> </w:t>
      </w:r>
      <w:r>
        <w:t>a</w:t>
      </w:r>
      <w:r>
        <w:rPr>
          <w:spacing w:val="-16"/>
        </w:rPr>
        <w:t xml:space="preserve"> </w:t>
      </w:r>
      <w:r>
        <w:t>functional</w:t>
      </w:r>
      <w:r>
        <w:rPr>
          <w:spacing w:val="-16"/>
        </w:rPr>
        <w:t xml:space="preserve"> </w:t>
      </w:r>
      <w:r>
        <w:t>one.</w:t>
      </w:r>
      <w:r>
        <w:rPr>
          <w:spacing w:val="5"/>
        </w:rPr>
        <w:t xml:space="preserve"> </w:t>
      </w:r>
      <w:r>
        <w:t>Meanwhile,</w:t>
      </w:r>
      <w:r>
        <w:rPr>
          <w:spacing w:val="-14"/>
        </w:rPr>
        <w:t xml:space="preserve"> </w:t>
      </w:r>
      <w:r>
        <w:t>users</w:t>
      </w:r>
      <w:r>
        <w:rPr>
          <w:spacing w:val="-16"/>
        </w:rPr>
        <w:t xml:space="preserve"> </w:t>
      </w:r>
      <w:r>
        <w:t>will</w:t>
      </w:r>
      <w:r>
        <w:rPr>
          <w:spacing w:val="-16"/>
        </w:rPr>
        <w:t xml:space="preserve"> </w:t>
      </w:r>
      <w:r>
        <w:t>also</w:t>
      </w:r>
      <w:r>
        <w:rPr>
          <w:spacing w:val="-16"/>
        </w:rPr>
        <w:t xml:space="preserve"> </w:t>
      </w:r>
      <w:r>
        <w:t>receive</w:t>
      </w:r>
      <w:r>
        <w:rPr>
          <w:spacing w:val="-16"/>
        </w:rPr>
        <w:t xml:space="preserve"> </w:t>
      </w:r>
      <w:r>
        <w:t xml:space="preserve">step-by-step feedback and suggestion that connects the two worlds:  as they create or edit their work,   </w:t>
      </w:r>
      <w:r>
        <w:rPr>
          <w:spacing w:val="2"/>
        </w:rPr>
        <w:t xml:space="preserve"> </w:t>
      </w:r>
      <w:proofErr w:type="spellStart"/>
      <w:r>
        <w:t>visu</w:t>
      </w:r>
      <w:proofErr w:type="spellEnd"/>
      <w:r>
        <w:t>-</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spellStart"/>
      <w:proofErr w:type="gramStart"/>
      <w:r>
        <w:t>alization</w:t>
      </w:r>
      <w:proofErr w:type="spellEnd"/>
      <w:proofErr w:type="gramEnd"/>
      <w:r>
        <w:t xml:space="preserve"> informs them how the functionality is changing and what are the options to tweak the current design while staying with constraints. This mixed-initiative approach allows the system to</w:t>
      </w:r>
      <w:r>
        <w:rPr>
          <w:spacing w:val="-3"/>
        </w:rPr>
        <w:t xml:space="preserve"> </w:t>
      </w:r>
      <w:r>
        <w:t>assist</w:t>
      </w:r>
      <w:r>
        <w:rPr>
          <w:spacing w:val="-3"/>
        </w:rPr>
        <w:t xml:space="preserve"> </w:t>
      </w:r>
      <w:r>
        <w:t>users</w:t>
      </w:r>
      <w:r>
        <w:rPr>
          <w:spacing w:val="-3"/>
        </w:rPr>
        <w:t xml:space="preserve"> </w:t>
      </w:r>
      <w:r>
        <w:t>with</w:t>
      </w:r>
      <w:r>
        <w:rPr>
          <w:spacing w:val="-3"/>
        </w:rPr>
        <w:t xml:space="preserve"> </w:t>
      </w:r>
      <w:r>
        <w:t>their</w:t>
      </w:r>
      <w:r>
        <w:rPr>
          <w:spacing w:val="-3"/>
        </w:rPr>
        <w:t xml:space="preserve"> </w:t>
      </w:r>
      <w:r>
        <w:t>design</w:t>
      </w:r>
      <w:r>
        <w:rPr>
          <w:spacing w:val="-3"/>
        </w:rPr>
        <w:t xml:space="preserve"> </w:t>
      </w:r>
      <w:r>
        <w:t>task</w:t>
      </w:r>
      <w:r>
        <w:rPr>
          <w:spacing w:val="-3"/>
        </w:rPr>
        <w:t xml:space="preserve"> </w:t>
      </w:r>
      <w:r>
        <w:t>without</w:t>
      </w:r>
      <w:r>
        <w:rPr>
          <w:spacing w:val="-3"/>
        </w:rPr>
        <w:t xml:space="preserve"> </w:t>
      </w:r>
      <w:r>
        <w:t>limiting</w:t>
      </w:r>
      <w:r>
        <w:rPr>
          <w:spacing w:val="-3"/>
        </w:rPr>
        <w:t xml:space="preserve"> </w:t>
      </w:r>
      <w:r>
        <w:t>their</w:t>
      </w:r>
      <w:r>
        <w:rPr>
          <w:spacing w:val="-3"/>
        </w:rPr>
        <w:t xml:space="preserve"> </w:t>
      </w:r>
      <w:r>
        <w:t>freedom</w:t>
      </w:r>
      <w:r>
        <w:rPr>
          <w:spacing w:val="-3"/>
        </w:rPr>
        <w:t xml:space="preserve"> </w:t>
      </w:r>
      <w:r>
        <w:t>of</w:t>
      </w:r>
      <w:r>
        <w:rPr>
          <w:spacing w:val="-3"/>
        </w:rPr>
        <w:t xml:space="preserve"> </w:t>
      </w:r>
      <w:r>
        <w:t>creating</w:t>
      </w:r>
      <w:r>
        <w:rPr>
          <w:spacing w:val="-3"/>
        </w:rPr>
        <w:t xml:space="preserve"> </w:t>
      </w:r>
      <w:r>
        <w:t>or</w:t>
      </w:r>
      <w:r>
        <w:rPr>
          <w:spacing w:val="-3"/>
        </w:rPr>
        <w:t xml:space="preserve"> </w:t>
      </w:r>
      <w:r>
        <w:t>editing</w:t>
      </w:r>
      <w:r>
        <w:rPr>
          <w:spacing w:val="-3"/>
        </w:rPr>
        <w:t xml:space="preserve"> </w:t>
      </w:r>
      <w:r>
        <w:t>the</w:t>
      </w:r>
      <w:r>
        <w:rPr>
          <w:spacing w:val="-3"/>
        </w:rPr>
        <w:t xml:space="preserve"> </w:t>
      </w:r>
      <w:proofErr w:type="spellStart"/>
      <w:r>
        <w:t>ob</w:t>
      </w:r>
      <w:proofErr w:type="spellEnd"/>
      <w:r>
        <w:t xml:space="preserve">- </w:t>
      </w:r>
      <w:proofErr w:type="spellStart"/>
      <w:r>
        <w:t>ject</w:t>
      </w:r>
      <w:proofErr w:type="spellEnd"/>
      <w:r>
        <w:t>.</w:t>
      </w:r>
      <w:r>
        <w:rPr>
          <w:spacing w:val="9"/>
        </w:rPr>
        <w:t xml:space="preserve"> </w:t>
      </w:r>
      <w:r>
        <w:t>As</w:t>
      </w:r>
      <w:r>
        <w:rPr>
          <w:spacing w:val="-4"/>
        </w:rPr>
        <w:t xml:space="preserve"> </w:t>
      </w:r>
      <w:r>
        <w:t>a</w:t>
      </w:r>
      <w:r>
        <w:rPr>
          <w:spacing w:val="-4"/>
        </w:rPr>
        <w:t xml:space="preserve"> </w:t>
      </w:r>
      <w:r>
        <w:t>result,</w:t>
      </w:r>
      <w:r>
        <w:rPr>
          <w:spacing w:val="-4"/>
        </w:rPr>
        <w:t xml:space="preserve"> </w:t>
      </w:r>
      <w:r>
        <w:t>users</w:t>
      </w:r>
      <w:r>
        <w:rPr>
          <w:spacing w:val="-4"/>
        </w:rPr>
        <w:t xml:space="preserve"> </w:t>
      </w:r>
      <w:r>
        <w:t>can</w:t>
      </w:r>
      <w:r>
        <w:rPr>
          <w:spacing w:val="-4"/>
        </w:rPr>
        <w:t xml:space="preserve"> </w:t>
      </w:r>
      <w:r>
        <w:t>benefit</w:t>
      </w:r>
      <w:r>
        <w:rPr>
          <w:spacing w:val="-4"/>
        </w:rPr>
        <w:t xml:space="preserve"> </w:t>
      </w:r>
      <w:r>
        <w:t>from</w:t>
      </w:r>
      <w:r>
        <w:rPr>
          <w:spacing w:val="-4"/>
        </w:rPr>
        <w:t xml:space="preserve"> </w:t>
      </w:r>
      <w:r>
        <w:t>delegating</w:t>
      </w:r>
      <w:r>
        <w:rPr>
          <w:spacing w:val="-4"/>
        </w:rPr>
        <w:t xml:space="preserve"> </w:t>
      </w:r>
      <w:r>
        <w:t>the</w:t>
      </w:r>
      <w:r>
        <w:rPr>
          <w:spacing w:val="-4"/>
        </w:rPr>
        <w:t xml:space="preserve"> </w:t>
      </w:r>
      <w:r>
        <w:t>functional</w:t>
      </w:r>
      <w:r>
        <w:rPr>
          <w:spacing w:val="-4"/>
        </w:rPr>
        <w:t xml:space="preserve"> </w:t>
      </w:r>
      <w:r>
        <w:t>aspects</w:t>
      </w:r>
      <w:r>
        <w:rPr>
          <w:spacing w:val="-4"/>
        </w:rPr>
        <w:t xml:space="preserve"> </w:t>
      </w:r>
      <w:r>
        <w:t>of</w:t>
      </w:r>
      <w:r>
        <w:rPr>
          <w:spacing w:val="-4"/>
        </w:rPr>
        <w:t xml:space="preserve"> </w:t>
      </w:r>
      <w:r>
        <w:t>design</w:t>
      </w:r>
      <w:r>
        <w:rPr>
          <w:spacing w:val="-4"/>
        </w:rPr>
        <w:t xml:space="preserve"> </w:t>
      </w:r>
      <w:r>
        <w:t>to</w:t>
      </w:r>
      <w:r>
        <w:rPr>
          <w:spacing w:val="-4"/>
        </w:rPr>
        <w:t xml:space="preserve"> </w:t>
      </w:r>
      <w:r>
        <w:t>the</w:t>
      </w:r>
      <w:r>
        <w:rPr>
          <w:spacing w:val="-4"/>
        </w:rPr>
        <w:t xml:space="preserve"> </w:t>
      </w:r>
      <w:r>
        <w:t>system while focusing on the visual appearance and styles. I hope such a design environment can help people</w:t>
      </w:r>
      <w:r>
        <w:rPr>
          <w:spacing w:val="-12"/>
        </w:rPr>
        <w:t xml:space="preserve"> </w:t>
      </w:r>
      <w:r>
        <w:t>fabricate</w:t>
      </w:r>
      <w:r>
        <w:rPr>
          <w:spacing w:val="-12"/>
        </w:rPr>
        <w:t xml:space="preserve"> </w:t>
      </w:r>
      <w:r>
        <w:t>a</w:t>
      </w:r>
      <w:r>
        <w:rPr>
          <w:spacing w:val="-12"/>
        </w:rPr>
        <w:t xml:space="preserve"> </w:t>
      </w:r>
      <w:r>
        <w:t>variety</w:t>
      </w:r>
      <w:r>
        <w:rPr>
          <w:spacing w:val="-12"/>
        </w:rPr>
        <w:t xml:space="preserve"> </w:t>
      </w:r>
      <w:r>
        <w:t>of</w:t>
      </w:r>
      <w:r>
        <w:rPr>
          <w:spacing w:val="-12"/>
        </w:rPr>
        <w:t xml:space="preserve"> </w:t>
      </w:r>
      <w:r>
        <w:t>things</w:t>
      </w:r>
      <w:r>
        <w:rPr>
          <w:spacing w:val="-12"/>
        </w:rPr>
        <w:t xml:space="preserve"> </w:t>
      </w:r>
      <w:r>
        <w:t>that</w:t>
      </w:r>
      <w:r>
        <w:rPr>
          <w:spacing w:val="-12"/>
        </w:rPr>
        <w:t xml:space="preserve"> </w:t>
      </w:r>
      <w:r>
        <w:t>meet</w:t>
      </w:r>
      <w:r>
        <w:rPr>
          <w:spacing w:val="-12"/>
        </w:rPr>
        <w:t xml:space="preserve"> </w:t>
      </w:r>
      <w:r>
        <w:t>real</w:t>
      </w:r>
      <w:r>
        <w:rPr>
          <w:spacing w:val="-12"/>
        </w:rPr>
        <w:t xml:space="preserve"> </w:t>
      </w:r>
      <w:r>
        <w:t>world</w:t>
      </w:r>
      <w:r>
        <w:rPr>
          <w:spacing w:val="-12"/>
        </w:rPr>
        <w:t xml:space="preserve"> </w:t>
      </w:r>
      <w:r>
        <w:t>requirements</w:t>
      </w:r>
      <w:r>
        <w:rPr>
          <w:spacing w:val="-12"/>
        </w:rPr>
        <w:t xml:space="preserve"> </w:t>
      </w:r>
      <w:r>
        <w:t>without</w:t>
      </w:r>
      <w:r>
        <w:rPr>
          <w:spacing w:val="-12"/>
        </w:rPr>
        <w:t xml:space="preserve"> </w:t>
      </w:r>
      <w:r>
        <w:t>imposing</w:t>
      </w:r>
      <w:r>
        <w:rPr>
          <w:spacing w:val="-12"/>
        </w:rPr>
        <w:t xml:space="preserve"> </w:t>
      </w:r>
      <w:r>
        <w:t>too</w:t>
      </w:r>
      <w:r>
        <w:rPr>
          <w:spacing w:val="-12"/>
        </w:rPr>
        <w:t xml:space="preserve"> </w:t>
      </w:r>
      <w:r>
        <w:t>much expertise requirements on the</w:t>
      </w:r>
      <w:r>
        <w:rPr>
          <w:spacing w:val="-20"/>
        </w:rPr>
        <w:t xml:space="preserve"> </w:t>
      </w:r>
      <w:r>
        <w:t>users.</w:t>
      </w:r>
    </w:p>
    <w:p w:rsidR="00F45610" w:rsidRDefault="008D4F3A">
      <w:pPr>
        <w:pStyle w:val="BodyText"/>
        <w:spacing w:before="18" w:line="252" w:lineRule="auto"/>
        <w:ind w:left="109" w:right="107" w:firstLine="351"/>
        <w:jc w:val="both"/>
      </w:pPr>
      <w:r>
        <w:t>There are several expected challenges in realizing this mixed-initiative approach, which are discussed</w:t>
      </w:r>
      <w:r>
        <w:rPr>
          <w:spacing w:val="-14"/>
        </w:rPr>
        <w:t xml:space="preserve"> </w:t>
      </w:r>
      <w:r>
        <w:t>in</w:t>
      </w:r>
      <w:r>
        <w:rPr>
          <w:spacing w:val="-14"/>
        </w:rPr>
        <w:t xml:space="preserve"> </w:t>
      </w:r>
      <w:r>
        <w:t>depth</w:t>
      </w:r>
      <w:r>
        <w:rPr>
          <w:spacing w:val="-14"/>
        </w:rPr>
        <w:t xml:space="preserve"> </w:t>
      </w:r>
      <w:r>
        <w:t>by</w:t>
      </w:r>
      <w:r>
        <w:rPr>
          <w:spacing w:val="-14"/>
        </w:rPr>
        <w:t xml:space="preserve"> </w:t>
      </w:r>
      <w:r>
        <w:t>Horvitz</w:t>
      </w:r>
      <w:r>
        <w:rPr>
          <w:spacing w:val="-14"/>
        </w:rPr>
        <w:t xml:space="preserve"> </w:t>
      </w:r>
      <w:hyperlink w:anchor="_bookmark161" w:history="1">
        <w:r>
          <w:t>[20].</w:t>
        </w:r>
      </w:hyperlink>
      <w:r>
        <w:rPr>
          <w:spacing w:val="6"/>
        </w:rPr>
        <w:t xml:space="preserve"> </w:t>
      </w:r>
      <w:r>
        <w:t>Foremost,</w:t>
      </w:r>
      <w:r>
        <w:rPr>
          <w:spacing w:val="-12"/>
        </w:rPr>
        <w:t xml:space="preserve"> </w:t>
      </w:r>
      <w:r>
        <w:t>there</w:t>
      </w:r>
      <w:r>
        <w:rPr>
          <w:spacing w:val="-14"/>
        </w:rPr>
        <w:t xml:space="preserve"> </w:t>
      </w:r>
      <w:r>
        <w:t>are</w:t>
      </w:r>
      <w:r>
        <w:rPr>
          <w:spacing w:val="-14"/>
        </w:rPr>
        <w:t xml:space="preserve"> </w:t>
      </w:r>
      <w:r>
        <w:t>many</w:t>
      </w:r>
      <w:r>
        <w:rPr>
          <w:spacing w:val="-14"/>
        </w:rPr>
        <w:t xml:space="preserve"> </w:t>
      </w:r>
      <w:r>
        <w:t>possible</w:t>
      </w:r>
      <w:r>
        <w:rPr>
          <w:spacing w:val="-14"/>
        </w:rPr>
        <w:t xml:space="preserve"> </w:t>
      </w:r>
      <w:r>
        <w:t>ways</w:t>
      </w:r>
      <w:r>
        <w:rPr>
          <w:spacing w:val="-14"/>
        </w:rPr>
        <w:t xml:space="preserve"> </w:t>
      </w:r>
      <w:r>
        <w:t>for</w:t>
      </w:r>
      <w:r>
        <w:rPr>
          <w:spacing w:val="-14"/>
        </w:rPr>
        <w:t xml:space="preserve"> </w:t>
      </w:r>
      <w:r>
        <w:t>a</w:t>
      </w:r>
      <w:r>
        <w:rPr>
          <w:spacing w:val="-14"/>
        </w:rPr>
        <w:t xml:space="preserve"> </w:t>
      </w:r>
      <w:r>
        <w:t>tool</w:t>
      </w:r>
      <w:r>
        <w:rPr>
          <w:spacing w:val="-14"/>
        </w:rPr>
        <w:t xml:space="preserve"> </w:t>
      </w:r>
      <w:r>
        <w:t>to</w:t>
      </w:r>
      <w:r>
        <w:rPr>
          <w:spacing w:val="-14"/>
        </w:rPr>
        <w:t xml:space="preserve"> </w:t>
      </w:r>
      <w:r>
        <w:t>combine user</w:t>
      </w:r>
      <w:r>
        <w:rPr>
          <w:spacing w:val="-5"/>
        </w:rPr>
        <w:t xml:space="preserve"> </w:t>
      </w:r>
      <w:proofErr w:type="spellStart"/>
      <w:r>
        <w:t>initatives</w:t>
      </w:r>
      <w:proofErr w:type="spellEnd"/>
      <w:r>
        <w:rPr>
          <w:spacing w:val="-5"/>
        </w:rPr>
        <w:t xml:space="preserve"> </w:t>
      </w:r>
      <w:r>
        <w:t>and</w:t>
      </w:r>
      <w:r>
        <w:rPr>
          <w:spacing w:val="-5"/>
        </w:rPr>
        <w:t xml:space="preserve"> </w:t>
      </w:r>
      <w:r>
        <w:t>system</w:t>
      </w:r>
      <w:r>
        <w:rPr>
          <w:spacing w:val="-5"/>
        </w:rPr>
        <w:t xml:space="preserve"> </w:t>
      </w:r>
      <w:r>
        <w:t>initiatives.</w:t>
      </w:r>
      <w:r>
        <w:rPr>
          <w:spacing w:val="8"/>
        </w:rPr>
        <w:t xml:space="preserve"> </w:t>
      </w:r>
      <w:r>
        <w:t>How</w:t>
      </w:r>
      <w:r>
        <w:rPr>
          <w:spacing w:val="-5"/>
        </w:rPr>
        <w:t xml:space="preserve"> </w:t>
      </w:r>
      <w:r>
        <w:t>much</w:t>
      </w:r>
      <w:r>
        <w:rPr>
          <w:spacing w:val="-5"/>
        </w:rPr>
        <w:t xml:space="preserve"> </w:t>
      </w:r>
      <w:r>
        <w:t>control</w:t>
      </w:r>
      <w:r>
        <w:rPr>
          <w:spacing w:val="-5"/>
        </w:rPr>
        <w:t xml:space="preserve"> </w:t>
      </w:r>
      <w:r>
        <w:t>shall</w:t>
      </w:r>
      <w:r>
        <w:rPr>
          <w:spacing w:val="-5"/>
        </w:rPr>
        <w:t xml:space="preserve"> </w:t>
      </w:r>
      <w:r>
        <w:t>the</w:t>
      </w:r>
      <w:r>
        <w:rPr>
          <w:spacing w:val="-5"/>
        </w:rPr>
        <w:t xml:space="preserve"> </w:t>
      </w:r>
      <w:r>
        <w:t>tool</w:t>
      </w:r>
      <w:r>
        <w:rPr>
          <w:spacing w:val="-5"/>
        </w:rPr>
        <w:t xml:space="preserve"> </w:t>
      </w:r>
      <w:r>
        <w:t>keep</w:t>
      </w:r>
      <w:r>
        <w:rPr>
          <w:spacing w:val="-5"/>
        </w:rPr>
        <w:t xml:space="preserve"> </w:t>
      </w:r>
      <w:r>
        <w:t>for</w:t>
      </w:r>
      <w:r>
        <w:rPr>
          <w:spacing w:val="-5"/>
        </w:rPr>
        <w:t xml:space="preserve"> </w:t>
      </w:r>
      <w:r>
        <w:t>the</w:t>
      </w:r>
      <w:r>
        <w:rPr>
          <w:spacing w:val="-5"/>
        </w:rPr>
        <w:t xml:space="preserve"> </w:t>
      </w:r>
      <w:r>
        <w:t>user</w:t>
      </w:r>
      <w:r>
        <w:rPr>
          <w:spacing w:val="-5"/>
        </w:rPr>
        <w:t xml:space="preserve"> </w:t>
      </w:r>
      <w:r>
        <w:t>and</w:t>
      </w:r>
      <w:r>
        <w:rPr>
          <w:spacing w:val="-5"/>
        </w:rPr>
        <w:t xml:space="preserve"> </w:t>
      </w:r>
      <w:r>
        <w:rPr>
          <w:spacing w:val="-3"/>
        </w:rPr>
        <w:t xml:space="preserve">give </w:t>
      </w:r>
      <w:r>
        <w:t xml:space="preserve">away to the system? How to effectively communicate the </w:t>
      </w:r>
      <w:r>
        <w:rPr>
          <w:spacing w:val="-3"/>
        </w:rPr>
        <w:t xml:space="preserve">user’s </w:t>
      </w:r>
      <w:r>
        <w:t>intent to the system and the system’s intelligence to the user? How to ‘merge’ the two ends, resolve potential conflicts and finally</w:t>
      </w:r>
      <w:r>
        <w:rPr>
          <w:spacing w:val="-6"/>
        </w:rPr>
        <w:t xml:space="preserve"> </w:t>
      </w:r>
      <w:r>
        <w:t>achieve</w:t>
      </w:r>
      <w:r>
        <w:rPr>
          <w:spacing w:val="-6"/>
        </w:rPr>
        <w:t xml:space="preserve"> </w:t>
      </w:r>
      <w:r>
        <w:t>a</w:t>
      </w:r>
      <w:r>
        <w:rPr>
          <w:spacing w:val="-6"/>
        </w:rPr>
        <w:t xml:space="preserve"> </w:t>
      </w:r>
      <w:r>
        <w:t>result</w:t>
      </w:r>
      <w:r>
        <w:rPr>
          <w:spacing w:val="-6"/>
        </w:rPr>
        <w:t xml:space="preserve"> </w:t>
      </w:r>
      <w:r>
        <w:t>better</w:t>
      </w:r>
      <w:r>
        <w:rPr>
          <w:spacing w:val="-6"/>
        </w:rPr>
        <w:t xml:space="preserve"> </w:t>
      </w:r>
      <w:r>
        <w:t>than</w:t>
      </w:r>
      <w:r>
        <w:rPr>
          <w:spacing w:val="-6"/>
        </w:rPr>
        <w:t xml:space="preserve"> </w:t>
      </w:r>
      <w:r>
        <w:t>what</w:t>
      </w:r>
      <w:r>
        <w:rPr>
          <w:spacing w:val="-6"/>
        </w:rPr>
        <w:t xml:space="preserve"> </w:t>
      </w:r>
      <w:r>
        <w:t>the</w:t>
      </w:r>
      <w:r>
        <w:rPr>
          <w:spacing w:val="-6"/>
        </w:rPr>
        <w:t xml:space="preserve"> </w:t>
      </w:r>
      <w:r>
        <w:t>user</w:t>
      </w:r>
      <w:r>
        <w:rPr>
          <w:spacing w:val="-6"/>
        </w:rPr>
        <w:t xml:space="preserve"> </w:t>
      </w:r>
      <w:r>
        <w:t>(or</w:t>
      </w:r>
      <w:r>
        <w:rPr>
          <w:spacing w:val="-6"/>
        </w:rPr>
        <w:t xml:space="preserve"> </w:t>
      </w:r>
      <w:r>
        <w:t>the</w:t>
      </w:r>
      <w:r>
        <w:rPr>
          <w:spacing w:val="-6"/>
        </w:rPr>
        <w:t xml:space="preserve"> </w:t>
      </w:r>
      <w:r>
        <w:t>system)</w:t>
      </w:r>
      <w:r>
        <w:rPr>
          <w:spacing w:val="-6"/>
        </w:rPr>
        <w:t xml:space="preserve"> </w:t>
      </w:r>
      <w:r>
        <w:t>alone</w:t>
      </w:r>
      <w:r>
        <w:rPr>
          <w:spacing w:val="-6"/>
        </w:rPr>
        <w:t xml:space="preserve"> </w:t>
      </w:r>
      <w:r>
        <w:t>can</w:t>
      </w:r>
      <w:r>
        <w:rPr>
          <w:spacing w:val="-6"/>
        </w:rPr>
        <w:t xml:space="preserve"> </w:t>
      </w:r>
      <w:r>
        <w:t>achieve?</w:t>
      </w:r>
    </w:p>
    <w:p w:rsidR="00F45610" w:rsidRDefault="008D4F3A">
      <w:pPr>
        <w:pStyle w:val="BodyText"/>
        <w:spacing w:before="18" w:line="252" w:lineRule="auto"/>
        <w:ind w:left="109" w:right="107" w:firstLine="351"/>
        <w:jc w:val="both"/>
      </w:pPr>
      <w:r>
        <w:t>Prior</w:t>
      </w:r>
      <w:r>
        <w:rPr>
          <w:spacing w:val="-10"/>
        </w:rPr>
        <w:t xml:space="preserve"> </w:t>
      </w:r>
      <w:r>
        <w:t>work</w:t>
      </w:r>
      <w:r>
        <w:rPr>
          <w:spacing w:val="-10"/>
        </w:rPr>
        <w:t xml:space="preserve"> </w:t>
      </w:r>
      <w:r>
        <w:t>has</w:t>
      </w:r>
      <w:r>
        <w:rPr>
          <w:spacing w:val="-10"/>
        </w:rPr>
        <w:t xml:space="preserve"> </w:t>
      </w:r>
      <w:r>
        <w:t>explored</w:t>
      </w:r>
      <w:r>
        <w:rPr>
          <w:spacing w:val="-10"/>
        </w:rPr>
        <w:t xml:space="preserve"> </w:t>
      </w:r>
      <w:r>
        <w:t>guided</w:t>
      </w:r>
      <w:r>
        <w:rPr>
          <w:spacing w:val="-10"/>
        </w:rPr>
        <w:t xml:space="preserve"> </w:t>
      </w:r>
      <w:r>
        <w:t>design</w:t>
      </w:r>
      <w:r>
        <w:rPr>
          <w:spacing w:val="-10"/>
        </w:rPr>
        <w:t xml:space="preserve"> </w:t>
      </w:r>
      <w:r>
        <w:t>of</w:t>
      </w:r>
      <w:r>
        <w:rPr>
          <w:spacing w:val="-10"/>
        </w:rPr>
        <w:t xml:space="preserve"> </w:t>
      </w:r>
      <w:r>
        <w:t>functional</w:t>
      </w:r>
      <w:r>
        <w:rPr>
          <w:spacing w:val="-10"/>
        </w:rPr>
        <w:t xml:space="preserve"> </w:t>
      </w:r>
      <w:r>
        <w:t>objects.</w:t>
      </w:r>
      <w:r>
        <w:rPr>
          <w:spacing w:val="7"/>
        </w:rPr>
        <w:t xml:space="preserve"> </w:t>
      </w:r>
      <w:r>
        <w:t>Saul</w:t>
      </w:r>
      <w:r>
        <w:rPr>
          <w:spacing w:val="-10"/>
        </w:rPr>
        <w:t xml:space="preserve"> </w:t>
      </w:r>
      <w:r>
        <w:t>et</w:t>
      </w:r>
      <w:r>
        <w:rPr>
          <w:spacing w:val="-10"/>
        </w:rPr>
        <w:t xml:space="preserve"> </w:t>
      </w:r>
      <w:r>
        <w:rPr>
          <w:spacing w:val="-7"/>
        </w:rPr>
        <w:t>al.’s</w:t>
      </w:r>
      <w:r>
        <w:rPr>
          <w:spacing w:val="-10"/>
        </w:rPr>
        <w:t xml:space="preserve"> </w:t>
      </w:r>
      <w:r>
        <w:t>tool</w:t>
      </w:r>
      <w:r>
        <w:rPr>
          <w:spacing w:val="-10"/>
        </w:rPr>
        <w:t xml:space="preserve"> </w:t>
      </w:r>
      <w:r>
        <w:t>allows</w:t>
      </w:r>
      <w:r>
        <w:rPr>
          <w:spacing w:val="-10"/>
        </w:rPr>
        <w:t xml:space="preserve"> </w:t>
      </w:r>
      <w:r>
        <w:t>a</w:t>
      </w:r>
      <w:r>
        <w:rPr>
          <w:spacing w:val="-10"/>
        </w:rPr>
        <w:t xml:space="preserve"> </w:t>
      </w:r>
      <w:r>
        <w:t>user</w:t>
      </w:r>
      <w:r>
        <w:rPr>
          <w:spacing w:val="-10"/>
        </w:rPr>
        <w:t xml:space="preserve"> </w:t>
      </w:r>
      <w:r>
        <w:t>to sketch</w:t>
      </w:r>
      <w:r>
        <w:rPr>
          <w:spacing w:val="-4"/>
        </w:rPr>
        <w:t xml:space="preserve"> </w:t>
      </w:r>
      <w:r>
        <w:t>a</w:t>
      </w:r>
      <w:r>
        <w:rPr>
          <w:spacing w:val="-4"/>
        </w:rPr>
        <w:t xml:space="preserve"> </w:t>
      </w:r>
      <w:r>
        <w:t>chair</w:t>
      </w:r>
      <w:r>
        <w:rPr>
          <w:spacing w:val="-4"/>
        </w:rPr>
        <w:t xml:space="preserve"> </w:t>
      </w:r>
      <w:r>
        <w:t>by</w:t>
      </w:r>
      <w:r>
        <w:rPr>
          <w:spacing w:val="-4"/>
        </w:rPr>
        <w:t xml:space="preserve"> </w:t>
      </w:r>
      <w:r>
        <w:t>drawing</w:t>
      </w:r>
      <w:r>
        <w:rPr>
          <w:spacing w:val="-4"/>
        </w:rPr>
        <w:t xml:space="preserve"> </w:t>
      </w:r>
      <w:r>
        <w:t>its</w:t>
      </w:r>
      <w:r>
        <w:rPr>
          <w:spacing w:val="-4"/>
        </w:rPr>
        <w:t xml:space="preserve"> </w:t>
      </w:r>
      <w:r>
        <w:t>cross</w:t>
      </w:r>
      <w:r>
        <w:rPr>
          <w:spacing w:val="-4"/>
        </w:rPr>
        <w:t xml:space="preserve"> </w:t>
      </w:r>
      <w:r>
        <w:t>section</w:t>
      </w:r>
      <w:r>
        <w:rPr>
          <w:spacing w:val="-4"/>
        </w:rPr>
        <w:t xml:space="preserve"> </w:t>
      </w:r>
      <w:r>
        <w:t>on</w:t>
      </w:r>
      <w:r>
        <w:rPr>
          <w:spacing w:val="-4"/>
        </w:rPr>
        <w:t xml:space="preserve"> </w:t>
      </w:r>
      <w:r>
        <w:t>a</w:t>
      </w:r>
      <w:r>
        <w:rPr>
          <w:spacing w:val="-4"/>
        </w:rPr>
        <w:t xml:space="preserve"> </w:t>
      </w:r>
      <w:r>
        <w:t>2D</w:t>
      </w:r>
      <w:r>
        <w:rPr>
          <w:spacing w:val="-4"/>
        </w:rPr>
        <w:t xml:space="preserve"> </w:t>
      </w:r>
      <w:r>
        <w:rPr>
          <w:spacing w:val="-3"/>
        </w:rPr>
        <w:t>canvas</w:t>
      </w:r>
      <w:r>
        <w:rPr>
          <w:spacing w:val="-4"/>
        </w:rPr>
        <w:t xml:space="preserve"> </w:t>
      </w:r>
      <w:r>
        <w:t>then</w:t>
      </w:r>
      <w:r>
        <w:rPr>
          <w:spacing w:val="-4"/>
        </w:rPr>
        <w:t xml:space="preserve"> </w:t>
      </w:r>
      <w:r>
        <w:t>‘extruding’</w:t>
      </w:r>
      <w:r>
        <w:rPr>
          <w:spacing w:val="-4"/>
        </w:rPr>
        <w:t xml:space="preserve"> </w:t>
      </w:r>
      <w:r>
        <w:t>it</w:t>
      </w:r>
      <w:r>
        <w:rPr>
          <w:spacing w:val="-4"/>
        </w:rPr>
        <w:t xml:space="preserve"> </w:t>
      </w:r>
      <w:r>
        <w:t>to</w:t>
      </w:r>
      <w:r>
        <w:rPr>
          <w:spacing w:val="-4"/>
        </w:rPr>
        <w:t xml:space="preserve"> </w:t>
      </w:r>
      <w:r>
        <w:t>a</w:t>
      </w:r>
      <w:r>
        <w:rPr>
          <w:spacing w:val="-4"/>
        </w:rPr>
        <w:t xml:space="preserve"> </w:t>
      </w:r>
      <w:r>
        <w:t>full</w:t>
      </w:r>
      <w:r>
        <w:rPr>
          <w:spacing w:val="-4"/>
        </w:rPr>
        <w:t xml:space="preserve"> </w:t>
      </w:r>
      <w:r>
        <w:t>3D</w:t>
      </w:r>
      <w:r>
        <w:rPr>
          <w:spacing w:val="-4"/>
        </w:rPr>
        <w:t xml:space="preserve"> </w:t>
      </w:r>
      <w:r>
        <w:t>model. Further,</w:t>
      </w:r>
      <w:r>
        <w:rPr>
          <w:spacing w:val="-7"/>
        </w:rPr>
        <w:t xml:space="preserve"> </w:t>
      </w:r>
      <w:r>
        <w:t>their</w:t>
      </w:r>
      <w:r>
        <w:rPr>
          <w:spacing w:val="-7"/>
        </w:rPr>
        <w:t xml:space="preserve"> </w:t>
      </w:r>
      <w:r>
        <w:t>tool</w:t>
      </w:r>
      <w:r>
        <w:rPr>
          <w:spacing w:val="-7"/>
        </w:rPr>
        <w:t xml:space="preserve"> </w:t>
      </w:r>
      <w:r>
        <w:t>can</w:t>
      </w:r>
      <w:r>
        <w:rPr>
          <w:spacing w:val="-7"/>
        </w:rPr>
        <w:t xml:space="preserve"> </w:t>
      </w:r>
      <w:r>
        <w:t>test</w:t>
      </w:r>
      <w:r>
        <w:rPr>
          <w:spacing w:val="-7"/>
        </w:rPr>
        <w:t xml:space="preserve"> </w:t>
      </w:r>
      <w:r>
        <w:t>the</w:t>
      </w:r>
      <w:r>
        <w:rPr>
          <w:spacing w:val="-7"/>
        </w:rPr>
        <w:t xml:space="preserve"> </w:t>
      </w:r>
      <w:r>
        <w:t>chair</w:t>
      </w:r>
      <w:r>
        <w:rPr>
          <w:spacing w:val="-7"/>
        </w:rPr>
        <w:t xml:space="preserve"> </w:t>
      </w:r>
      <w:r>
        <w:t>using</w:t>
      </w:r>
      <w:r>
        <w:rPr>
          <w:spacing w:val="-7"/>
        </w:rPr>
        <w:t xml:space="preserve"> </w:t>
      </w:r>
      <w:r>
        <w:t>a</w:t>
      </w:r>
      <w:r>
        <w:rPr>
          <w:spacing w:val="-7"/>
        </w:rPr>
        <w:t xml:space="preserve"> </w:t>
      </w:r>
      <w:r>
        <w:t>virtual</w:t>
      </w:r>
      <w:r>
        <w:rPr>
          <w:spacing w:val="-7"/>
        </w:rPr>
        <w:t xml:space="preserve"> </w:t>
      </w:r>
      <w:r>
        <w:t>human</w:t>
      </w:r>
      <w:r>
        <w:rPr>
          <w:spacing w:val="-7"/>
        </w:rPr>
        <w:t xml:space="preserve"> </w:t>
      </w:r>
      <w:r>
        <w:t>model</w:t>
      </w:r>
      <w:r>
        <w:rPr>
          <w:spacing w:val="-7"/>
        </w:rPr>
        <w:t xml:space="preserve"> </w:t>
      </w:r>
      <w:r>
        <w:t>and</w:t>
      </w:r>
      <w:r>
        <w:rPr>
          <w:spacing w:val="-7"/>
        </w:rPr>
        <w:t xml:space="preserve"> </w:t>
      </w:r>
      <w:r>
        <w:t>physical</w:t>
      </w:r>
      <w:r>
        <w:rPr>
          <w:spacing w:val="-7"/>
        </w:rPr>
        <w:t xml:space="preserve"> </w:t>
      </w:r>
      <w:r>
        <w:t>simulation,</w:t>
      </w:r>
      <w:r>
        <w:rPr>
          <w:spacing w:val="-6"/>
        </w:rPr>
        <w:t xml:space="preserve"> </w:t>
      </w:r>
      <w:r>
        <w:t>so</w:t>
      </w:r>
      <w:r>
        <w:rPr>
          <w:spacing w:val="-7"/>
        </w:rPr>
        <w:t xml:space="preserve"> </w:t>
      </w:r>
      <w:r>
        <w:t>that users</w:t>
      </w:r>
      <w:r>
        <w:rPr>
          <w:spacing w:val="-5"/>
        </w:rPr>
        <w:t xml:space="preserve"> </w:t>
      </w:r>
      <w:r>
        <w:t>are</w:t>
      </w:r>
      <w:r>
        <w:rPr>
          <w:spacing w:val="-5"/>
        </w:rPr>
        <w:t xml:space="preserve"> </w:t>
      </w:r>
      <w:r>
        <w:t>aware</w:t>
      </w:r>
      <w:r>
        <w:rPr>
          <w:spacing w:val="-5"/>
        </w:rPr>
        <w:t xml:space="preserve"> </w:t>
      </w:r>
      <w:r>
        <w:t>of</w:t>
      </w:r>
      <w:r>
        <w:rPr>
          <w:spacing w:val="-5"/>
        </w:rPr>
        <w:t xml:space="preserve"> </w:t>
      </w:r>
      <w:r>
        <w:t>any</w:t>
      </w:r>
      <w:r>
        <w:rPr>
          <w:spacing w:val="-5"/>
        </w:rPr>
        <w:t xml:space="preserve"> </w:t>
      </w:r>
      <w:r>
        <w:t>potential</w:t>
      </w:r>
      <w:r>
        <w:rPr>
          <w:spacing w:val="-5"/>
        </w:rPr>
        <w:t xml:space="preserve"> </w:t>
      </w:r>
      <w:r>
        <w:t>problem</w:t>
      </w:r>
      <w:r>
        <w:rPr>
          <w:spacing w:val="-5"/>
        </w:rPr>
        <w:t xml:space="preserve"> </w:t>
      </w:r>
      <w:r>
        <w:t>of</w:t>
      </w:r>
      <w:r>
        <w:rPr>
          <w:spacing w:val="-5"/>
        </w:rPr>
        <w:t xml:space="preserve"> </w:t>
      </w:r>
      <w:r>
        <w:t>their</w:t>
      </w:r>
      <w:r>
        <w:rPr>
          <w:spacing w:val="-5"/>
        </w:rPr>
        <w:t xml:space="preserve"> </w:t>
      </w:r>
      <w:r>
        <w:t>design</w:t>
      </w:r>
      <w:r>
        <w:rPr>
          <w:spacing w:val="-5"/>
        </w:rPr>
        <w:t xml:space="preserve"> </w:t>
      </w:r>
      <w:hyperlink w:anchor="_bookmark191" w:history="1">
        <w:r>
          <w:t>[50].</w:t>
        </w:r>
      </w:hyperlink>
      <w:r>
        <w:rPr>
          <w:spacing w:val="10"/>
        </w:rPr>
        <w:t xml:space="preserve"> </w:t>
      </w:r>
      <w:r>
        <w:rPr>
          <w:spacing w:val="-4"/>
        </w:rPr>
        <w:t xml:space="preserve">However, </w:t>
      </w:r>
      <w:r>
        <w:t>there</w:t>
      </w:r>
      <w:r>
        <w:rPr>
          <w:spacing w:val="-5"/>
        </w:rPr>
        <w:t xml:space="preserve"> </w:t>
      </w:r>
      <w:r>
        <w:t>is</w:t>
      </w:r>
      <w:r>
        <w:rPr>
          <w:spacing w:val="-5"/>
        </w:rPr>
        <w:t xml:space="preserve"> </w:t>
      </w:r>
      <w:r>
        <w:t>little</w:t>
      </w:r>
      <w:r>
        <w:rPr>
          <w:spacing w:val="-5"/>
        </w:rPr>
        <w:t xml:space="preserve"> </w:t>
      </w:r>
      <w:r>
        <w:t>support</w:t>
      </w:r>
      <w:r>
        <w:rPr>
          <w:spacing w:val="-5"/>
        </w:rPr>
        <w:t xml:space="preserve"> </w:t>
      </w:r>
      <w:r>
        <w:t>for informing</w:t>
      </w:r>
      <w:r>
        <w:rPr>
          <w:spacing w:val="-6"/>
        </w:rPr>
        <w:t xml:space="preserve"> </w:t>
      </w:r>
      <w:r>
        <w:t>the</w:t>
      </w:r>
      <w:r>
        <w:rPr>
          <w:spacing w:val="-6"/>
        </w:rPr>
        <w:t xml:space="preserve"> </w:t>
      </w:r>
      <w:r>
        <w:t>users</w:t>
      </w:r>
      <w:r>
        <w:rPr>
          <w:spacing w:val="-6"/>
        </w:rPr>
        <w:t xml:space="preserve"> </w:t>
      </w:r>
      <w:r>
        <w:t>how</w:t>
      </w:r>
      <w:r>
        <w:rPr>
          <w:spacing w:val="-6"/>
        </w:rPr>
        <w:t xml:space="preserve"> </w:t>
      </w:r>
      <w:r>
        <w:t>they</w:t>
      </w:r>
      <w:r>
        <w:rPr>
          <w:spacing w:val="-6"/>
        </w:rPr>
        <w:t xml:space="preserve"> </w:t>
      </w:r>
      <w:r>
        <w:t>could</w:t>
      </w:r>
      <w:r>
        <w:rPr>
          <w:spacing w:val="-6"/>
        </w:rPr>
        <w:t xml:space="preserve"> </w:t>
      </w:r>
      <w:r>
        <w:t>correct</w:t>
      </w:r>
      <w:r>
        <w:rPr>
          <w:spacing w:val="-6"/>
        </w:rPr>
        <w:t xml:space="preserve"> </w:t>
      </w:r>
      <w:r>
        <w:t>or</w:t>
      </w:r>
      <w:r>
        <w:rPr>
          <w:spacing w:val="-6"/>
        </w:rPr>
        <w:t xml:space="preserve"> </w:t>
      </w:r>
      <w:r>
        <w:t>improve</w:t>
      </w:r>
      <w:r>
        <w:rPr>
          <w:spacing w:val="-6"/>
        </w:rPr>
        <w:t xml:space="preserve"> </w:t>
      </w:r>
      <w:r>
        <w:t>their</w:t>
      </w:r>
      <w:r>
        <w:rPr>
          <w:spacing w:val="-6"/>
        </w:rPr>
        <w:t xml:space="preserve"> </w:t>
      </w:r>
      <w:r>
        <w:t>design.</w:t>
      </w:r>
      <w:r>
        <w:rPr>
          <w:spacing w:val="8"/>
        </w:rPr>
        <w:t xml:space="preserve"> </w:t>
      </w:r>
      <w:r>
        <w:rPr>
          <w:spacing w:val="-10"/>
        </w:rPr>
        <w:t>To</w:t>
      </w:r>
      <w:r>
        <w:rPr>
          <w:spacing w:val="-6"/>
        </w:rPr>
        <w:t xml:space="preserve"> </w:t>
      </w:r>
      <w:r>
        <w:t>bridge</w:t>
      </w:r>
      <w:r>
        <w:rPr>
          <w:spacing w:val="-6"/>
        </w:rPr>
        <w:t xml:space="preserve"> </w:t>
      </w:r>
      <w:r>
        <w:t>this</w:t>
      </w:r>
      <w:r>
        <w:rPr>
          <w:spacing w:val="-6"/>
        </w:rPr>
        <w:t xml:space="preserve"> </w:t>
      </w:r>
      <w:r>
        <w:t>gap,</w:t>
      </w:r>
      <w:r>
        <w:rPr>
          <w:spacing w:val="-6"/>
        </w:rPr>
        <w:t xml:space="preserve"> </w:t>
      </w:r>
      <w:proofErr w:type="spellStart"/>
      <w:r>
        <w:t>Umetani</w:t>
      </w:r>
      <w:proofErr w:type="spellEnd"/>
      <w:r>
        <w:t xml:space="preserve"> et al. propose a design </w:t>
      </w:r>
      <w:proofErr w:type="spellStart"/>
      <w:r>
        <w:t>enviroment</w:t>
      </w:r>
      <w:proofErr w:type="spellEnd"/>
      <w:r>
        <w:t xml:space="preserve"> that, during the geometric editing process, also continuously visualizes</w:t>
      </w:r>
      <w:r>
        <w:rPr>
          <w:spacing w:val="-10"/>
        </w:rPr>
        <w:t xml:space="preserve"> </w:t>
      </w:r>
      <w:r>
        <w:t>the</w:t>
      </w:r>
      <w:r>
        <w:rPr>
          <w:spacing w:val="-10"/>
        </w:rPr>
        <w:t xml:space="preserve"> </w:t>
      </w:r>
      <w:r>
        <w:t>valid</w:t>
      </w:r>
      <w:r>
        <w:rPr>
          <w:spacing w:val="-10"/>
        </w:rPr>
        <w:t xml:space="preserve"> </w:t>
      </w:r>
      <w:r>
        <w:t>range</w:t>
      </w:r>
      <w:r>
        <w:rPr>
          <w:spacing w:val="-10"/>
        </w:rPr>
        <w:t xml:space="preserve"> </w:t>
      </w:r>
      <w:r>
        <w:t>of</w:t>
      </w:r>
      <w:r>
        <w:rPr>
          <w:spacing w:val="-10"/>
        </w:rPr>
        <w:t xml:space="preserve"> </w:t>
      </w:r>
      <w:r>
        <w:t>the</w:t>
      </w:r>
      <w:r>
        <w:rPr>
          <w:spacing w:val="-10"/>
        </w:rPr>
        <w:t xml:space="preserve"> </w:t>
      </w:r>
      <w:r>
        <w:t>design</w:t>
      </w:r>
      <w:r>
        <w:rPr>
          <w:spacing w:val="-10"/>
        </w:rPr>
        <w:t xml:space="preserve"> </w:t>
      </w:r>
      <w:r>
        <w:t>parameters</w:t>
      </w:r>
      <w:r>
        <w:rPr>
          <w:spacing w:val="-10"/>
        </w:rPr>
        <w:t xml:space="preserve"> </w:t>
      </w:r>
      <w:hyperlink w:anchor="_bookmark211" w:history="1">
        <w:r>
          <w:t>[70].</w:t>
        </w:r>
      </w:hyperlink>
      <w:r>
        <w:rPr>
          <w:spacing w:val="6"/>
        </w:rPr>
        <w:t xml:space="preserve"> </w:t>
      </w:r>
      <w:r>
        <w:t>Specifically,</w:t>
      </w:r>
      <w:r>
        <w:rPr>
          <w:spacing w:val="-9"/>
        </w:rPr>
        <w:t xml:space="preserve"> </w:t>
      </w:r>
      <w:r>
        <w:rPr>
          <w:i/>
        </w:rPr>
        <w:t>feedback</w:t>
      </w:r>
      <w:r>
        <w:rPr>
          <w:i/>
          <w:spacing w:val="-6"/>
        </w:rPr>
        <w:t xml:space="preserve"> </w:t>
      </w:r>
      <w:r>
        <w:t>is</w:t>
      </w:r>
      <w:r>
        <w:rPr>
          <w:spacing w:val="-10"/>
        </w:rPr>
        <w:t xml:space="preserve"> </w:t>
      </w:r>
      <w:r>
        <w:t>provided</w:t>
      </w:r>
      <w:r>
        <w:rPr>
          <w:spacing w:val="-10"/>
        </w:rPr>
        <w:t xml:space="preserve"> </w:t>
      </w:r>
      <w:r>
        <w:t>to</w:t>
      </w:r>
      <w:r>
        <w:rPr>
          <w:spacing w:val="-10"/>
        </w:rPr>
        <w:t xml:space="preserve"> </w:t>
      </w:r>
      <w:r>
        <w:t xml:space="preserve">the users once a constraint is violated, while </w:t>
      </w:r>
      <w:r>
        <w:rPr>
          <w:i/>
        </w:rPr>
        <w:t xml:space="preserve">suggestions </w:t>
      </w:r>
      <w:r>
        <w:t>guide them to transform the problematic design</w:t>
      </w:r>
      <w:r>
        <w:rPr>
          <w:spacing w:val="-9"/>
        </w:rPr>
        <w:t xml:space="preserve"> </w:t>
      </w:r>
      <w:r>
        <w:t>to</w:t>
      </w:r>
      <w:r>
        <w:rPr>
          <w:spacing w:val="-8"/>
        </w:rPr>
        <w:t xml:space="preserve"> </w:t>
      </w:r>
      <w:r>
        <w:t>a</w:t>
      </w:r>
      <w:r>
        <w:rPr>
          <w:spacing w:val="-8"/>
        </w:rPr>
        <w:t xml:space="preserve"> </w:t>
      </w:r>
      <w:r>
        <w:t>valid</w:t>
      </w:r>
      <w:r>
        <w:rPr>
          <w:spacing w:val="-9"/>
        </w:rPr>
        <w:t xml:space="preserve"> </w:t>
      </w:r>
      <w:r>
        <w:t>one.</w:t>
      </w:r>
      <w:r>
        <w:rPr>
          <w:spacing w:val="7"/>
        </w:rPr>
        <w:t xml:space="preserve"> </w:t>
      </w:r>
      <w:r>
        <w:t>Although</w:t>
      </w:r>
      <w:r>
        <w:rPr>
          <w:spacing w:val="-9"/>
        </w:rPr>
        <w:t xml:space="preserve"> </w:t>
      </w:r>
      <w:r>
        <w:t>the</w:t>
      </w:r>
      <w:r>
        <w:rPr>
          <w:spacing w:val="-8"/>
        </w:rPr>
        <w:t xml:space="preserve"> </w:t>
      </w:r>
      <w:r>
        <w:t>system</w:t>
      </w:r>
      <w:r>
        <w:rPr>
          <w:spacing w:val="-9"/>
        </w:rPr>
        <w:t xml:space="preserve"> </w:t>
      </w:r>
      <w:r>
        <w:t>provides</w:t>
      </w:r>
      <w:r>
        <w:rPr>
          <w:spacing w:val="-8"/>
        </w:rPr>
        <w:t xml:space="preserve"> </w:t>
      </w:r>
      <w:r>
        <w:t>useful</w:t>
      </w:r>
      <w:r>
        <w:rPr>
          <w:spacing w:val="-9"/>
        </w:rPr>
        <w:t xml:space="preserve"> </w:t>
      </w:r>
      <w:r>
        <w:t>and</w:t>
      </w:r>
      <w:r>
        <w:rPr>
          <w:spacing w:val="-8"/>
        </w:rPr>
        <w:t xml:space="preserve"> </w:t>
      </w:r>
      <w:r>
        <w:t>executable</w:t>
      </w:r>
      <w:r>
        <w:rPr>
          <w:spacing w:val="-9"/>
        </w:rPr>
        <w:t xml:space="preserve"> </w:t>
      </w:r>
      <w:r>
        <w:t>guidelines,</w:t>
      </w:r>
      <w:r>
        <w:rPr>
          <w:spacing w:val="-8"/>
        </w:rPr>
        <w:t xml:space="preserve"> </w:t>
      </w:r>
      <w:r>
        <w:t>the</w:t>
      </w:r>
      <w:r>
        <w:rPr>
          <w:spacing w:val="-9"/>
        </w:rPr>
        <w:t xml:space="preserve"> </w:t>
      </w:r>
      <w:r>
        <w:t xml:space="preserve">design tasks seem to be fairly limited, primarily focusing on arranging a set of rectangular planks. Martinez et al. enables more freedom of expressing a visual pattern by providing a user-defined template </w:t>
      </w:r>
      <w:hyperlink w:anchor="_bookmark173" w:history="1">
        <w:r>
          <w:t>[32].</w:t>
        </w:r>
      </w:hyperlink>
      <w:r>
        <w:t xml:space="preserve"> By feeding this template into an optimization pipeline, the system can achieve aesthetically pleasing design while staying close to a strong enough structure. Although these patterns define a </w:t>
      </w:r>
      <w:r>
        <w:rPr>
          <w:spacing w:val="-3"/>
        </w:rPr>
        <w:t xml:space="preserve">user’s </w:t>
      </w:r>
      <w:r>
        <w:t>desired appearance of the object, they remain as microscopic features; there is little support for users to design the macro geometry of the object other than indirectly providing functional constraints to the optimization</w:t>
      </w:r>
      <w:r>
        <w:rPr>
          <w:spacing w:val="-30"/>
        </w:rPr>
        <w:t xml:space="preserve"> </w:t>
      </w:r>
      <w:r>
        <w:t>pipeline.</w:t>
      </w:r>
    </w:p>
    <w:p w:rsidR="00F45610" w:rsidRDefault="008D4F3A">
      <w:pPr>
        <w:pStyle w:val="BodyText"/>
        <w:spacing w:before="18" w:line="252" w:lineRule="auto"/>
        <w:ind w:left="110" w:right="107" w:firstLine="351"/>
        <w:jc w:val="both"/>
      </w:pPr>
      <w:r>
        <w:t>Building upon all this prior work, my research goal is to develop an end-to-end design tool with the following mixed-initiative work flow:</w:t>
      </w:r>
    </w:p>
    <w:p w:rsidR="00F45610" w:rsidRDefault="008D4F3A">
      <w:pPr>
        <w:pStyle w:val="ListParagraph"/>
        <w:numPr>
          <w:ilvl w:val="2"/>
          <w:numId w:val="4"/>
        </w:numPr>
        <w:tabs>
          <w:tab w:val="left" w:pos="696"/>
        </w:tabs>
        <w:spacing w:before="121" w:line="252" w:lineRule="auto"/>
        <w:ind w:right="108" w:hanging="226"/>
        <w:jc w:val="both"/>
        <w:rPr>
          <w:sz w:val="24"/>
        </w:rPr>
      </w:pPr>
      <w:r>
        <w:rPr>
          <w:sz w:val="24"/>
        </w:rPr>
        <w:t xml:space="preserve">Enabling user to start with sketching or modeling a design of their intuition, without </w:t>
      </w:r>
      <w:proofErr w:type="spellStart"/>
      <w:r>
        <w:rPr>
          <w:sz w:val="24"/>
        </w:rPr>
        <w:t>nec</w:t>
      </w:r>
      <w:proofErr w:type="spellEnd"/>
      <w:r>
        <w:rPr>
          <w:sz w:val="24"/>
        </w:rPr>
        <w:t xml:space="preserve">- </w:t>
      </w:r>
      <w:proofErr w:type="spellStart"/>
      <w:r>
        <w:rPr>
          <w:sz w:val="24"/>
        </w:rPr>
        <w:t>essarily</w:t>
      </w:r>
      <w:proofErr w:type="spellEnd"/>
      <w:r>
        <w:rPr>
          <w:sz w:val="24"/>
        </w:rPr>
        <w:t xml:space="preserve"> addressing any functional</w:t>
      </w:r>
      <w:r>
        <w:rPr>
          <w:spacing w:val="-22"/>
          <w:sz w:val="24"/>
        </w:rPr>
        <w:t xml:space="preserve"> </w:t>
      </w:r>
      <w:r>
        <w:rPr>
          <w:sz w:val="24"/>
        </w:rPr>
        <w:t>issues</w:t>
      </w:r>
    </w:p>
    <w:p w:rsidR="00F45610" w:rsidRDefault="008D4F3A">
      <w:pPr>
        <w:pStyle w:val="ListParagraph"/>
        <w:numPr>
          <w:ilvl w:val="2"/>
          <w:numId w:val="4"/>
        </w:numPr>
        <w:tabs>
          <w:tab w:val="left" w:pos="696"/>
        </w:tabs>
        <w:spacing w:before="67" w:line="252" w:lineRule="auto"/>
        <w:ind w:right="107" w:hanging="226"/>
        <w:jc w:val="both"/>
        <w:rPr>
          <w:sz w:val="24"/>
        </w:rPr>
      </w:pPr>
      <w:r>
        <w:rPr>
          <w:sz w:val="24"/>
        </w:rPr>
        <w:t>Next, guiding the user to go beyond the initial design and describe real world functional requirements,</w:t>
      </w:r>
      <w:r>
        <w:rPr>
          <w:spacing w:val="-9"/>
          <w:sz w:val="24"/>
        </w:rPr>
        <w:t xml:space="preserve"> </w:t>
      </w:r>
      <w:r>
        <w:rPr>
          <w:sz w:val="24"/>
        </w:rPr>
        <w:t>including</w:t>
      </w:r>
    </w:p>
    <w:p w:rsidR="00F45610" w:rsidRDefault="000E256A">
      <w:pPr>
        <w:pStyle w:val="BodyText"/>
        <w:spacing w:before="79"/>
        <w:ind w:left="1210"/>
      </w:pPr>
      <w:r>
        <w:rPr>
          <w:noProof/>
        </w:rPr>
        <mc:AlternateContent>
          <mc:Choice Requires="wps">
            <w:drawing>
              <wp:anchor distT="0" distB="0" distL="114300" distR="114300" simplePos="0" relativeHeight="2176" behindDoc="0" locked="0" layoutInCell="1" allowOverlap="1">
                <wp:simplePos x="0" y="0"/>
                <wp:positionH relativeFrom="page">
                  <wp:posOffset>1564005</wp:posOffset>
                </wp:positionH>
                <wp:positionV relativeFrom="paragraph">
                  <wp:posOffset>140970</wp:posOffset>
                </wp:positionV>
                <wp:extent cx="31750" cy="0"/>
                <wp:effectExtent l="20955" t="17145" r="23495" b="20955"/>
                <wp:wrapNone/>
                <wp:docPr id="7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316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15pt,11.1pt" to="125.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" strokeweight=".87878mm">
                <w10:wrap anchorx="page"/>
              </v:line>
            </w:pict>
          </mc:Fallback>
        </mc:AlternateContent>
      </w:r>
      <w:proofErr w:type="gramStart"/>
      <w:r w:rsidR="008D4F3A">
        <w:t>how</w:t>
      </w:r>
      <w:proofErr w:type="gramEnd"/>
      <w:r w:rsidR="008D4F3A">
        <w:t xml:space="preserve"> is the designed object situated in the real world?</w:t>
      </w:r>
    </w:p>
    <w:p w:rsidR="00F45610" w:rsidRDefault="000E256A">
      <w:pPr>
        <w:pStyle w:val="BodyText"/>
        <w:spacing w:before="92"/>
        <w:ind w:left="1210"/>
      </w:pPr>
      <w:r>
        <w:rPr>
          <w:noProof/>
        </w:rPr>
        <mc:AlternateContent>
          <mc:Choice Requires="wps">
            <w:drawing>
              <wp:anchor distT="0" distB="0" distL="114300" distR="114300" simplePos="0" relativeHeight="2200" behindDoc="0" locked="0" layoutInCell="1" allowOverlap="1">
                <wp:simplePos x="0" y="0"/>
                <wp:positionH relativeFrom="page">
                  <wp:posOffset>1564005</wp:posOffset>
                </wp:positionH>
                <wp:positionV relativeFrom="paragraph">
                  <wp:posOffset>149225</wp:posOffset>
                </wp:positionV>
                <wp:extent cx="31750" cy="0"/>
                <wp:effectExtent l="20955" t="15875" r="23495" b="22225"/>
                <wp:wrapNone/>
                <wp:docPr id="7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316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15pt,11.75pt" to="125.6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mDEAIAACg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" strokeweight=".87878mm">
                <w10:wrap anchorx="page"/>
              </v:line>
            </w:pict>
          </mc:Fallback>
        </mc:AlternateContent>
      </w:r>
      <w:proofErr w:type="gramStart"/>
      <w:r w:rsidR="008D4F3A">
        <w:t>what</w:t>
      </w:r>
      <w:proofErr w:type="gramEnd"/>
      <w:r w:rsidR="008D4F3A">
        <w:t xml:space="preserve"> is its spatial relationship with people and other real world objects?</w:t>
      </w:r>
    </w:p>
    <w:p w:rsidR="00F45610" w:rsidRDefault="008D4F3A">
      <w:pPr>
        <w:pStyle w:val="ListParagraph"/>
        <w:numPr>
          <w:ilvl w:val="2"/>
          <w:numId w:val="4"/>
        </w:numPr>
        <w:tabs>
          <w:tab w:val="left" w:pos="696"/>
        </w:tabs>
        <w:spacing w:before="80" w:line="252" w:lineRule="auto"/>
        <w:ind w:right="108" w:hanging="226"/>
        <w:jc w:val="both"/>
        <w:rPr>
          <w:sz w:val="24"/>
        </w:rPr>
      </w:pPr>
      <w:r>
        <w:rPr>
          <w:sz w:val="24"/>
        </w:rPr>
        <w:t>Then users can iterate on the design back and forth between editing on their own and ‘handing over’ the task to the system. Specifically, the user can edit their design based on a graph representation, while the</w:t>
      </w:r>
      <w:r>
        <w:rPr>
          <w:spacing w:val="-18"/>
          <w:sz w:val="24"/>
        </w:rPr>
        <w:t xml:space="preserve"> </w:t>
      </w:r>
      <w:r>
        <w:rPr>
          <w:sz w:val="24"/>
        </w:rPr>
        <w:t>system</w:t>
      </w:r>
    </w:p>
    <w:p w:rsidR="00F45610" w:rsidRDefault="000E256A">
      <w:pPr>
        <w:pStyle w:val="BodyText"/>
        <w:spacing w:before="79" w:line="252" w:lineRule="auto"/>
        <w:ind w:left="1210"/>
      </w:pPr>
      <w:r>
        <w:rPr>
          <w:noProof/>
        </w:rPr>
        <mc:AlternateContent>
          <mc:Choice Requires="wps">
            <w:drawing>
              <wp:anchor distT="0" distB="0" distL="114300" distR="114300" simplePos="0" relativeHeight="2224" behindDoc="0" locked="0" layoutInCell="1" allowOverlap="1">
                <wp:simplePos x="0" y="0"/>
                <wp:positionH relativeFrom="page">
                  <wp:posOffset>1564005</wp:posOffset>
                </wp:positionH>
                <wp:positionV relativeFrom="paragraph">
                  <wp:posOffset>140970</wp:posOffset>
                </wp:positionV>
                <wp:extent cx="31750" cy="0"/>
                <wp:effectExtent l="20955" t="17145" r="23495" b="20955"/>
                <wp:wrapNone/>
                <wp:docPr id="7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316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15pt,11.1pt" to="125.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LEAIAACgEAAAOAAAAZHJzL2Uyb0RvYy54bWysU8GO2jAQvVfqP1i+QxLIsm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" strokeweight=".87878mm">
                <w10:wrap anchorx="page"/>
              </v:line>
            </w:pict>
          </mc:Fallback>
        </mc:AlternateContent>
      </w:r>
      <w:proofErr w:type="gramStart"/>
      <w:r w:rsidR="008D4F3A">
        <w:t>visualizes</w:t>
      </w:r>
      <w:proofErr w:type="gramEnd"/>
      <w:r w:rsidR="008D4F3A">
        <w:t xml:space="preserve"> the ‘weak spots’ - the stress of the design as a heat map rendered on the designed object</w:t>
      </w:r>
    </w:p>
    <w:p w:rsidR="00F45610" w:rsidRDefault="00F45610">
      <w:pPr>
        <w:spacing w:line="252" w:lineRule="auto"/>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0E256A">
      <w:pPr>
        <w:pStyle w:val="BodyText"/>
        <w:spacing w:before="59" w:line="252" w:lineRule="auto"/>
        <w:ind w:left="1210" w:right="108"/>
        <w:jc w:val="both"/>
      </w:pPr>
      <w:r>
        <w:rPr>
          <w:noProof/>
        </w:rPr>
        <mc:AlternateContent>
          <mc:Choice Requires="wps">
            <w:drawing>
              <wp:anchor distT="0" distB="0" distL="114300" distR="114300" simplePos="0" relativeHeight="2248" behindDoc="0" locked="0" layoutInCell="1" allowOverlap="1">
                <wp:simplePos x="0" y="0"/>
                <wp:positionH relativeFrom="page">
                  <wp:posOffset>1564005</wp:posOffset>
                </wp:positionH>
                <wp:positionV relativeFrom="paragraph">
                  <wp:posOffset>128270</wp:posOffset>
                </wp:positionV>
                <wp:extent cx="31750" cy="0"/>
                <wp:effectExtent l="20955" t="23495" r="23495" b="24130"/>
                <wp:wrapNone/>
                <wp:docPr id="7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316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15pt,10.1pt" to="125.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" strokeweight=".87878mm">
                <w10:wrap anchorx="page"/>
              </v:line>
            </w:pict>
          </mc:Fallback>
        </mc:AlternateContent>
      </w:r>
      <w:proofErr w:type="gramStart"/>
      <w:r w:rsidR="008D4F3A">
        <w:t>computes</w:t>
      </w:r>
      <w:proofErr w:type="gramEnd"/>
      <w:r w:rsidR="008D4F3A">
        <w:t xml:space="preserve"> an topologically optimized result given the functional constraints and the current design, which is then overlaid with the user’s work as a way to inform them of potential changes to make to achieve a stronger structure.</w:t>
      </w:r>
    </w:p>
    <w:p w:rsidR="00F45610" w:rsidRDefault="000E256A">
      <w:pPr>
        <w:pStyle w:val="BodyText"/>
        <w:spacing w:before="79" w:line="252" w:lineRule="auto"/>
        <w:ind w:left="1210" w:right="108"/>
        <w:jc w:val="both"/>
      </w:pPr>
      <w:r>
        <w:rPr>
          <w:noProof/>
        </w:rPr>
        <mc:AlternateContent>
          <mc:Choice Requires="wps">
            <w:drawing>
              <wp:anchor distT="0" distB="0" distL="114300" distR="114300" simplePos="0" relativeHeight="2272" behindDoc="0" locked="0" layoutInCell="1" allowOverlap="1">
                <wp:simplePos x="0" y="0"/>
                <wp:positionH relativeFrom="page">
                  <wp:posOffset>1564005</wp:posOffset>
                </wp:positionH>
                <wp:positionV relativeFrom="paragraph">
                  <wp:posOffset>140970</wp:posOffset>
                </wp:positionV>
                <wp:extent cx="31750" cy="0"/>
                <wp:effectExtent l="20955" t="17145" r="23495" b="20955"/>
                <wp:wrapNone/>
                <wp:docPr id="7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316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15pt,11.1pt" to="125.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" strokeweight=".87878mm">
                <w10:wrap anchorx="page"/>
              </v:line>
            </w:pict>
          </mc:Fallback>
        </mc:AlternateContent>
      </w:r>
      <w:proofErr w:type="gramStart"/>
      <w:r w:rsidR="008D4F3A">
        <w:t>based</w:t>
      </w:r>
      <w:proofErr w:type="gramEnd"/>
      <w:r w:rsidR="008D4F3A">
        <w:t xml:space="preserve"> on mechanical domain </w:t>
      </w:r>
      <w:proofErr w:type="spellStart"/>
      <w:r w:rsidR="008D4F3A">
        <w:t>knowldege</w:t>
      </w:r>
      <w:proofErr w:type="spellEnd"/>
      <w:r w:rsidR="008D4F3A">
        <w:t>, provides a set of reinforcement solutions whereby users can select and apply to improve the current design</w:t>
      </w:r>
    </w:p>
    <w:p w:rsidR="00F45610" w:rsidRDefault="008D4F3A">
      <w:pPr>
        <w:pStyle w:val="ListParagraph"/>
        <w:numPr>
          <w:ilvl w:val="2"/>
          <w:numId w:val="4"/>
        </w:numPr>
        <w:tabs>
          <w:tab w:val="left" w:pos="696"/>
        </w:tabs>
        <w:spacing w:before="67" w:line="252" w:lineRule="auto"/>
        <w:ind w:right="107" w:hanging="226"/>
        <w:jc w:val="both"/>
        <w:rPr>
          <w:sz w:val="24"/>
        </w:rPr>
      </w:pPr>
      <w:r>
        <w:rPr>
          <w:sz w:val="24"/>
        </w:rPr>
        <w:t>As the user becomes satisfied with the result, the system converts it into ‘</w:t>
      </w:r>
      <w:proofErr w:type="spellStart"/>
      <w:r>
        <w:rPr>
          <w:sz w:val="24"/>
        </w:rPr>
        <w:t>fabricatable</w:t>
      </w:r>
      <w:proofErr w:type="spellEnd"/>
      <w:r>
        <w:rPr>
          <w:sz w:val="24"/>
        </w:rPr>
        <w:t xml:space="preserve"> formats’</w:t>
      </w:r>
      <w:r>
        <w:rPr>
          <w:spacing w:val="-8"/>
          <w:sz w:val="24"/>
        </w:rPr>
        <w:t xml:space="preserve"> </w:t>
      </w:r>
      <w:r>
        <w:rPr>
          <w:sz w:val="24"/>
        </w:rPr>
        <w:t>that</w:t>
      </w:r>
      <w:r>
        <w:rPr>
          <w:spacing w:val="-8"/>
          <w:sz w:val="24"/>
        </w:rPr>
        <w:t xml:space="preserve"> </w:t>
      </w:r>
      <w:r>
        <w:rPr>
          <w:sz w:val="24"/>
        </w:rPr>
        <w:t>consists</w:t>
      </w:r>
      <w:r>
        <w:rPr>
          <w:spacing w:val="-8"/>
          <w:sz w:val="24"/>
        </w:rPr>
        <w:t xml:space="preserve"> </w:t>
      </w:r>
      <w:r>
        <w:rPr>
          <w:sz w:val="24"/>
        </w:rPr>
        <w:t>of</w:t>
      </w:r>
      <w:r>
        <w:rPr>
          <w:spacing w:val="-8"/>
          <w:sz w:val="24"/>
        </w:rPr>
        <w:t xml:space="preserve"> </w:t>
      </w:r>
      <w:r>
        <w:rPr>
          <w:sz w:val="24"/>
        </w:rPr>
        <w:t>3D</w:t>
      </w:r>
      <w:r>
        <w:rPr>
          <w:spacing w:val="-8"/>
          <w:sz w:val="24"/>
        </w:rPr>
        <w:t xml:space="preserve"> </w:t>
      </w:r>
      <w:r>
        <w:rPr>
          <w:sz w:val="24"/>
        </w:rPr>
        <w:t>models</w:t>
      </w:r>
      <w:r>
        <w:rPr>
          <w:spacing w:val="-8"/>
          <w:sz w:val="24"/>
        </w:rPr>
        <w:t xml:space="preserve"> </w:t>
      </w:r>
      <w:r>
        <w:rPr>
          <w:sz w:val="24"/>
        </w:rPr>
        <w:t>of</w:t>
      </w:r>
      <w:r>
        <w:rPr>
          <w:spacing w:val="-8"/>
          <w:sz w:val="24"/>
        </w:rPr>
        <w:t xml:space="preserve"> </w:t>
      </w:r>
      <w:r>
        <w:rPr>
          <w:sz w:val="24"/>
        </w:rPr>
        <w:t>components</w:t>
      </w:r>
      <w:r>
        <w:rPr>
          <w:spacing w:val="-8"/>
          <w:sz w:val="24"/>
        </w:rPr>
        <w:t xml:space="preserve"> </w:t>
      </w:r>
      <w:r>
        <w:rPr>
          <w:sz w:val="24"/>
        </w:rPr>
        <w:t>and</w:t>
      </w:r>
      <w:r>
        <w:rPr>
          <w:spacing w:val="-8"/>
          <w:sz w:val="24"/>
        </w:rPr>
        <w:t xml:space="preserve"> </w:t>
      </w:r>
      <w:r>
        <w:rPr>
          <w:sz w:val="24"/>
        </w:rPr>
        <w:t>connectors</w:t>
      </w:r>
      <w:r>
        <w:rPr>
          <w:spacing w:val="-8"/>
          <w:sz w:val="24"/>
        </w:rPr>
        <w:t xml:space="preserve"> </w:t>
      </w:r>
      <w:r>
        <w:rPr>
          <w:sz w:val="24"/>
        </w:rPr>
        <w:t>to</w:t>
      </w:r>
      <w:r>
        <w:rPr>
          <w:spacing w:val="-8"/>
          <w:sz w:val="24"/>
        </w:rPr>
        <w:t xml:space="preserve"> </w:t>
      </w:r>
      <w:r>
        <w:rPr>
          <w:sz w:val="24"/>
        </w:rPr>
        <w:t>be</w:t>
      </w:r>
      <w:r>
        <w:rPr>
          <w:spacing w:val="-8"/>
          <w:sz w:val="24"/>
        </w:rPr>
        <w:t xml:space="preserve"> </w:t>
      </w:r>
      <w:r>
        <w:rPr>
          <w:sz w:val="24"/>
        </w:rPr>
        <w:t>assembled</w:t>
      </w:r>
      <w:r>
        <w:rPr>
          <w:spacing w:val="-8"/>
          <w:sz w:val="24"/>
        </w:rPr>
        <w:t xml:space="preserve"> </w:t>
      </w:r>
      <w:r>
        <w:rPr>
          <w:sz w:val="24"/>
        </w:rPr>
        <w:t>for</w:t>
      </w:r>
      <w:r>
        <w:rPr>
          <w:spacing w:val="-8"/>
          <w:sz w:val="24"/>
        </w:rPr>
        <w:t xml:space="preserve"> </w:t>
      </w:r>
      <w:r>
        <w:rPr>
          <w:sz w:val="24"/>
        </w:rPr>
        <w:t>the actual</w:t>
      </w:r>
      <w:r>
        <w:rPr>
          <w:spacing w:val="-6"/>
          <w:sz w:val="24"/>
        </w:rPr>
        <w:t xml:space="preserve"> </w:t>
      </w:r>
      <w:r>
        <w:rPr>
          <w:sz w:val="24"/>
        </w:rPr>
        <w:t>object.</w:t>
      </w:r>
    </w:p>
    <w:p w:rsidR="00F45610" w:rsidRDefault="008D4F3A">
      <w:pPr>
        <w:pStyle w:val="BodyText"/>
        <w:spacing w:before="212" w:line="252" w:lineRule="auto"/>
        <w:ind w:left="109" w:right="107" w:firstLine="351"/>
        <w:jc w:val="both"/>
      </w:pPr>
      <w:r>
        <w:t>As the work is still in progress, in this proposal I briefly describe several key components I envision of this project.</w:t>
      </w:r>
    </w:p>
    <w:p w:rsidR="00F45610" w:rsidRDefault="00F45610">
      <w:pPr>
        <w:pStyle w:val="BodyText"/>
      </w:pPr>
    </w:p>
    <w:p w:rsidR="00F45610" w:rsidRDefault="00F45610">
      <w:pPr>
        <w:pStyle w:val="BodyText"/>
      </w:pPr>
    </w:p>
    <w:p w:rsidR="00F45610" w:rsidRDefault="008D4F3A">
      <w:pPr>
        <w:pStyle w:val="Heading2"/>
        <w:numPr>
          <w:ilvl w:val="1"/>
          <w:numId w:val="3"/>
        </w:numPr>
        <w:tabs>
          <w:tab w:val="left" w:pos="885"/>
        </w:tabs>
        <w:spacing w:before="164"/>
        <w:ind w:hanging="774"/>
        <w:jc w:val="both"/>
      </w:pPr>
      <w:bookmarkStart w:id="295" w:name="5.1_Sketching_an_Initial_Design"/>
      <w:bookmarkStart w:id="296" w:name="_bookmark124"/>
      <w:bookmarkEnd w:id="295"/>
      <w:bookmarkEnd w:id="296"/>
      <w:r>
        <w:t>Sketching an Initial</w:t>
      </w:r>
      <w:r>
        <w:rPr>
          <w:spacing w:val="45"/>
        </w:rPr>
        <w:t xml:space="preserve"> </w:t>
      </w:r>
      <w:r>
        <w:t>Design</w:t>
      </w:r>
    </w:p>
    <w:p w:rsidR="00F45610" w:rsidRDefault="00F45610">
      <w:pPr>
        <w:pStyle w:val="BodyText"/>
        <w:spacing w:before="9"/>
        <w:rPr>
          <w:b/>
          <w:sz w:val="28"/>
        </w:rPr>
      </w:pPr>
    </w:p>
    <w:p w:rsidR="00F45610" w:rsidRDefault="008D4F3A">
      <w:pPr>
        <w:pStyle w:val="BodyText"/>
        <w:spacing w:line="252" w:lineRule="auto"/>
        <w:ind w:left="109" w:right="108"/>
        <w:jc w:val="both"/>
      </w:pPr>
      <w:r>
        <w:t xml:space="preserve">Sketching is perhaps the most intuitive way of describing </w:t>
      </w:r>
      <w:r>
        <w:rPr>
          <w:spacing w:val="-3"/>
        </w:rPr>
        <w:t xml:space="preserve">one’s </w:t>
      </w:r>
      <w:r>
        <w:t xml:space="preserve">idea of a design, </w:t>
      </w:r>
      <w:r>
        <w:rPr>
          <w:spacing w:val="-3"/>
        </w:rPr>
        <w:t xml:space="preserve">even </w:t>
      </w:r>
      <w:r>
        <w:t xml:space="preserve">for 3D objects. Igarashi et al. develop </w:t>
      </w:r>
      <w:r>
        <w:rPr>
          <w:spacing w:val="-3"/>
        </w:rPr>
        <w:t xml:space="preserve">Teddy—a </w:t>
      </w:r>
      <w:r>
        <w:t xml:space="preserve">sketching </w:t>
      </w:r>
      <w:proofErr w:type="gramStart"/>
      <w:r>
        <w:t>interface</w:t>
      </w:r>
      <w:proofErr w:type="gramEnd"/>
      <w:r>
        <w:t xml:space="preserve"> whereby users, with a few 2D strokes, can create free form 3D models </w:t>
      </w:r>
      <w:hyperlink w:anchor="_bookmark165" w:history="1">
        <w:r>
          <w:t>[24].</w:t>
        </w:r>
      </w:hyperlink>
      <w:r>
        <w:t xml:space="preserve"> Saul et al. applied a similar idea to designing chair: first drawing the 2D profile of the chair then ‘extruding’ it for a complete 3D model</w:t>
      </w:r>
      <w:r>
        <w:rPr>
          <w:spacing w:val="-13"/>
        </w:rPr>
        <w:t xml:space="preserve"> </w:t>
      </w:r>
      <w:hyperlink w:anchor="_bookmark191" w:history="1">
        <w:r>
          <w:t>[50].</w:t>
        </w:r>
      </w:hyperlink>
      <w:r>
        <w:t xml:space="preserve"> Through making a ‘rough’ sketch to start a design, users are able to follow their intuition and creativity, rather than worrying about the detail or trying to overcome the general difficulty of creating 3D</w:t>
      </w:r>
      <w:r>
        <w:rPr>
          <w:spacing w:val="-9"/>
        </w:rPr>
        <w:t xml:space="preserve"> </w:t>
      </w:r>
      <w:r>
        <w:t>models.</w:t>
      </w:r>
    </w:p>
    <w:p w:rsidR="00F45610" w:rsidRDefault="008D4F3A">
      <w:pPr>
        <w:pStyle w:val="BodyText"/>
        <w:spacing w:before="44" w:line="252" w:lineRule="auto"/>
        <w:ind w:left="109" w:right="107" w:firstLine="351"/>
        <w:jc w:val="both"/>
      </w:pPr>
      <w:r>
        <w:t>Thus the start-up interface of Mashup is no different than a familiar 2D sketch pad where users can create any freeform drawing representing an object they wish to design and fabricate.</w:t>
      </w:r>
    </w:p>
    <w:p w:rsidR="00F45610" w:rsidRDefault="008D4F3A">
      <w:pPr>
        <w:pStyle w:val="BodyText"/>
        <w:spacing w:before="44" w:line="252" w:lineRule="auto"/>
        <w:ind w:left="109" w:right="107" w:firstLine="351"/>
        <w:jc w:val="both"/>
      </w:pPr>
      <w:r>
        <w:t>Next, Mashup converts the drawing into a graph representation that is amenable to further editing,</w:t>
      </w:r>
      <w:r>
        <w:rPr>
          <w:spacing w:val="-13"/>
        </w:rPr>
        <w:t xml:space="preserve"> </w:t>
      </w:r>
      <w:r>
        <w:t>enhancement,</w:t>
      </w:r>
      <w:r>
        <w:rPr>
          <w:spacing w:val="-13"/>
        </w:rPr>
        <w:t xml:space="preserve"> </w:t>
      </w:r>
      <w:r>
        <w:t>and</w:t>
      </w:r>
      <w:r>
        <w:rPr>
          <w:spacing w:val="-14"/>
        </w:rPr>
        <w:t xml:space="preserve"> </w:t>
      </w:r>
      <w:r>
        <w:t>the</w:t>
      </w:r>
      <w:r>
        <w:rPr>
          <w:spacing w:val="-15"/>
        </w:rPr>
        <w:t xml:space="preserve"> </w:t>
      </w:r>
      <w:r>
        <w:t>eventual</w:t>
      </w:r>
      <w:r>
        <w:rPr>
          <w:spacing w:val="-14"/>
        </w:rPr>
        <w:t xml:space="preserve"> </w:t>
      </w:r>
      <w:r>
        <w:t>requirement</w:t>
      </w:r>
      <w:r>
        <w:rPr>
          <w:spacing w:val="-14"/>
        </w:rPr>
        <w:t xml:space="preserve"> </w:t>
      </w:r>
      <w:r>
        <w:t>of</w:t>
      </w:r>
      <w:r>
        <w:rPr>
          <w:spacing w:val="-15"/>
        </w:rPr>
        <w:t xml:space="preserve"> </w:t>
      </w:r>
      <w:r>
        <w:t>fabrication.</w:t>
      </w:r>
      <w:r>
        <w:rPr>
          <w:spacing w:val="4"/>
        </w:rPr>
        <w:t xml:space="preserve"> </w:t>
      </w:r>
      <w:r>
        <w:t>Essentially</w:t>
      </w:r>
      <w:r>
        <w:rPr>
          <w:spacing w:val="-14"/>
        </w:rPr>
        <w:t xml:space="preserve"> </w:t>
      </w:r>
      <w:r>
        <w:t>each</w:t>
      </w:r>
      <w:r>
        <w:rPr>
          <w:spacing w:val="-14"/>
        </w:rPr>
        <w:t xml:space="preserve"> </w:t>
      </w:r>
      <w:r>
        <w:t>drawn</w:t>
      </w:r>
      <w:r>
        <w:rPr>
          <w:spacing w:val="-15"/>
        </w:rPr>
        <w:t xml:space="preserve"> </w:t>
      </w:r>
      <w:r>
        <w:t>stroke becomes</w:t>
      </w:r>
      <w:r>
        <w:rPr>
          <w:spacing w:val="-20"/>
        </w:rPr>
        <w:t xml:space="preserve"> </w:t>
      </w:r>
      <w:r>
        <w:t>an</w:t>
      </w:r>
      <w:r>
        <w:rPr>
          <w:spacing w:val="-20"/>
        </w:rPr>
        <w:t xml:space="preserve"> </w:t>
      </w:r>
      <w:r>
        <w:rPr>
          <w:rFonts w:ascii="Arial" w:hAnsi="Arial"/>
          <w:i/>
        </w:rPr>
        <w:t>edge</w:t>
      </w:r>
      <w:r>
        <w:t>,</w:t>
      </w:r>
      <w:r>
        <w:rPr>
          <w:spacing w:val="-18"/>
        </w:rPr>
        <w:t xml:space="preserve"> </w:t>
      </w:r>
      <w:r>
        <w:t>and</w:t>
      </w:r>
      <w:r>
        <w:rPr>
          <w:spacing w:val="-20"/>
        </w:rPr>
        <w:t xml:space="preserve"> </w:t>
      </w:r>
      <w:r>
        <w:t>incident</w:t>
      </w:r>
      <w:r>
        <w:rPr>
          <w:spacing w:val="-20"/>
        </w:rPr>
        <w:t xml:space="preserve"> </w:t>
      </w:r>
      <w:r>
        <w:t>edges</w:t>
      </w:r>
      <w:r>
        <w:rPr>
          <w:spacing w:val="-20"/>
        </w:rPr>
        <w:t xml:space="preserve"> </w:t>
      </w:r>
      <w:r>
        <w:t>are</w:t>
      </w:r>
      <w:r>
        <w:rPr>
          <w:spacing w:val="-20"/>
        </w:rPr>
        <w:t xml:space="preserve"> </w:t>
      </w:r>
      <w:r>
        <w:t>automatically</w:t>
      </w:r>
      <w:r>
        <w:rPr>
          <w:spacing w:val="-20"/>
        </w:rPr>
        <w:t xml:space="preserve"> </w:t>
      </w:r>
      <w:r>
        <w:t>joined</w:t>
      </w:r>
      <w:r>
        <w:rPr>
          <w:spacing w:val="-20"/>
        </w:rPr>
        <w:t xml:space="preserve"> </w:t>
      </w:r>
      <w:r>
        <w:t>by</w:t>
      </w:r>
      <w:r>
        <w:rPr>
          <w:spacing w:val="-20"/>
        </w:rPr>
        <w:t xml:space="preserve"> </w:t>
      </w:r>
      <w:r>
        <w:t>a</w:t>
      </w:r>
      <w:r>
        <w:rPr>
          <w:spacing w:val="-20"/>
        </w:rPr>
        <w:t xml:space="preserve"> </w:t>
      </w:r>
      <w:r>
        <w:rPr>
          <w:rFonts w:ascii="Arial" w:hAnsi="Arial"/>
          <w:i/>
        </w:rPr>
        <w:t>node</w:t>
      </w:r>
      <w:r>
        <w:t>.</w:t>
      </w:r>
      <w:r>
        <w:rPr>
          <w:spacing w:val="-3"/>
        </w:rPr>
        <w:t xml:space="preserve"> </w:t>
      </w:r>
      <w:r>
        <w:t>At</w:t>
      </w:r>
      <w:r>
        <w:rPr>
          <w:spacing w:val="-20"/>
        </w:rPr>
        <w:t xml:space="preserve"> </w:t>
      </w:r>
      <w:r>
        <w:t>this</w:t>
      </w:r>
      <w:r>
        <w:rPr>
          <w:spacing w:val="-20"/>
        </w:rPr>
        <w:t xml:space="preserve"> </w:t>
      </w:r>
      <w:r>
        <w:t>stage,</w:t>
      </w:r>
      <w:r>
        <w:rPr>
          <w:spacing w:val="-18"/>
        </w:rPr>
        <w:t xml:space="preserve"> </w:t>
      </w:r>
      <w:r>
        <w:t>each</w:t>
      </w:r>
      <w:r>
        <w:rPr>
          <w:spacing w:val="-20"/>
        </w:rPr>
        <w:t xml:space="preserve"> </w:t>
      </w:r>
      <w:r>
        <w:t>edge is essentially a polygonal chain (or more commonly known as ‘polyline’); further iteration can add thickness along the edges and the nodes that connect</w:t>
      </w:r>
      <w:r>
        <w:rPr>
          <w:spacing w:val="-30"/>
        </w:rPr>
        <w:t xml:space="preserve"> </w:t>
      </w:r>
      <w:r>
        <w:t>them.</w:t>
      </w:r>
    </w:p>
    <w:p w:rsidR="00F45610" w:rsidRDefault="008D4F3A">
      <w:pPr>
        <w:pStyle w:val="BodyText"/>
        <w:spacing w:before="44" w:line="252" w:lineRule="auto"/>
        <w:ind w:left="109" w:right="107" w:firstLine="351"/>
        <w:jc w:val="both"/>
      </w:pPr>
      <w:r>
        <w:t>Such</w:t>
      </w:r>
      <w:r>
        <w:rPr>
          <w:spacing w:val="-18"/>
        </w:rPr>
        <w:t xml:space="preserve"> </w:t>
      </w:r>
      <w:r>
        <w:t>a</w:t>
      </w:r>
      <w:r>
        <w:rPr>
          <w:spacing w:val="-18"/>
        </w:rPr>
        <w:t xml:space="preserve"> </w:t>
      </w:r>
      <w:proofErr w:type="spellStart"/>
      <w:r>
        <w:t>representaiton</w:t>
      </w:r>
      <w:proofErr w:type="spellEnd"/>
      <w:r>
        <w:rPr>
          <w:spacing w:val="-18"/>
        </w:rPr>
        <w:t xml:space="preserve"> </w:t>
      </w:r>
      <w:r>
        <w:t>is</w:t>
      </w:r>
      <w:r>
        <w:rPr>
          <w:spacing w:val="-18"/>
        </w:rPr>
        <w:t xml:space="preserve"> </w:t>
      </w:r>
      <w:r>
        <w:t>amenable</w:t>
      </w:r>
      <w:r>
        <w:rPr>
          <w:spacing w:val="-18"/>
        </w:rPr>
        <w:t xml:space="preserve"> </w:t>
      </w:r>
      <w:r>
        <w:t>to</w:t>
      </w:r>
      <w:r>
        <w:rPr>
          <w:spacing w:val="-18"/>
        </w:rPr>
        <w:t xml:space="preserve"> </w:t>
      </w:r>
      <w:r>
        <w:t>fabrication.</w:t>
      </w:r>
      <w:r>
        <w:rPr>
          <w:spacing w:val="5"/>
        </w:rPr>
        <w:t xml:space="preserve"> </w:t>
      </w:r>
      <w:r>
        <w:t>Each</w:t>
      </w:r>
      <w:r>
        <w:rPr>
          <w:spacing w:val="-18"/>
        </w:rPr>
        <w:t xml:space="preserve"> </w:t>
      </w:r>
      <w:r>
        <w:t>edge</w:t>
      </w:r>
      <w:r>
        <w:rPr>
          <w:spacing w:val="-18"/>
        </w:rPr>
        <w:t xml:space="preserve"> </w:t>
      </w:r>
      <w:r>
        <w:t>will</w:t>
      </w:r>
      <w:r>
        <w:rPr>
          <w:spacing w:val="-18"/>
        </w:rPr>
        <w:t xml:space="preserve"> </w:t>
      </w:r>
      <w:r>
        <w:t>be</w:t>
      </w:r>
      <w:r>
        <w:rPr>
          <w:spacing w:val="-18"/>
        </w:rPr>
        <w:t xml:space="preserve"> </w:t>
      </w:r>
      <w:r>
        <w:t>fabricated</w:t>
      </w:r>
      <w:r>
        <w:rPr>
          <w:spacing w:val="-18"/>
        </w:rPr>
        <w:t xml:space="preserve"> </w:t>
      </w:r>
      <w:r>
        <w:t>as</w:t>
      </w:r>
      <w:r>
        <w:rPr>
          <w:spacing w:val="-18"/>
        </w:rPr>
        <w:t xml:space="preserve"> </w:t>
      </w:r>
      <w:r>
        <w:t>a</w:t>
      </w:r>
      <w:r>
        <w:rPr>
          <w:spacing w:val="-18"/>
        </w:rPr>
        <w:t xml:space="preserve"> </w:t>
      </w:r>
      <w:r>
        <w:t>mechanical component,</w:t>
      </w:r>
      <w:r>
        <w:rPr>
          <w:spacing w:val="-3"/>
        </w:rPr>
        <w:t xml:space="preserve"> </w:t>
      </w:r>
      <w:r>
        <w:t>such</w:t>
      </w:r>
      <w:r>
        <w:rPr>
          <w:spacing w:val="-3"/>
        </w:rPr>
        <w:t xml:space="preserve"> </w:t>
      </w:r>
      <w:r>
        <w:t>as</w:t>
      </w:r>
      <w:r>
        <w:rPr>
          <w:spacing w:val="-3"/>
        </w:rPr>
        <w:t xml:space="preserve"> </w:t>
      </w:r>
      <w:r>
        <w:t>a</w:t>
      </w:r>
      <w:r>
        <w:rPr>
          <w:spacing w:val="-4"/>
        </w:rPr>
        <w:t xml:space="preserve"> </w:t>
      </w:r>
      <w:r>
        <w:t>metal</w:t>
      </w:r>
      <w:r>
        <w:rPr>
          <w:spacing w:val="-3"/>
        </w:rPr>
        <w:t xml:space="preserve"> </w:t>
      </w:r>
      <w:r>
        <w:t>wire</w:t>
      </w:r>
      <w:r>
        <w:rPr>
          <w:spacing w:val="-3"/>
        </w:rPr>
        <w:t xml:space="preserve"> </w:t>
      </w:r>
      <w:r>
        <w:t>or</w:t>
      </w:r>
      <w:r>
        <w:rPr>
          <w:spacing w:val="-4"/>
        </w:rPr>
        <w:t xml:space="preserve"> </w:t>
      </w:r>
      <w:r>
        <w:t>a</w:t>
      </w:r>
      <w:r>
        <w:rPr>
          <w:spacing w:val="-3"/>
        </w:rPr>
        <w:t xml:space="preserve"> </w:t>
      </w:r>
      <w:r>
        <w:t>plank</w:t>
      </w:r>
      <w:r>
        <w:rPr>
          <w:spacing w:val="-4"/>
        </w:rPr>
        <w:t xml:space="preserve"> </w:t>
      </w:r>
      <w:r>
        <w:t>of</w:t>
      </w:r>
      <w:r>
        <w:rPr>
          <w:spacing w:val="-3"/>
        </w:rPr>
        <w:t xml:space="preserve"> </w:t>
      </w:r>
      <w:r>
        <w:t>wood;</w:t>
      </w:r>
      <w:r>
        <w:rPr>
          <w:spacing w:val="-3"/>
        </w:rPr>
        <w:t xml:space="preserve"> </w:t>
      </w:r>
      <w:r>
        <w:t>each</w:t>
      </w:r>
      <w:r>
        <w:rPr>
          <w:spacing w:val="-3"/>
        </w:rPr>
        <w:t xml:space="preserve"> </w:t>
      </w:r>
      <w:r>
        <w:t>node</w:t>
      </w:r>
      <w:r>
        <w:rPr>
          <w:spacing w:val="-4"/>
        </w:rPr>
        <w:t xml:space="preserve"> </w:t>
      </w:r>
      <w:r>
        <w:t>requires</w:t>
      </w:r>
      <w:r>
        <w:rPr>
          <w:spacing w:val="-3"/>
        </w:rPr>
        <w:t xml:space="preserve"> </w:t>
      </w:r>
      <w:r>
        <w:t>the</w:t>
      </w:r>
      <w:r>
        <w:rPr>
          <w:spacing w:val="-4"/>
        </w:rPr>
        <w:t xml:space="preserve"> </w:t>
      </w:r>
      <w:r>
        <w:t>need</w:t>
      </w:r>
      <w:r>
        <w:rPr>
          <w:spacing w:val="-3"/>
        </w:rPr>
        <w:t xml:space="preserve"> </w:t>
      </w:r>
      <w:r>
        <w:t>of</w:t>
      </w:r>
      <w:r>
        <w:rPr>
          <w:spacing w:val="-3"/>
        </w:rPr>
        <w:t xml:space="preserve"> </w:t>
      </w:r>
      <w:r>
        <w:t>a</w:t>
      </w:r>
      <w:r>
        <w:rPr>
          <w:spacing w:val="-4"/>
        </w:rPr>
        <w:t xml:space="preserve"> </w:t>
      </w:r>
      <w:r>
        <w:t>connector that can accommodate all its edges; the thickness of the edges and nodes specifies the scale of these components and</w:t>
      </w:r>
      <w:r>
        <w:rPr>
          <w:spacing w:val="-15"/>
        </w:rPr>
        <w:t xml:space="preserve"> </w:t>
      </w:r>
      <w:r>
        <w:t>connectors.</w:t>
      </w:r>
    </w:p>
    <w:p w:rsidR="00F45610" w:rsidRDefault="008D4F3A">
      <w:pPr>
        <w:pStyle w:val="BodyText"/>
        <w:spacing w:before="44" w:line="252" w:lineRule="auto"/>
        <w:ind w:left="109" w:right="107" w:firstLine="351"/>
        <w:jc w:val="both"/>
      </w:pPr>
      <w:r>
        <w:t>Such a representation is also amenable to editing: once a sketch is created and converted to this</w:t>
      </w:r>
      <w:r>
        <w:rPr>
          <w:spacing w:val="-4"/>
        </w:rPr>
        <w:t xml:space="preserve"> </w:t>
      </w:r>
      <w:r>
        <w:t>representation,</w:t>
      </w:r>
      <w:r>
        <w:rPr>
          <w:spacing w:val="-4"/>
        </w:rPr>
        <w:t xml:space="preserve"> </w:t>
      </w:r>
      <w:r>
        <w:t>users</w:t>
      </w:r>
      <w:r>
        <w:rPr>
          <w:spacing w:val="-4"/>
        </w:rPr>
        <w:t xml:space="preserve"> </w:t>
      </w:r>
      <w:r>
        <w:t>can</w:t>
      </w:r>
      <w:r>
        <w:rPr>
          <w:spacing w:val="-4"/>
        </w:rPr>
        <w:t xml:space="preserve"> </w:t>
      </w:r>
      <w:r>
        <w:t>edit</w:t>
      </w:r>
      <w:r>
        <w:rPr>
          <w:spacing w:val="-4"/>
        </w:rPr>
        <w:t xml:space="preserve"> </w:t>
      </w:r>
      <w:r>
        <w:t>it</w:t>
      </w:r>
      <w:r>
        <w:rPr>
          <w:spacing w:val="-4"/>
        </w:rPr>
        <w:t xml:space="preserve"> </w:t>
      </w:r>
      <w:r>
        <w:t>by</w:t>
      </w:r>
      <w:r>
        <w:rPr>
          <w:spacing w:val="-4"/>
        </w:rPr>
        <w:t xml:space="preserve"> </w:t>
      </w:r>
      <w:r>
        <w:t>dragging</w:t>
      </w:r>
      <w:r>
        <w:rPr>
          <w:spacing w:val="-4"/>
        </w:rPr>
        <w:t xml:space="preserve"> </w:t>
      </w:r>
      <w:r>
        <w:t>and</w:t>
      </w:r>
      <w:r>
        <w:rPr>
          <w:spacing w:val="-4"/>
        </w:rPr>
        <w:t xml:space="preserve"> </w:t>
      </w:r>
      <w:r>
        <w:t>repositioning</w:t>
      </w:r>
      <w:r>
        <w:rPr>
          <w:spacing w:val="-4"/>
        </w:rPr>
        <w:t xml:space="preserve"> </w:t>
      </w:r>
      <w:r>
        <w:t>the</w:t>
      </w:r>
      <w:r>
        <w:rPr>
          <w:spacing w:val="-4"/>
        </w:rPr>
        <w:t xml:space="preserve"> </w:t>
      </w:r>
      <w:r>
        <w:t>nodes,</w:t>
      </w:r>
      <w:r>
        <w:rPr>
          <w:spacing w:val="-4"/>
        </w:rPr>
        <w:t xml:space="preserve"> </w:t>
      </w:r>
      <w:r>
        <w:t>removing</w:t>
      </w:r>
      <w:r>
        <w:rPr>
          <w:spacing w:val="-4"/>
        </w:rPr>
        <w:t xml:space="preserve"> </w:t>
      </w:r>
      <w:r>
        <w:t>nodes</w:t>
      </w:r>
      <w:r>
        <w:rPr>
          <w:spacing w:val="-4"/>
        </w:rPr>
        <w:t xml:space="preserve"> </w:t>
      </w:r>
      <w:r>
        <w:t>or edges, splitting an edge, or changing the thickness along an</w:t>
      </w:r>
      <w:r>
        <w:rPr>
          <w:spacing w:val="-31"/>
        </w:rPr>
        <w:t xml:space="preserve"> </w:t>
      </w:r>
      <w:r>
        <w:t>edge.</w:t>
      </w:r>
    </w:p>
    <w:p w:rsidR="00F45610" w:rsidRDefault="008D4F3A">
      <w:pPr>
        <w:pStyle w:val="BodyText"/>
        <w:spacing w:before="44" w:line="252" w:lineRule="auto"/>
        <w:ind w:left="109" w:right="107" w:firstLine="351"/>
        <w:jc w:val="both"/>
      </w:pPr>
      <w:r>
        <w:t>Finally,</w:t>
      </w:r>
      <w:r>
        <w:rPr>
          <w:spacing w:val="-8"/>
        </w:rPr>
        <w:t xml:space="preserve"> </w:t>
      </w:r>
      <w:r>
        <w:t>both</w:t>
      </w:r>
      <w:r>
        <w:rPr>
          <w:spacing w:val="-8"/>
        </w:rPr>
        <w:t xml:space="preserve"> </w:t>
      </w:r>
      <w:r>
        <w:t>the</w:t>
      </w:r>
      <w:r>
        <w:rPr>
          <w:spacing w:val="-8"/>
        </w:rPr>
        <w:t xml:space="preserve"> </w:t>
      </w:r>
      <w:r>
        <w:t>sketch</w:t>
      </w:r>
      <w:r>
        <w:rPr>
          <w:spacing w:val="-8"/>
        </w:rPr>
        <w:t xml:space="preserve"> </w:t>
      </w:r>
      <w:r>
        <w:t>and</w:t>
      </w:r>
      <w:r>
        <w:rPr>
          <w:spacing w:val="-8"/>
        </w:rPr>
        <w:t xml:space="preserve"> </w:t>
      </w:r>
      <w:r>
        <w:t>the</w:t>
      </w:r>
      <w:r>
        <w:rPr>
          <w:spacing w:val="-8"/>
        </w:rPr>
        <w:t xml:space="preserve"> </w:t>
      </w:r>
      <w:r>
        <w:t>subsequent</w:t>
      </w:r>
      <w:r>
        <w:rPr>
          <w:spacing w:val="-8"/>
        </w:rPr>
        <w:t xml:space="preserve"> </w:t>
      </w:r>
      <w:r>
        <w:t>representation</w:t>
      </w:r>
      <w:r>
        <w:rPr>
          <w:spacing w:val="-8"/>
        </w:rPr>
        <w:t xml:space="preserve"> </w:t>
      </w:r>
      <w:r>
        <w:t>are</w:t>
      </w:r>
      <w:r>
        <w:rPr>
          <w:spacing w:val="-8"/>
        </w:rPr>
        <w:t xml:space="preserve"> </w:t>
      </w:r>
      <w:r>
        <w:t>extensible</w:t>
      </w:r>
      <w:r>
        <w:rPr>
          <w:spacing w:val="-8"/>
        </w:rPr>
        <w:t xml:space="preserve"> </w:t>
      </w:r>
      <w:r>
        <w:t>to</w:t>
      </w:r>
      <w:r>
        <w:rPr>
          <w:spacing w:val="-8"/>
        </w:rPr>
        <w:t xml:space="preserve"> </w:t>
      </w:r>
      <w:r>
        <w:t>3D.</w:t>
      </w:r>
      <w:r>
        <w:rPr>
          <w:spacing w:val="-8"/>
        </w:rPr>
        <w:t xml:space="preserve"> </w:t>
      </w:r>
      <w:r>
        <w:t>Users</w:t>
      </w:r>
      <w:r>
        <w:rPr>
          <w:spacing w:val="-8"/>
        </w:rPr>
        <w:t xml:space="preserve"> </w:t>
      </w:r>
      <w:r>
        <w:t>can</w:t>
      </w:r>
      <w:r>
        <w:rPr>
          <w:spacing w:val="-8"/>
        </w:rPr>
        <w:t xml:space="preserve"> </w:t>
      </w:r>
      <w:r>
        <w:t>tilt the</w:t>
      </w:r>
      <w:r>
        <w:rPr>
          <w:spacing w:val="-5"/>
        </w:rPr>
        <w:t xml:space="preserve"> </w:t>
      </w:r>
      <w:r>
        <w:t>2D</w:t>
      </w:r>
      <w:r>
        <w:rPr>
          <w:spacing w:val="-4"/>
        </w:rPr>
        <w:t xml:space="preserve"> </w:t>
      </w:r>
      <w:r>
        <w:rPr>
          <w:spacing w:val="-3"/>
        </w:rPr>
        <w:t>canvas</w:t>
      </w:r>
      <w:r>
        <w:rPr>
          <w:spacing w:val="-5"/>
        </w:rPr>
        <w:t xml:space="preserve"> </w:t>
      </w:r>
      <w:r>
        <w:t>and</w:t>
      </w:r>
      <w:r>
        <w:rPr>
          <w:spacing w:val="-5"/>
        </w:rPr>
        <w:t xml:space="preserve"> </w:t>
      </w:r>
      <w:r>
        <w:t>sketch</w:t>
      </w:r>
      <w:r>
        <w:rPr>
          <w:spacing w:val="-4"/>
        </w:rPr>
        <w:t xml:space="preserve"> </w:t>
      </w:r>
      <w:r>
        <w:t>‘out</w:t>
      </w:r>
      <w:r>
        <w:rPr>
          <w:spacing w:val="-5"/>
        </w:rPr>
        <w:t xml:space="preserve"> </w:t>
      </w:r>
      <w:r>
        <w:t>of</w:t>
      </w:r>
      <w:r>
        <w:rPr>
          <w:spacing w:val="-4"/>
        </w:rPr>
        <w:t xml:space="preserve"> </w:t>
      </w:r>
      <w:r>
        <w:t>the</w:t>
      </w:r>
      <w:r>
        <w:rPr>
          <w:spacing w:val="-5"/>
        </w:rPr>
        <w:t xml:space="preserve"> </w:t>
      </w:r>
      <w:r>
        <w:t>paper’.</w:t>
      </w:r>
      <w:r>
        <w:rPr>
          <w:spacing w:val="10"/>
        </w:rPr>
        <w:t xml:space="preserve"> </w:t>
      </w:r>
      <w:r>
        <w:rPr>
          <w:spacing w:val="-4"/>
        </w:rPr>
        <w:t xml:space="preserve">However, </w:t>
      </w:r>
      <w:r>
        <w:t>at</w:t>
      </w:r>
      <w:r>
        <w:rPr>
          <w:spacing w:val="-5"/>
        </w:rPr>
        <w:t xml:space="preserve"> </w:t>
      </w:r>
      <w:r>
        <w:t>any</w:t>
      </w:r>
      <w:r>
        <w:rPr>
          <w:spacing w:val="-4"/>
        </w:rPr>
        <w:t xml:space="preserve"> </w:t>
      </w:r>
      <w:r>
        <w:t>given</w:t>
      </w:r>
      <w:r>
        <w:rPr>
          <w:spacing w:val="-5"/>
        </w:rPr>
        <w:t xml:space="preserve"> </w:t>
      </w:r>
      <w:r>
        <w:t>time,</w:t>
      </w:r>
      <w:r>
        <w:rPr>
          <w:spacing w:val="-4"/>
        </w:rPr>
        <w:t xml:space="preserve"> </w:t>
      </w:r>
      <w:r>
        <w:t>users</w:t>
      </w:r>
      <w:r>
        <w:rPr>
          <w:spacing w:val="-5"/>
        </w:rPr>
        <w:t xml:space="preserve"> </w:t>
      </w:r>
      <w:r>
        <w:t>only</w:t>
      </w:r>
      <w:r>
        <w:rPr>
          <w:spacing w:val="-4"/>
        </w:rPr>
        <w:t xml:space="preserve"> </w:t>
      </w:r>
      <w:r>
        <w:t>need</w:t>
      </w:r>
      <w:r>
        <w:rPr>
          <w:spacing w:val="-5"/>
        </w:rPr>
        <w:t xml:space="preserve"> </w:t>
      </w:r>
      <w:r>
        <w:t>to</w:t>
      </w:r>
      <w:r>
        <w:rPr>
          <w:spacing w:val="-5"/>
        </w:rPr>
        <w:t xml:space="preserve"> </w:t>
      </w:r>
      <w:r>
        <w:t>deal with</w:t>
      </w:r>
      <w:r>
        <w:rPr>
          <w:spacing w:val="-5"/>
        </w:rPr>
        <w:t xml:space="preserve"> </w:t>
      </w:r>
      <w:r>
        <w:t>2D</w:t>
      </w:r>
      <w:r>
        <w:rPr>
          <w:spacing w:val="-5"/>
        </w:rPr>
        <w:t xml:space="preserve"> </w:t>
      </w:r>
      <w:r>
        <w:t>sketching</w:t>
      </w:r>
      <w:r>
        <w:rPr>
          <w:spacing w:val="-5"/>
        </w:rPr>
        <w:t xml:space="preserve"> </w:t>
      </w:r>
      <w:r>
        <w:t>or</w:t>
      </w:r>
      <w:r>
        <w:rPr>
          <w:spacing w:val="-5"/>
        </w:rPr>
        <w:t xml:space="preserve"> </w:t>
      </w:r>
      <w:r>
        <w:t>editing,</w:t>
      </w:r>
      <w:r>
        <w:rPr>
          <w:spacing w:val="-5"/>
        </w:rPr>
        <w:t xml:space="preserve"> </w:t>
      </w:r>
      <w:r>
        <w:t>which</w:t>
      </w:r>
      <w:r>
        <w:rPr>
          <w:spacing w:val="-5"/>
        </w:rPr>
        <w:t xml:space="preserve"> </w:t>
      </w:r>
      <w:r>
        <w:t>is</w:t>
      </w:r>
      <w:r>
        <w:rPr>
          <w:spacing w:val="-5"/>
        </w:rPr>
        <w:t xml:space="preserve"> </w:t>
      </w:r>
      <w:r>
        <w:t>mapped</w:t>
      </w:r>
      <w:r>
        <w:rPr>
          <w:spacing w:val="-5"/>
        </w:rPr>
        <w:t xml:space="preserve"> </w:t>
      </w:r>
      <w:r>
        <w:t>to</w:t>
      </w:r>
      <w:r>
        <w:rPr>
          <w:spacing w:val="-5"/>
        </w:rPr>
        <w:t xml:space="preserve"> </w:t>
      </w:r>
      <w:r>
        <w:t>a</w:t>
      </w:r>
      <w:r>
        <w:rPr>
          <w:spacing w:val="-5"/>
        </w:rPr>
        <w:t xml:space="preserve"> </w:t>
      </w:r>
      <w:r>
        <w:t>2D</w:t>
      </w:r>
      <w:r>
        <w:rPr>
          <w:spacing w:val="-5"/>
        </w:rPr>
        <w:t xml:space="preserve"> </w:t>
      </w:r>
      <w:r>
        <w:rPr>
          <w:spacing w:val="-3"/>
        </w:rPr>
        <w:t>canvas</w:t>
      </w:r>
      <w:r>
        <w:rPr>
          <w:spacing w:val="-5"/>
        </w:rPr>
        <w:t xml:space="preserve"> </w:t>
      </w:r>
      <w:r>
        <w:t>automatically</w:t>
      </w:r>
      <w:r>
        <w:rPr>
          <w:spacing w:val="-5"/>
        </w:rPr>
        <w:t xml:space="preserve"> </w:t>
      </w:r>
      <w:r>
        <w:t>computed</w:t>
      </w:r>
      <w:r>
        <w:rPr>
          <w:spacing w:val="-5"/>
        </w:rPr>
        <w:t xml:space="preserve"> </w:t>
      </w:r>
      <w:r>
        <w:t>based</w:t>
      </w:r>
      <w:r>
        <w:rPr>
          <w:spacing w:val="-5"/>
        </w:rPr>
        <w:t xml:space="preserve"> </w:t>
      </w:r>
      <w:r>
        <w:t xml:space="preserve">on the users’ viewing angle (i.e., the camera angle of the 3D scene). Alternatively, users can also ‘extrude’ a 2D sketch along a third dimension to make it a 3D model, which is similar to the </w:t>
      </w:r>
      <w:proofErr w:type="spellStart"/>
      <w:r>
        <w:t>SketchChair’s</w:t>
      </w:r>
      <w:proofErr w:type="spellEnd"/>
      <w:r>
        <w:t xml:space="preserve"> approach</w:t>
      </w:r>
      <w:r>
        <w:rPr>
          <w:spacing w:val="-29"/>
        </w:rPr>
        <w:t xml:space="preserve"> </w:t>
      </w:r>
      <w:hyperlink w:anchor="_bookmark191" w:history="1">
        <w:r>
          <w:t>[50].</w:t>
        </w:r>
      </w:hyperlink>
    </w:p>
    <w:p w:rsidR="00F45610" w:rsidRDefault="00F45610">
      <w:pPr>
        <w:spacing w:line="252" w:lineRule="auto"/>
        <w:jc w:val="both"/>
        <w:sectPr w:rsidR="00F45610">
          <w:headerReference w:type="default" r:id="rId126"/>
          <w:pgSz w:w="12240" w:h="15840"/>
          <w:pgMar w:top="1120" w:right="1420" w:bottom="1480" w:left="1420" w:header="595" w:footer="1286" w:gutter="0"/>
          <w:cols w:space="720"/>
        </w:sectPr>
      </w:pPr>
    </w:p>
    <w:p w:rsidR="00F45610" w:rsidRDefault="008D4F3A">
      <w:pPr>
        <w:pStyle w:val="Heading2"/>
        <w:numPr>
          <w:ilvl w:val="1"/>
          <w:numId w:val="3"/>
        </w:numPr>
        <w:tabs>
          <w:tab w:val="left" w:pos="885"/>
        </w:tabs>
        <w:spacing w:before="66"/>
        <w:ind w:hanging="774"/>
        <w:jc w:val="both"/>
      </w:pPr>
      <w:bookmarkStart w:id="297" w:name="5.2_Specifying_Functional_Requirements"/>
      <w:bookmarkStart w:id="298" w:name="_bookmark125"/>
      <w:bookmarkEnd w:id="297"/>
      <w:bookmarkEnd w:id="298"/>
      <w:r>
        <w:lastRenderedPageBreak/>
        <w:t>Specifying Functional</w:t>
      </w:r>
      <w:r>
        <w:rPr>
          <w:spacing w:val="59"/>
        </w:rPr>
        <w:t xml:space="preserve"> </w:t>
      </w:r>
      <w:r>
        <w:t>Requirements</w:t>
      </w:r>
    </w:p>
    <w:p w:rsidR="00F45610" w:rsidRDefault="008D4F3A">
      <w:pPr>
        <w:pStyle w:val="BodyText"/>
        <w:spacing w:before="259" w:line="252" w:lineRule="auto"/>
        <w:ind w:left="109" w:right="108"/>
        <w:jc w:val="both"/>
      </w:pPr>
      <w:r>
        <w:rPr>
          <w:spacing w:val="-10"/>
        </w:rPr>
        <w:t>To</w:t>
      </w:r>
      <w:r>
        <w:rPr>
          <w:spacing w:val="-14"/>
        </w:rPr>
        <w:t xml:space="preserve"> </w:t>
      </w:r>
      <w:r>
        <w:t>design</w:t>
      </w:r>
      <w:r>
        <w:rPr>
          <w:spacing w:val="-14"/>
        </w:rPr>
        <w:t xml:space="preserve"> </w:t>
      </w:r>
      <w:r>
        <w:t>a</w:t>
      </w:r>
      <w:r>
        <w:rPr>
          <w:spacing w:val="-14"/>
        </w:rPr>
        <w:t xml:space="preserve"> </w:t>
      </w:r>
      <w:r>
        <w:t>functional</w:t>
      </w:r>
      <w:r>
        <w:rPr>
          <w:spacing w:val="-14"/>
        </w:rPr>
        <w:t xml:space="preserve"> </w:t>
      </w:r>
      <w:r>
        <w:t>object,</w:t>
      </w:r>
      <w:r>
        <w:rPr>
          <w:spacing w:val="-12"/>
        </w:rPr>
        <w:t xml:space="preserve"> </w:t>
      </w:r>
      <w:r>
        <w:t>a</w:t>
      </w:r>
      <w:r>
        <w:rPr>
          <w:spacing w:val="-14"/>
        </w:rPr>
        <w:t xml:space="preserve"> </w:t>
      </w:r>
      <w:r>
        <w:t>visual</w:t>
      </w:r>
      <w:r>
        <w:rPr>
          <w:spacing w:val="-14"/>
        </w:rPr>
        <w:t xml:space="preserve"> </w:t>
      </w:r>
      <w:r>
        <w:t>sketch</w:t>
      </w:r>
      <w:r>
        <w:rPr>
          <w:spacing w:val="-14"/>
        </w:rPr>
        <w:t xml:space="preserve"> </w:t>
      </w:r>
      <w:r>
        <w:t>is</w:t>
      </w:r>
      <w:r>
        <w:rPr>
          <w:spacing w:val="-14"/>
        </w:rPr>
        <w:t xml:space="preserve"> </w:t>
      </w:r>
      <w:r>
        <w:t>not</w:t>
      </w:r>
      <w:r>
        <w:rPr>
          <w:spacing w:val="-14"/>
        </w:rPr>
        <w:t xml:space="preserve"> </w:t>
      </w:r>
      <w:r>
        <w:t>enough</w:t>
      </w:r>
      <w:r>
        <w:rPr>
          <w:spacing w:val="-14"/>
        </w:rPr>
        <w:t xml:space="preserve"> </w:t>
      </w:r>
      <w:r>
        <w:t>to</w:t>
      </w:r>
      <w:r>
        <w:rPr>
          <w:spacing w:val="-14"/>
        </w:rPr>
        <w:t xml:space="preserve"> </w:t>
      </w:r>
      <w:r>
        <w:t>describe</w:t>
      </w:r>
      <w:r>
        <w:rPr>
          <w:spacing w:val="-14"/>
        </w:rPr>
        <w:t xml:space="preserve"> </w:t>
      </w:r>
      <w:r>
        <w:t>its</w:t>
      </w:r>
      <w:r>
        <w:rPr>
          <w:spacing w:val="-14"/>
        </w:rPr>
        <w:t xml:space="preserve"> </w:t>
      </w:r>
      <w:r>
        <w:t>functional</w:t>
      </w:r>
      <w:r>
        <w:rPr>
          <w:spacing w:val="-14"/>
        </w:rPr>
        <w:t xml:space="preserve"> </w:t>
      </w:r>
      <w:r>
        <w:t>requirement. As a next step, Mashup guides the users to transition from thinking of the design visually to considering and describing its functional aspects. One important functional aspect for many everyday objects is the ability to sustain themselves as well as other objects interacted with. Furniture is a class of such objects: step stools, chairs, tables, bookshelves, and clothes racks are just a few examples of objects that need to sustain things to be put on them or people to be sitting, standing or lying on them. Other examples include all kinds of bases, stands, holders, hooks,</w:t>
      </w:r>
      <w:r>
        <w:rPr>
          <w:spacing w:val="-4"/>
        </w:rPr>
        <w:t xml:space="preserve"> </w:t>
      </w:r>
      <w:r>
        <w:t>all</w:t>
      </w:r>
      <w:r>
        <w:rPr>
          <w:spacing w:val="-4"/>
        </w:rPr>
        <w:t xml:space="preserve"> </w:t>
      </w:r>
      <w:r>
        <w:t>of</w:t>
      </w:r>
      <w:r>
        <w:rPr>
          <w:spacing w:val="-4"/>
        </w:rPr>
        <w:t xml:space="preserve"> </w:t>
      </w:r>
      <w:r>
        <w:t>which</w:t>
      </w:r>
      <w:r>
        <w:rPr>
          <w:spacing w:val="-4"/>
        </w:rPr>
        <w:t xml:space="preserve"> </w:t>
      </w:r>
      <w:r>
        <w:t>are</w:t>
      </w:r>
      <w:r>
        <w:rPr>
          <w:spacing w:val="-4"/>
        </w:rPr>
        <w:t xml:space="preserve"> </w:t>
      </w:r>
      <w:r>
        <w:t>also</w:t>
      </w:r>
      <w:r>
        <w:rPr>
          <w:spacing w:val="-4"/>
        </w:rPr>
        <w:t xml:space="preserve"> </w:t>
      </w:r>
      <w:r>
        <w:t>required</w:t>
      </w:r>
      <w:r>
        <w:rPr>
          <w:spacing w:val="-4"/>
        </w:rPr>
        <w:t xml:space="preserve"> </w:t>
      </w:r>
      <w:r>
        <w:t>to</w:t>
      </w:r>
      <w:r>
        <w:rPr>
          <w:spacing w:val="-4"/>
        </w:rPr>
        <w:t xml:space="preserve"> </w:t>
      </w:r>
      <w:r>
        <w:t>support</w:t>
      </w:r>
      <w:r>
        <w:rPr>
          <w:spacing w:val="-4"/>
        </w:rPr>
        <w:t xml:space="preserve"> </w:t>
      </w:r>
      <w:r>
        <w:t>certain</w:t>
      </w:r>
      <w:r>
        <w:rPr>
          <w:spacing w:val="-4"/>
        </w:rPr>
        <w:t xml:space="preserve"> </w:t>
      </w:r>
      <w:r>
        <w:t>objects</w:t>
      </w:r>
      <w:r>
        <w:rPr>
          <w:spacing w:val="-4"/>
        </w:rPr>
        <w:t xml:space="preserve"> </w:t>
      </w:r>
      <w:r>
        <w:t>when</w:t>
      </w:r>
      <w:r>
        <w:rPr>
          <w:spacing w:val="-4"/>
        </w:rPr>
        <w:t xml:space="preserve"> </w:t>
      </w:r>
      <w:r>
        <w:t>deployed</w:t>
      </w:r>
      <w:r>
        <w:rPr>
          <w:spacing w:val="-4"/>
        </w:rPr>
        <w:t xml:space="preserve"> </w:t>
      </w:r>
      <w:r>
        <w:t>to</w:t>
      </w:r>
      <w:r>
        <w:rPr>
          <w:spacing w:val="-4"/>
        </w:rPr>
        <w:t xml:space="preserve"> </w:t>
      </w:r>
      <w:r>
        <w:t>use.</w:t>
      </w:r>
    </w:p>
    <w:p w:rsidR="00F45610" w:rsidRDefault="008D4F3A">
      <w:pPr>
        <w:pStyle w:val="BodyText"/>
        <w:spacing w:before="9" w:line="252" w:lineRule="auto"/>
        <w:ind w:left="109" w:right="107" w:firstLine="351"/>
        <w:jc w:val="both"/>
      </w:pPr>
      <w:r>
        <w:rPr>
          <w:b/>
        </w:rPr>
        <w:t xml:space="preserve">Loads </w:t>
      </w:r>
      <w:r>
        <w:t xml:space="preserve">Mashup lets users specify these functional requirements in just a few steps. </w:t>
      </w:r>
      <w:proofErr w:type="spellStart"/>
      <w:r>
        <w:t>Specifi</w:t>
      </w:r>
      <w:proofErr w:type="spellEnd"/>
      <w:r>
        <w:t xml:space="preserve">- </w:t>
      </w:r>
      <w:proofErr w:type="spellStart"/>
      <w:r>
        <w:rPr>
          <w:spacing w:val="-3"/>
        </w:rPr>
        <w:t>cally</w:t>
      </w:r>
      <w:proofErr w:type="spellEnd"/>
      <w:r>
        <w:rPr>
          <w:spacing w:val="-3"/>
        </w:rPr>
        <w:t xml:space="preserve">, </w:t>
      </w:r>
      <w:r>
        <w:t>as users finish the initial sketch, they can switch to the ‘functional specification’ mode, in which they can click or tap on their drawing to specify where other objects or people might be situated,</w:t>
      </w:r>
      <w:r>
        <w:rPr>
          <w:spacing w:val="-4"/>
        </w:rPr>
        <w:t xml:space="preserve"> </w:t>
      </w:r>
      <w:r>
        <w:t>such</w:t>
      </w:r>
      <w:r>
        <w:rPr>
          <w:spacing w:val="-4"/>
        </w:rPr>
        <w:t xml:space="preserve"> </w:t>
      </w:r>
      <w:r>
        <w:t>as</w:t>
      </w:r>
      <w:r>
        <w:rPr>
          <w:spacing w:val="-4"/>
        </w:rPr>
        <w:t xml:space="preserve"> </w:t>
      </w:r>
      <w:r>
        <w:t>where</w:t>
      </w:r>
      <w:r>
        <w:rPr>
          <w:spacing w:val="-4"/>
        </w:rPr>
        <w:t xml:space="preserve"> </w:t>
      </w:r>
      <w:r>
        <w:t>books</w:t>
      </w:r>
      <w:r>
        <w:rPr>
          <w:spacing w:val="-4"/>
        </w:rPr>
        <w:t xml:space="preserve"> </w:t>
      </w:r>
      <w:r>
        <w:t>are</w:t>
      </w:r>
      <w:r>
        <w:rPr>
          <w:spacing w:val="-4"/>
        </w:rPr>
        <w:t xml:space="preserve"> </w:t>
      </w:r>
      <w:r>
        <w:t>placed</w:t>
      </w:r>
      <w:r>
        <w:rPr>
          <w:spacing w:val="-4"/>
        </w:rPr>
        <w:t xml:space="preserve"> </w:t>
      </w:r>
      <w:r>
        <w:t>on</w:t>
      </w:r>
      <w:r>
        <w:rPr>
          <w:spacing w:val="-4"/>
        </w:rPr>
        <w:t xml:space="preserve"> </w:t>
      </w:r>
      <w:r>
        <w:t>a</w:t>
      </w:r>
      <w:r>
        <w:rPr>
          <w:spacing w:val="-4"/>
        </w:rPr>
        <w:t xml:space="preserve"> </w:t>
      </w:r>
      <w:r>
        <w:t>bookshelf,</w:t>
      </w:r>
      <w:r>
        <w:rPr>
          <w:spacing w:val="-4"/>
        </w:rPr>
        <w:t xml:space="preserve"> </w:t>
      </w:r>
      <w:r>
        <w:t>where</w:t>
      </w:r>
      <w:r>
        <w:rPr>
          <w:spacing w:val="-4"/>
        </w:rPr>
        <w:t xml:space="preserve"> </w:t>
      </w:r>
      <w:r>
        <w:t>people</w:t>
      </w:r>
      <w:r>
        <w:rPr>
          <w:spacing w:val="-4"/>
        </w:rPr>
        <w:t xml:space="preserve"> </w:t>
      </w:r>
      <w:r>
        <w:t>stand</w:t>
      </w:r>
      <w:r>
        <w:rPr>
          <w:spacing w:val="-4"/>
        </w:rPr>
        <w:t xml:space="preserve"> </w:t>
      </w:r>
      <w:r>
        <w:t>on</w:t>
      </w:r>
      <w:r>
        <w:rPr>
          <w:spacing w:val="-4"/>
        </w:rPr>
        <w:t xml:space="preserve"> </w:t>
      </w:r>
      <w:r>
        <w:t>a</w:t>
      </w:r>
      <w:r>
        <w:rPr>
          <w:spacing w:val="-4"/>
        </w:rPr>
        <w:t xml:space="preserve"> </w:t>
      </w:r>
      <w:r>
        <w:t>step</w:t>
      </w:r>
      <w:r>
        <w:rPr>
          <w:spacing w:val="-4"/>
        </w:rPr>
        <w:t xml:space="preserve"> </w:t>
      </w:r>
      <w:r>
        <w:t>stool,</w:t>
      </w:r>
      <w:r>
        <w:rPr>
          <w:spacing w:val="-4"/>
        </w:rPr>
        <w:t xml:space="preserve"> </w:t>
      </w:r>
      <w:r>
        <w:t xml:space="preserve">and clothes are hung on a rack. This is called a </w:t>
      </w:r>
      <w:r>
        <w:rPr>
          <w:i/>
        </w:rPr>
        <w:t>loading point</w:t>
      </w:r>
      <w:r>
        <w:t>. Next, Mashup infers the direction of the force exerted by the load, which can be computed by taking the normal of the sketch at the loading point. Users can then estimate the amount of load by adjusting a</w:t>
      </w:r>
      <w:r>
        <w:rPr>
          <w:spacing w:val="-37"/>
        </w:rPr>
        <w:t xml:space="preserve"> </w:t>
      </w:r>
      <w:r>
        <w:t>slider.</w:t>
      </w:r>
    </w:p>
    <w:p w:rsidR="00F45610" w:rsidRDefault="008D4F3A">
      <w:pPr>
        <w:pStyle w:val="BodyText"/>
        <w:spacing w:before="9" w:line="252" w:lineRule="auto"/>
        <w:ind w:left="110" w:right="108" w:firstLine="351"/>
        <w:jc w:val="both"/>
      </w:pPr>
      <w:r>
        <w:rPr>
          <w:b/>
        </w:rPr>
        <w:t xml:space="preserve">Margin </w:t>
      </w:r>
      <w:r>
        <w:t xml:space="preserve">Further, to inform future iteration, some space on the original design needs to be allocated and kept empty so loads can be put in place, such as leaving enough space on a shelf to put on books of certain size, or clearing space above a step stool for people to step on. Such necessary empty space is called </w:t>
      </w:r>
      <w:r>
        <w:rPr>
          <w:b/>
        </w:rPr>
        <w:t>margin</w:t>
      </w:r>
      <w:r>
        <w:t>. As shown later, marking margins prevents the system to</w:t>
      </w:r>
      <w:r>
        <w:rPr>
          <w:spacing w:val="-9"/>
        </w:rPr>
        <w:t xml:space="preserve"> </w:t>
      </w:r>
      <w:r>
        <w:t>mistakenly</w:t>
      </w:r>
      <w:r>
        <w:rPr>
          <w:spacing w:val="-9"/>
        </w:rPr>
        <w:t xml:space="preserve"> </w:t>
      </w:r>
      <w:r>
        <w:t>add</w:t>
      </w:r>
      <w:r>
        <w:rPr>
          <w:spacing w:val="-9"/>
        </w:rPr>
        <w:t xml:space="preserve"> </w:t>
      </w:r>
      <w:r>
        <w:t>extra</w:t>
      </w:r>
      <w:r>
        <w:rPr>
          <w:spacing w:val="-9"/>
        </w:rPr>
        <w:t xml:space="preserve"> </w:t>
      </w:r>
      <w:r>
        <w:t>components</w:t>
      </w:r>
      <w:r>
        <w:rPr>
          <w:spacing w:val="-9"/>
        </w:rPr>
        <w:t xml:space="preserve"> </w:t>
      </w:r>
      <w:r>
        <w:t>to</w:t>
      </w:r>
      <w:r>
        <w:rPr>
          <w:spacing w:val="-9"/>
        </w:rPr>
        <w:t xml:space="preserve"> </w:t>
      </w:r>
      <w:r>
        <w:t>the</w:t>
      </w:r>
      <w:r>
        <w:rPr>
          <w:spacing w:val="-9"/>
        </w:rPr>
        <w:t xml:space="preserve"> </w:t>
      </w:r>
      <w:r>
        <w:t>original</w:t>
      </w:r>
      <w:r>
        <w:rPr>
          <w:spacing w:val="-9"/>
        </w:rPr>
        <w:t xml:space="preserve"> </w:t>
      </w:r>
      <w:r>
        <w:t>design</w:t>
      </w:r>
      <w:r>
        <w:rPr>
          <w:spacing w:val="-9"/>
        </w:rPr>
        <w:t xml:space="preserve"> </w:t>
      </w:r>
      <w:r>
        <w:t>that</w:t>
      </w:r>
      <w:r>
        <w:rPr>
          <w:spacing w:val="-9"/>
        </w:rPr>
        <w:t xml:space="preserve"> </w:t>
      </w:r>
      <w:r>
        <w:t>might</w:t>
      </w:r>
      <w:r>
        <w:rPr>
          <w:spacing w:val="-9"/>
        </w:rPr>
        <w:t xml:space="preserve"> </w:t>
      </w:r>
      <w:r>
        <w:t>defeat</w:t>
      </w:r>
      <w:r>
        <w:rPr>
          <w:spacing w:val="-9"/>
        </w:rPr>
        <w:t xml:space="preserve"> </w:t>
      </w:r>
      <w:r>
        <w:t>users’</w:t>
      </w:r>
      <w:r>
        <w:rPr>
          <w:spacing w:val="-9"/>
        </w:rPr>
        <w:t xml:space="preserve"> </w:t>
      </w:r>
      <w:r>
        <w:t>original</w:t>
      </w:r>
      <w:r>
        <w:rPr>
          <w:spacing w:val="-9"/>
        </w:rPr>
        <w:t xml:space="preserve"> </w:t>
      </w:r>
      <w:r>
        <w:t>intent of usage. Margin can be specified immediately following a load: users can extend the loading point to a bounding box delineating the space of</w:t>
      </w:r>
      <w:r>
        <w:rPr>
          <w:spacing w:val="-32"/>
        </w:rPr>
        <w:t xml:space="preserve"> </w:t>
      </w:r>
      <w:r>
        <w:t>margin.</w:t>
      </w:r>
    </w:p>
    <w:p w:rsidR="00F45610" w:rsidRDefault="008D4F3A">
      <w:pPr>
        <w:pStyle w:val="BodyText"/>
        <w:spacing w:before="9" w:line="252" w:lineRule="auto"/>
        <w:ind w:left="110" w:right="109" w:firstLine="351"/>
        <w:jc w:val="both"/>
      </w:pPr>
      <w:r>
        <w:rPr>
          <w:b/>
        </w:rPr>
        <w:t xml:space="preserve">Boundary </w:t>
      </w:r>
      <w:r>
        <w:t>Besides loads, another important piece of functional information has to do with how an object will be situated in the real world once fabricated. In many cases, objects will be placed</w:t>
      </w:r>
      <w:r>
        <w:rPr>
          <w:spacing w:val="-12"/>
        </w:rPr>
        <w:t xml:space="preserve"> </w:t>
      </w:r>
      <w:r>
        <w:t>on</w:t>
      </w:r>
      <w:r>
        <w:rPr>
          <w:spacing w:val="-12"/>
        </w:rPr>
        <w:t xml:space="preserve"> </w:t>
      </w:r>
      <w:r>
        <w:t>the</w:t>
      </w:r>
      <w:r>
        <w:rPr>
          <w:spacing w:val="-12"/>
        </w:rPr>
        <w:t xml:space="preserve"> </w:t>
      </w:r>
      <w:r>
        <w:t>ground</w:t>
      </w:r>
      <w:r>
        <w:rPr>
          <w:spacing w:val="-12"/>
        </w:rPr>
        <w:t xml:space="preserve"> </w:t>
      </w:r>
      <w:r>
        <w:t>or</w:t>
      </w:r>
      <w:r>
        <w:rPr>
          <w:spacing w:val="-12"/>
        </w:rPr>
        <w:t xml:space="preserve"> </w:t>
      </w:r>
      <w:r>
        <w:t>some</w:t>
      </w:r>
      <w:r>
        <w:rPr>
          <w:spacing w:val="-12"/>
        </w:rPr>
        <w:t xml:space="preserve"> </w:t>
      </w:r>
      <w:r>
        <w:t>horizontal</w:t>
      </w:r>
      <w:r>
        <w:rPr>
          <w:spacing w:val="-12"/>
        </w:rPr>
        <w:t xml:space="preserve"> </w:t>
      </w:r>
      <w:r>
        <w:t>surfaces,</w:t>
      </w:r>
      <w:r>
        <w:rPr>
          <w:spacing w:val="-10"/>
        </w:rPr>
        <w:t xml:space="preserve"> </w:t>
      </w:r>
      <w:r>
        <w:t>such</w:t>
      </w:r>
      <w:r>
        <w:rPr>
          <w:spacing w:val="-12"/>
        </w:rPr>
        <w:t xml:space="preserve"> </w:t>
      </w:r>
      <w:r>
        <w:t>as</w:t>
      </w:r>
      <w:r>
        <w:rPr>
          <w:spacing w:val="-12"/>
        </w:rPr>
        <w:t xml:space="preserve"> </w:t>
      </w:r>
      <w:r>
        <w:t>chairs,</w:t>
      </w:r>
      <w:r>
        <w:rPr>
          <w:spacing w:val="-10"/>
        </w:rPr>
        <w:t xml:space="preserve"> </w:t>
      </w:r>
      <w:r>
        <w:t>bookshelf,</w:t>
      </w:r>
      <w:r>
        <w:rPr>
          <w:spacing w:val="-10"/>
        </w:rPr>
        <w:t xml:space="preserve"> </w:t>
      </w:r>
      <w:proofErr w:type="gramStart"/>
      <w:r>
        <w:t>tables</w:t>
      </w:r>
      <w:proofErr w:type="gramEnd"/>
      <w:r>
        <w:t>.</w:t>
      </w:r>
      <w:r>
        <w:rPr>
          <w:spacing w:val="7"/>
        </w:rPr>
        <w:t xml:space="preserve"> </w:t>
      </w:r>
      <w:r>
        <w:t>Others</w:t>
      </w:r>
      <w:r>
        <w:rPr>
          <w:spacing w:val="-12"/>
        </w:rPr>
        <w:t xml:space="preserve"> </w:t>
      </w:r>
      <w:r>
        <w:t xml:space="preserve">might </w:t>
      </w:r>
      <w:r>
        <w:rPr>
          <w:spacing w:val="-3"/>
        </w:rPr>
        <w:t xml:space="preserve">have </w:t>
      </w:r>
      <w:r>
        <w:t xml:space="preserve">different scenarios, such as a hook attached to the wall, a candle chandelier hung from the ceiling. These points of affixation are called </w:t>
      </w:r>
      <w:r>
        <w:rPr>
          <w:i/>
        </w:rPr>
        <w:t>boundary</w:t>
      </w:r>
      <w:r>
        <w:t>. At points of boundary, forces will occur to</w:t>
      </w:r>
      <w:r>
        <w:rPr>
          <w:spacing w:val="-9"/>
        </w:rPr>
        <w:t xml:space="preserve"> </w:t>
      </w:r>
      <w:r>
        <w:t>counteract</w:t>
      </w:r>
      <w:r>
        <w:rPr>
          <w:spacing w:val="-9"/>
        </w:rPr>
        <w:t xml:space="preserve"> </w:t>
      </w:r>
      <w:r>
        <w:t>those</w:t>
      </w:r>
      <w:r>
        <w:rPr>
          <w:spacing w:val="-9"/>
        </w:rPr>
        <w:t xml:space="preserve"> </w:t>
      </w:r>
      <w:r>
        <w:t>exerted</w:t>
      </w:r>
      <w:r>
        <w:rPr>
          <w:spacing w:val="-9"/>
        </w:rPr>
        <w:t xml:space="preserve"> </w:t>
      </w:r>
      <w:r>
        <w:t>by</w:t>
      </w:r>
      <w:r>
        <w:rPr>
          <w:spacing w:val="-9"/>
        </w:rPr>
        <w:t xml:space="preserve"> </w:t>
      </w:r>
      <w:r>
        <w:t>the</w:t>
      </w:r>
      <w:r>
        <w:rPr>
          <w:spacing w:val="-9"/>
        </w:rPr>
        <w:t xml:space="preserve"> </w:t>
      </w:r>
      <w:r>
        <w:t>loads,</w:t>
      </w:r>
      <w:r>
        <w:rPr>
          <w:spacing w:val="-8"/>
        </w:rPr>
        <w:t xml:space="preserve"> </w:t>
      </w:r>
      <w:r>
        <w:t>such</w:t>
      </w:r>
      <w:r>
        <w:rPr>
          <w:spacing w:val="-9"/>
        </w:rPr>
        <w:t xml:space="preserve"> </w:t>
      </w:r>
      <w:r>
        <w:t>as</w:t>
      </w:r>
      <w:r>
        <w:rPr>
          <w:spacing w:val="-9"/>
        </w:rPr>
        <w:t xml:space="preserve"> </w:t>
      </w:r>
      <w:r>
        <w:t>the</w:t>
      </w:r>
      <w:r>
        <w:rPr>
          <w:spacing w:val="-9"/>
        </w:rPr>
        <w:t xml:space="preserve"> </w:t>
      </w:r>
      <w:r>
        <w:t>ground</w:t>
      </w:r>
      <w:r>
        <w:rPr>
          <w:spacing w:val="-9"/>
        </w:rPr>
        <w:t xml:space="preserve"> </w:t>
      </w:r>
      <w:r>
        <w:t>would</w:t>
      </w:r>
      <w:r>
        <w:rPr>
          <w:spacing w:val="-9"/>
        </w:rPr>
        <w:t xml:space="preserve"> </w:t>
      </w:r>
      <w:r>
        <w:t>support</w:t>
      </w:r>
      <w:r>
        <w:rPr>
          <w:spacing w:val="-9"/>
        </w:rPr>
        <w:t xml:space="preserve"> </w:t>
      </w:r>
      <w:r>
        <w:t>a</w:t>
      </w:r>
      <w:r>
        <w:rPr>
          <w:spacing w:val="-9"/>
        </w:rPr>
        <w:t xml:space="preserve"> </w:t>
      </w:r>
      <w:r>
        <w:t>chair</w:t>
      </w:r>
      <w:r>
        <w:rPr>
          <w:spacing w:val="-9"/>
        </w:rPr>
        <w:t xml:space="preserve"> </w:t>
      </w:r>
      <w:r>
        <w:t>while</w:t>
      </w:r>
      <w:r>
        <w:rPr>
          <w:spacing w:val="-9"/>
        </w:rPr>
        <w:t xml:space="preserve"> </w:t>
      </w:r>
      <w:r>
        <w:t>a</w:t>
      </w:r>
      <w:r>
        <w:rPr>
          <w:spacing w:val="-9"/>
        </w:rPr>
        <w:t xml:space="preserve"> </w:t>
      </w:r>
      <w:r>
        <w:t>person puts their weight on it. Users can specify a boundary by first selecting a point on the sketched design,</w:t>
      </w:r>
      <w:r>
        <w:rPr>
          <w:spacing w:val="-5"/>
        </w:rPr>
        <w:t xml:space="preserve"> </w:t>
      </w:r>
      <w:r>
        <w:t>and</w:t>
      </w:r>
      <w:r>
        <w:rPr>
          <w:spacing w:val="-5"/>
        </w:rPr>
        <w:t xml:space="preserve"> </w:t>
      </w:r>
      <w:r>
        <w:t>then</w:t>
      </w:r>
      <w:r>
        <w:rPr>
          <w:spacing w:val="-5"/>
        </w:rPr>
        <w:t xml:space="preserve"> </w:t>
      </w:r>
      <w:r>
        <w:t>expand</w:t>
      </w:r>
      <w:r>
        <w:rPr>
          <w:spacing w:val="-5"/>
        </w:rPr>
        <w:t xml:space="preserve"> </w:t>
      </w:r>
      <w:r>
        <w:t>it</w:t>
      </w:r>
      <w:r>
        <w:rPr>
          <w:spacing w:val="-5"/>
        </w:rPr>
        <w:t xml:space="preserve"> </w:t>
      </w:r>
      <w:r>
        <w:t>as</w:t>
      </w:r>
      <w:r>
        <w:rPr>
          <w:spacing w:val="-5"/>
        </w:rPr>
        <w:t xml:space="preserve"> </w:t>
      </w:r>
      <w:r>
        <w:t>a</w:t>
      </w:r>
      <w:r>
        <w:rPr>
          <w:spacing w:val="-5"/>
        </w:rPr>
        <w:t xml:space="preserve"> </w:t>
      </w:r>
      <w:r>
        <w:t>bounding</w:t>
      </w:r>
      <w:r>
        <w:rPr>
          <w:spacing w:val="-5"/>
        </w:rPr>
        <w:t xml:space="preserve"> </w:t>
      </w:r>
      <w:r>
        <w:t>box</w:t>
      </w:r>
      <w:r>
        <w:rPr>
          <w:spacing w:val="-5"/>
        </w:rPr>
        <w:t xml:space="preserve"> </w:t>
      </w:r>
      <w:r>
        <w:t>to</w:t>
      </w:r>
      <w:r>
        <w:rPr>
          <w:spacing w:val="-5"/>
        </w:rPr>
        <w:t xml:space="preserve"> </w:t>
      </w:r>
      <w:r>
        <w:t>encompass</w:t>
      </w:r>
      <w:r>
        <w:rPr>
          <w:spacing w:val="-5"/>
        </w:rPr>
        <w:t xml:space="preserve"> </w:t>
      </w:r>
      <w:r>
        <w:t>the</w:t>
      </w:r>
      <w:r>
        <w:rPr>
          <w:spacing w:val="-5"/>
        </w:rPr>
        <w:t xml:space="preserve"> </w:t>
      </w:r>
      <w:r>
        <w:t>size</w:t>
      </w:r>
      <w:r>
        <w:rPr>
          <w:spacing w:val="-5"/>
        </w:rPr>
        <w:t xml:space="preserve"> </w:t>
      </w:r>
      <w:r>
        <w:t>of</w:t>
      </w:r>
      <w:r>
        <w:rPr>
          <w:spacing w:val="-5"/>
        </w:rPr>
        <w:t xml:space="preserve"> </w:t>
      </w:r>
      <w:proofErr w:type="spellStart"/>
      <w:r>
        <w:t>bounary</w:t>
      </w:r>
      <w:proofErr w:type="spellEnd"/>
      <w:r>
        <w:t>.</w:t>
      </w:r>
    </w:p>
    <w:p w:rsidR="00F45610" w:rsidRDefault="008D4F3A">
      <w:pPr>
        <w:pStyle w:val="BodyText"/>
        <w:spacing w:before="9" w:line="252" w:lineRule="auto"/>
        <w:ind w:left="110" w:right="107" w:firstLine="351"/>
        <w:jc w:val="both"/>
      </w:pPr>
      <w:r>
        <w:t xml:space="preserve">At this step users </w:t>
      </w:r>
      <w:r>
        <w:rPr>
          <w:spacing w:val="-3"/>
        </w:rPr>
        <w:t xml:space="preserve">have </w:t>
      </w:r>
      <w:r>
        <w:t xml:space="preserve">to go beyond the initial design and think more about the functional aspects of the object. Mashup seeks to make such </w:t>
      </w:r>
      <w:proofErr w:type="spellStart"/>
      <w:r>
        <w:t>functioal</w:t>
      </w:r>
      <w:proofErr w:type="spellEnd"/>
      <w:r>
        <w:t xml:space="preserve"> specification </w:t>
      </w:r>
      <w:proofErr w:type="spellStart"/>
      <w:r>
        <w:t>simplied</w:t>
      </w:r>
      <w:proofErr w:type="spellEnd"/>
      <w:r>
        <w:t xml:space="preserve"> to only a few steps,</w:t>
      </w:r>
      <w:r>
        <w:rPr>
          <w:spacing w:val="-7"/>
        </w:rPr>
        <w:t xml:space="preserve"> </w:t>
      </w:r>
      <w:r>
        <w:t>and</w:t>
      </w:r>
      <w:r>
        <w:rPr>
          <w:spacing w:val="-8"/>
        </w:rPr>
        <w:t xml:space="preserve"> </w:t>
      </w:r>
      <w:r>
        <w:t>closely</w:t>
      </w:r>
      <w:r>
        <w:rPr>
          <w:spacing w:val="-8"/>
        </w:rPr>
        <w:t xml:space="preserve"> </w:t>
      </w:r>
      <w:r>
        <w:t>associated</w:t>
      </w:r>
      <w:r>
        <w:rPr>
          <w:spacing w:val="-8"/>
        </w:rPr>
        <w:t xml:space="preserve"> </w:t>
      </w:r>
      <w:r>
        <w:t>with</w:t>
      </w:r>
      <w:r>
        <w:rPr>
          <w:spacing w:val="-8"/>
        </w:rPr>
        <w:t xml:space="preserve"> </w:t>
      </w:r>
      <w:r>
        <w:t>and</w:t>
      </w:r>
      <w:r>
        <w:rPr>
          <w:spacing w:val="-8"/>
        </w:rPr>
        <w:t xml:space="preserve"> </w:t>
      </w:r>
      <w:r>
        <w:t>based</w:t>
      </w:r>
      <w:r>
        <w:rPr>
          <w:spacing w:val="-8"/>
        </w:rPr>
        <w:t xml:space="preserve"> </w:t>
      </w:r>
      <w:r>
        <w:t>on</w:t>
      </w:r>
      <w:r>
        <w:rPr>
          <w:spacing w:val="-8"/>
        </w:rPr>
        <w:t xml:space="preserve"> </w:t>
      </w:r>
      <w:r>
        <w:t>the</w:t>
      </w:r>
      <w:r>
        <w:rPr>
          <w:spacing w:val="-8"/>
        </w:rPr>
        <w:t xml:space="preserve"> </w:t>
      </w:r>
      <w:r>
        <w:t>original</w:t>
      </w:r>
      <w:r>
        <w:rPr>
          <w:spacing w:val="-8"/>
        </w:rPr>
        <w:t xml:space="preserve"> </w:t>
      </w:r>
      <w:r>
        <w:t>sketch</w:t>
      </w:r>
      <w:r>
        <w:rPr>
          <w:spacing w:val="-8"/>
        </w:rPr>
        <w:t xml:space="preserve"> </w:t>
      </w:r>
      <w:r>
        <w:t>rather</w:t>
      </w:r>
      <w:r>
        <w:rPr>
          <w:spacing w:val="-8"/>
        </w:rPr>
        <w:t xml:space="preserve"> </w:t>
      </w:r>
      <w:r>
        <w:t>than</w:t>
      </w:r>
      <w:r>
        <w:rPr>
          <w:spacing w:val="-8"/>
        </w:rPr>
        <w:t xml:space="preserve"> </w:t>
      </w:r>
      <w:r>
        <w:t>having</w:t>
      </w:r>
      <w:r>
        <w:rPr>
          <w:spacing w:val="-8"/>
        </w:rPr>
        <w:t xml:space="preserve"> </w:t>
      </w:r>
      <w:r>
        <w:t>to</w:t>
      </w:r>
      <w:r>
        <w:rPr>
          <w:spacing w:val="-8"/>
        </w:rPr>
        <w:t xml:space="preserve"> </w:t>
      </w:r>
      <w:r>
        <w:t>describe it in purely abstract and technical</w:t>
      </w:r>
      <w:r>
        <w:rPr>
          <w:spacing w:val="-19"/>
        </w:rPr>
        <w:t xml:space="preserve"> </w:t>
      </w:r>
      <w:r>
        <w:t>terms.</w:t>
      </w:r>
    </w:p>
    <w:p w:rsidR="00F45610" w:rsidRDefault="00F45610">
      <w:pPr>
        <w:pStyle w:val="BodyText"/>
      </w:pPr>
    </w:p>
    <w:p w:rsidR="00F45610" w:rsidRDefault="00F45610">
      <w:pPr>
        <w:pStyle w:val="BodyText"/>
        <w:spacing w:before="1"/>
        <w:rPr>
          <w:sz w:val="19"/>
        </w:rPr>
      </w:pPr>
    </w:p>
    <w:p w:rsidR="00F45610" w:rsidRDefault="008D4F3A">
      <w:pPr>
        <w:pStyle w:val="Heading2"/>
        <w:numPr>
          <w:ilvl w:val="1"/>
          <w:numId w:val="3"/>
        </w:numPr>
        <w:tabs>
          <w:tab w:val="left" w:pos="885"/>
        </w:tabs>
        <w:ind w:hanging="774"/>
        <w:jc w:val="both"/>
      </w:pPr>
      <w:bookmarkStart w:id="299" w:name="5.3_Iterating_a_Design_with_System_Feedb"/>
      <w:bookmarkStart w:id="300" w:name="_bookmark126"/>
      <w:bookmarkEnd w:id="299"/>
      <w:bookmarkEnd w:id="300"/>
      <w:r>
        <w:t xml:space="preserve">Iterating a Design with System Feedback </w:t>
      </w:r>
      <w:proofErr w:type="gramStart"/>
      <w:r>
        <w:t xml:space="preserve">and </w:t>
      </w:r>
      <w:r>
        <w:rPr>
          <w:spacing w:val="9"/>
        </w:rPr>
        <w:t xml:space="preserve"> </w:t>
      </w:r>
      <w:r>
        <w:t>Suggestion</w:t>
      </w:r>
      <w:proofErr w:type="gramEnd"/>
    </w:p>
    <w:p w:rsidR="00F45610" w:rsidRDefault="008D4F3A">
      <w:pPr>
        <w:pStyle w:val="BodyText"/>
        <w:spacing w:before="259" w:line="252" w:lineRule="auto"/>
        <w:ind w:left="77" w:right="75"/>
        <w:jc w:val="center"/>
      </w:pPr>
      <w:r>
        <w:t xml:space="preserve">Although at this point users have provided functional requirements of the object in design, </w:t>
      </w:r>
      <w:proofErr w:type="spellStart"/>
      <w:r>
        <w:t>mak</w:t>
      </w:r>
      <w:proofErr w:type="spellEnd"/>
      <w:r>
        <w:t xml:space="preserve">- </w:t>
      </w:r>
      <w:proofErr w:type="spellStart"/>
      <w:r>
        <w:t>ing</w:t>
      </w:r>
      <w:proofErr w:type="spellEnd"/>
      <w:r>
        <w:t xml:space="preserve"> sure that the design satisfies these requirements would still demand expertise that might go beyond everyday users. Thus, as the users iterate on their initial design, Mashup wants to bring in computational support through which the system might take various degree of initiative to</w:t>
      </w:r>
    </w:p>
    <w:p w:rsidR="00F45610" w:rsidRDefault="00F45610">
      <w:pPr>
        <w:pStyle w:val="BodyText"/>
        <w:spacing w:before="9"/>
        <w:rPr>
          <w:sz w:val="26"/>
        </w:rPr>
      </w:pPr>
    </w:p>
    <w:p w:rsidR="00F45610" w:rsidRDefault="008D4F3A">
      <w:pPr>
        <w:pStyle w:val="BodyText"/>
        <w:ind w:left="3762" w:right="3762"/>
        <w:jc w:val="center"/>
      </w:pPr>
      <w:r>
        <w:t>58</w:t>
      </w:r>
    </w:p>
    <w:p w:rsidR="00F45610" w:rsidRDefault="00F45610">
      <w:pPr>
        <w:jc w:val="center"/>
        <w:sectPr w:rsidR="00F45610">
          <w:headerReference w:type="default" r:id="rId127"/>
          <w:footerReference w:type="default" r:id="rId128"/>
          <w:pgSz w:w="12240" w:h="15840"/>
          <w:pgMar w:top="1120" w:right="1420" w:bottom="280" w:left="1420" w:header="595" w:footer="0"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7"/>
        <w:jc w:val="both"/>
      </w:pPr>
      <w:proofErr w:type="gramStart"/>
      <w:r>
        <w:t>help</w:t>
      </w:r>
      <w:proofErr w:type="gramEnd"/>
      <w:r>
        <w:t xml:space="preserve"> the users enhance the functional aspects of their design. Primarily, Mashup provides users with </w:t>
      </w:r>
      <w:r>
        <w:rPr>
          <w:i/>
        </w:rPr>
        <w:t xml:space="preserve">feedback </w:t>
      </w:r>
      <w:r>
        <w:t xml:space="preserve">that shows the ‘goodness’ of the current design and highlights problematic parts. Mashup also offer </w:t>
      </w:r>
      <w:r>
        <w:rPr>
          <w:i/>
        </w:rPr>
        <w:t xml:space="preserve">suggestion </w:t>
      </w:r>
      <w:r>
        <w:t xml:space="preserve">that informs users how they can strengthen the design to better meet the functional </w:t>
      </w:r>
      <w:proofErr w:type="spellStart"/>
      <w:r>
        <w:t>requirments</w:t>
      </w:r>
      <w:proofErr w:type="spellEnd"/>
      <w:r>
        <w:t>.</w:t>
      </w:r>
    </w:p>
    <w:p w:rsidR="00F45610" w:rsidRDefault="00F45610">
      <w:pPr>
        <w:pStyle w:val="BodyText"/>
      </w:pPr>
    </w:p>
    <w:p w:rsidR="00F45610" w:rsidRDefault="00F45610">
      <w:pPr>
        <w:pStyle w:val="BodyText"/>
        <w:spacing w:before="2"/>
        <w:rPr>
          <w:sz w:val="19"/>
        </w:rPr>
      </w:pPr>
    </w:p>
    <w:p w:rsidR="00F45610" w:rsidRDefault="008D4F3A">
      <w:pPr>
        <w:pStyle w:val="Heading3"/>
        <w:numPr>
          <w:ilvl w:val="2"/>
          <w:numId w:val="3"/>
        </w:numPr>
        <w:tabs>
          <w:tab w:val="left" w:pos="971"/>
        </w:tabs>
        <w:spacing w:before="1"/>
        <w:ind w:hanging="860"/>
        <w:jc w:val="both"/>
      </w:pPr>
      <w:bookmarkStart w:id="301" w:name="5.3.1_Analysis_and_Feedback"/>
      <w:bookmarkStart w:id="302" w:name="_bookmark127"/>
      <w:bookmarkEnd w:id="301"/>
      <w:bookmarkEnd w:id="302"/>
      <w:r>
        <w:t>Analysis and</w:t>
      </w:r>
      <w:r>
        <w:rPr>
          <w:spacing w:val="58"/>
        </w:rPr>
        <w:t xml:space="preserve"> </w:t>
      </w:r>
      <w:r>
        <w:t>Feedback</w:t>
      </w:r>
    </w:p>
    <w:p w:rsidR="00F45610" w:rsidRDefault="008D4F3A">
      <w:pPr>
        <w:pStyle w:val="BodyText"/>
        <w:spacing w:before="203" w:line="252" w:lineRule="auto"/>
        <w:ind w:left="109" w:right="108"/>
        <w:jc w:val="both"/>
      </w:pPr>
      <w:r>
        <w:t xml:space="preserve">Mashup’s feedback is primarily based on a finite element analysis (FEA) of users’ design and the functional requirements they have specified. In short, FEA discretizes a design into con- </w:t>
      </w:r>
      <w:proofErr w:type="spellStart"/>
      <w:r>
        <w:t>nected</w:t>
      </w:r>
      <w:proofErr w:type="spellEnd"/>
      <w:r>
        <w:t xml:space="preserve"> elements (e.g., voxel grid) and analyzes their behavior given the intrinsic geometry and the external forces (e.g., loads).</w:t>
      </w:r>
    </w:p>
    <w:p w:rsidR="00F45610" w:rsidRDefault="008D4F3A">
      <w:pPr>
        <w:pStyle w:val="BodyText"/>
        <w:spacing w:before="17" w:line="252" w:lineRule="auto"/>
        <w:ind w:left="109" w:right="107" w:firstLine="351"/>
        <w:jc w:val="both"/>
      </w:pPr>
      <w:r>
        <w:t xml:space="preserve">One useful metric computed from FEA is the </w:t>
      </w:r>
      <w:r>
        <w:rPr>
          <w:i/>
        </w:rPr>
        <w:t xml:space="preserve">displacement </w:t>
      </w:r>
      <w:r>
        <w:t xml:space="preserve">of the design’s constituent el- </w:t>
      </w:r>
      <w:proofErr w:type="spellStart"/>
      <w:r>
        <w:t>ements</w:t>
      </w:r>
      <w:proofErr w:type="spellEnd"/>
      <w:r>
        <w:t xml:space="preserve">. Microscopically, this metric indicates how an element will move given all the design </w:t>
      </w:r>
      <w:proofErr w:type="spellStart"/>
      <w:r>
        <w:t>paramters</w:t>
      </w:r>
      <w:proofErr w:type="spellEnd"/>
      <w:r>
        <w:t xml:space="preserve">; macroscopically, displacements of elements can jointly reveal how the object in de- sign will react to an actual usage scenario, such as collapsing under weights, or toppling due to imbalance. A global displacement vector </w:t>
      </w:r>
      <w:r>
        <w:rPr>
          <w:rFonts w:ascii="Arial" w:hAnsi="Arial"/>
          <w:i/>
        </w:rPr>
        <w:t xml:space="preserve">U </w:t>
      </w:r>
      <w:r>
        <w:t>(consisting of displacements of all the elements) is governed by the following relationship:</w:t>
      </w:r>
    </w:p>
    <w:p w:rsidR="00F45610" w:rsidRDefault="00F45610">
      <w:pPr>
        <w:pStyle w:val="BodyText"/>
        <w:spacing w:before="3"/>
        <w:rPr>
          <w:sz w:val="31"/>
        </w:rPr>
      </w:pPr>
    </w:p>
    <w:p w:rsidR="00F45610" w:rsidRDefault="008D4F3A">
      <w:pPr>
        <w:tabs>
          <w:tab w:val="left" w:pos="8831"/>
        </w:tabs>
        <w:ind w:left="4249"/>
        <w:rPr>
          <w:sz w:val="24"/>
        </w:rPr>
      </w:pPr>
      <w:r>
        <w:rPr>
          <w:b/>
          <w:w w:val="115"/>
          <w:sz w:val="24"/>
        </w:rPr>
        <w:t>F</w:t>
      </w:r>
      <w:r>
        <w:rPr>
          <w:b/>
          <w:spacing w:val="2"/>
          <w:w w:val="115"/>
          <w:sz w:val="24"/>
        </w:rPr>
        <w:t xml:space="preserve"> </w:t>
      </w:r>
      <w:r>
        <w:rPr>
          <w:rFonts w:ascii="Arial"/>
          <w:w w:val="115"/>
          <w:sz w:val="24"/>
        </w:rPr>
        <w:t>=</w:t>
      </w:r>
      <w:r>
        <w:rPr>
          <w:rFonts w:ascii="Arial"/>
          <w:spacing w:val="-6"/>
          <w:w w:val="115"/>
          <w:sz w:val="24"/>
        </w:rPr>
        <w:t xml:space="preserve"> </w:t>
      </w:r>
      <w:r>
        <w:rPr>
          <w:b/>
          <w:w w:val="115"/>
          <w:sz w:val="24"/>
        </w:rPr>
        <w:t>KU</w:t>
      </w:r>
      <w:r>
        <w:rPr>
          <w:b/>
          <w:w w:val="115"/>
          <w:sz w:val="24"/>
        </w:rPr>
        <w:tab/>
      </w:r>
      <w:r>
        <w:rPr>
          <w:w w:val="115"/>
          <w:sz w:val="24"/>
        </w:rPr>
        <w:t>(5.1)</w:t>
      </w:r>
    </w:p>
    <w:p w:rsidR="00F45610" w:rsidRDefault="00F45610">
      <w:pPr>
        <w:pStyle w:val="BodyText"/>
        <w:spacing w:before="4"/>
        <w:rPr>
          <w:sz w:val="19"/>
        </w:rPr>
      </w:pPr>
    </w:p>
    <w:p w:rsidR="00F45610" w:rsidRDefault="008D4F3A">
      <w:pPr>
        <w:pStyle w:val="BodyText"/>
        <w:spacing w:line="252" w:lineRule="auto"/>
        <w:ind w:left="109" w:right="107" w:firstLine="351"/>
        <w:jc w:val="both"/>
      </w:pPr>
      <w:r>
        <w:rPr>
          <w:rFonts w:ascii="Arial"/>
          <w:i/>
        </w:rPr>
        <w:t xml:space="preserve">F </w:t>
      </w:r>
      <w:r>
        <w:t xml:space="preserve">is the global force vectors. </w:t>
      </w:r>
      <w:r>
        <w:rPr>
          <w:rFonts w:ascii="Arial"/>
          <w:i/>
        </w:rPr>
        <w:t xml:space="preserve">K </w:t>
      </w:r>
      <w:r>
        <w:t>is the global stiffness matrix, which is dictated by the material property of the object.</w:t>
      </w:r>
    </w:p>
    <w:p w:rsidR="00F45610" w:rsidRDefault="008D4F3A">
      <w:pPr>
        <w:pStyle w:val="BodyText"/>
        <w:spacing w:before="17" w:line="252" w:lineRule="auto"/>
        <w:ind w:left="109" w:right="107" w:firstLine="351"/>
        <w:jc w:val="both"/>
      </w:pPr>
      <w:r>
        <w:t xml:space="preserve">Once displacement is computed, Mashup visualizes it as an overlay atop the users’ design. </w:t>
      </w:r>
      <w:proofErr w:type="spellStart"/>
      <w:r>
        <w:t>Inistead</w:t>
      </w:r>
      <w:proofErr w:type="spellEnd"/>
      <w:r>
        <w:rPr>
          <w:spacing w:val="-8"/>
        </w:rPr>
        <w:t xml:space="preserve"> </w:t>
      </w:r>
      <w:r>
        <w:t>of</w:t>
      </w:r>
      <w:r>
        <w:rPr>
          <w:spacing w:val="-8"/>
        </w:rPr>
        <w:t xml:space="preserve"> </w:t>
      </w:r>
      <w:r>
        <w:t>overwhelming</w:t>
      </w:r>
      <w:r>
        <w:rPr>
          <w:spacing w:val="-8"/>
        </w:rPr>
        <w:t xml:space="preserve"> </w:t>
      </w:r>
      <w:r>
        <w:t>users</w:t>
      </w:r>
      <w:r>
        <w:rPr>
          <w:spacing w:val="-8"/>
        </w:rPr>
        <w:t xml:space="preserve"> </w:t>
      </w:r>
      <w:r>
        <w:t>with</w:t>
      </w:r>
      <w:r>
        <w:rPr>
          <w:spacing w:val="-8"/>
        </w:rPr>
        <w:t xml:space="preserve"> </w:t>
      </w:r>
      <w:r>
        <w:t>visual</w:t>
      </w:r>
      <w:r>
        <w:rPr>
          <w:spacing w:val="-8"/>
        </w:rPr>
        <w:t xml:space="preserve"> </w:t>
      </w:r>
      <w:r>
        <w:t>details,</w:t>
      </w:r>
      <w:r>
        <w:rPr>
          <w:spacing w:val="-7"/>
        </w:rPr>
        <w:t xml:space="preserve"> </w:t>
      </w:r>
      <w:r>
        <w:t>Mashup</w:t>
      </w:r>
      <w:r>
        <w:rPr>
          <w:spacing w:val="-8"/>
        </w:rPr>
        <w:t xml:space="preserve"> </w:t>
      </w:r>
      <w:r>
        <w:rPr>
          <w:spacing w:val="-3"/>
        </w:rPr>
        <w:t>converges</w:t>
      </w:r>
      <w:r>
        <w:rPr>
          <w:spacing w:val="-8"/>
        </w:rPr>
        <w:t xml:space="preserve"> </w:t>
      </w:r>
      <w:r>
        <w:t>the</w:t>
      </w:r>
      <w:r>
        <w:rPr>
          <w:spacing w:val="-8"/>
        </w:rPr>
        <w:t xml:space="preserve"> </w:t>
      </w:r>
      <w:r>
        <w:t>displacements</w:t>
      </w:r>
      <w:r>
        <w:rPr>
          <w:spacing w:val="-8"/>
        </w:rPr>
        <w:t xml:space="preserve"> </w:t>
      </w:r>
      <w:r>
        <w:t>of</w:t>
      </w:r>
      <w:r>
        <w:rPr>
          <w:spacing w:val="-8"/>
        </w:rPr>
        <w:t xml:space="preserve"> </w:t>
      </w:r>
      <w:r>
        <w:t xml:space="preserve">each </w:t>
      </w:r>
      <w:proofErr w:type="gramStart"/>
      <w:r>
        <w:t>elements</w:t>
      </w:r>
      <w:proofErr w:type="gramEnd"/>
      <w:r>
        <w:t xml:space="preserve"> to ‘global arrows’ showing potential movement of entire object under the specified loads.</w:t>
      </w:r>
    </w:p>
    <w:p w:rsidR="00F45610" w:rsidRDefault="008D4F3A">
      <w:pPr>
        <w:pStyle w:val="BodyText"/>
        <w:spacing w:before="17" w:line="242" w:lineRule="auto"/>
        <w:ind w:left="109" w:right="107" w:firstLine="351"/>
        <w:jc w:val="both"/>
      </w:pPr>
      <w:r>
        <w:t>While</w:t>
      </w:r>
      <w:r>
        <w:rPr>
          <w:spacing w:val="-13"/>
        </w:rPr>
        <w:t xml:space="preserve"> </w:t>
      </w:r>
      <w:r>
        <w:t>displacement</w:t>
      </w:r>
      <w:r>
        <w:rPr>
          <w:spacing w:val="-13"/>
        </w:rPr>
        <w:t xml:space="preserve"> </w:t>
      </w:r>
      <w:r>
        <w:t>shows</w:t>
      </w:r>
      <w:r>
        <w:rPr>
          <w:spacing w:val="-12"/>
        </w:rPr>
        <w:t xml:space="preserve"> </w:t>
      </w:r>
      <w:r>
        <w:t>the</w:t>
      </w:r>
      <w:r>
        <w:rPr>
          <w:spacing w:val="-13"/>
        </w:rPr>
        <w:t xml:space="preserve"> </w:t>
      </w:r>
      <w:r>
        <w:t>result</w:t>
      </w:r>
      <w:r>
        <w:rPr>
          <w:spacing w:val="-13"/>
        </w:rPr>
        <w:t xml:space="preserve"> </w:t>
      </w:r>
      <w:r>
        <w:t>of</w:t>
      </w:r>
      <w:r>
        <w:rPr>
          <w:spacing w:val="-13"/>
        </w:rPr>
        <w:t xml:space="preserve"> </w:t>
      </w:r>
      <w:r>
        <w:t>a</w:t>
      </w:r>
      <w:r>
        <w:rPr>
          <w:spacing w:val="-12"/>
        </w:rPr>
        <w:t xml:space="preserve"> </w:t>
      </w:r>
      <w:r>
        <w:t>design,</w:t>
      </w:r>
      <w:r>
        <w:rPr>
          <w:spacing w:val="-11"/>
        </w:rPr>
        <w:t xml:space="preserve"> </w:t>
      </w:r>
      <w:r>
        <w:t>it</w:t>
      </w:r>
      <w:r>
        <w:rPr>
          <w:spacing w:val="-13"/>
        </w:rPr>
        <w:t xml:space="preserve"> </w:t>
      </w:r>
      <w:r>
        <w:t>does</w:t>
      </w:r>
      <w:r>
        <w:rPr>
          <w:spacing w:val="-12"/>
        </w:rPr>
        <w:t xml:space="preserve"> </w:t>
      </w:r>
      <w:r>
        <w:t>not</w:t>
      </w:r>
      <w:r>
        <w:rPr>
          <w:spacing w:val="-13"/>
        </w:rPr>
        <w:t xml:space="preserve"> </w:t>
      </w:r>
      <w:r>
        <w:t>necessarily</w:t>
      </w:r>
      <w:r>
        <w:rPr>
          <w:spacing w:val="-13"/>
        </w:rPr>
        <w:t xml:space="preserve"> </w:t>
      </w:r>
      <w:r>
        <w:t>indicate</w:t>
      </w:r>
      <w:r>
        <w:rPr>
          <w:spacing w:val="-13"/>
        </w:rPr>
        <w:t xml:space="preserve"> </w:t>
      </w:r>
      <w:r>
        <w:t>the</w:t>
      </w:r>
      <w:r>
        <w:rPr>
          <w:spacing w:val="-13"/>
        </w:rPr>
        <w:t xml:space="preserve"> </w:t>
      </w:r>
      <w:r>
        <w:t>causes</w:t>
      </w:r>
      <w:r>
        <w:rPr>
          <w:spacing w:val="-12"/>
        </w:rPr>
        <w:t xml:space="preserve"> </w:t>
      </w:r>
      <w:r>
        <w:t>of it.</w:t>
      </w:r>
      <w:r>
        <w:rPr>
          <w:spacing w:val="8"/>
        </w:rPr>
        <w:t xml:space="preserve"> </w:t>
      </w:r>
      <w:r>
        <w:t>For</w:t>
      </w:r>
      <w:r>
        <w:rPr>
          <w:spacing w:val="-9"/>
        </w:rPr>
        <w:t xml:space="preserve"> </w:t>
      </w:r>
      <w:r>
        <w:t>example,</w:t>
      </w:r>
      <w:r>
        <w:rPr>
          <w:spacing w:val="-8"/>
        </w:rPr>
        <w:t xml:space="preserve"> </w:t>
      </w:r>
      <w:r>
        <w:t>if</w:t>
      </w:r>
      <w:r>
        <w:rPr>
          <w:spacing w:val="-9"/>
        </w:rPr>
        <w:t xml:space="preserve"> </w:t>
      </w:r>
      <w:r>
        <w:t>a</w:t>
      </w:r>
      <w:r>
        <w:rPr>
          <w:spacing w:val="-9"/>
        </w:rPr>
        <w:t xml:space="preserve"> </w:t>
      </w:r>
      <w:r>
        <w:t>branch</w:t>
      </w:r>
      <w:r>
        <w:rPr>
          <w:spacing w:val="-9"/>
        </w:rPr>
        <w:t xml:space="preserve"> </w:t>
      </w:r>
      <w:r>
        <w:t>of</w:t>
      </w:r>
      <w:r>
        <w:rPr>
          <w:spacing w:val="-9"/>
        </w:rPr>
        <w:t xml:space="preserve"> </w:t>
      </w:r>
      <w:r>
        <w:t>a</w:t>
      </w:r>
      <w:r>
        <w:rPr>
          <w:spacing w:val="-9"/>
        </w:rPr>
        <w:t xml:space="preserve"> </w:t>
      </w:r>
      <w:r>
        <w:t>clothes</w:t>
      </w:r>
      <w:r>
        <w:rPr>
          <w:spacing w:val="-9"/>
        </w:rPr>
        <w:t xml:space="preserve"> </w:t>
      </w:r>
      <w:r>
        <w:t>rack</w:t>
      </w:r>
      <w:r>
        <w:rPr>
          <w:spacing w:val="-9"/>
        </w:rPr>
        <w:t xml:space="preserve"> </w:t>
      </w:r>
      <w:r>
        <w:t>bends</w:t>
      </w:r>
      <w:r>
        <w:rPr>
          <w:spacing w:val="-9"/>
        </w:rPr>
        <w:t xml:space="preserve"> </w:t>
      </w:r>
      <w:r>
        <w:t>under</w:t>
      </w:r>
      <w:r>
        <w:rPr>
          <w:spacing w:val="-9"/>
        </w:rPr>
        <w:t xml:space="preserve"> </w:t>
      </w:r>
      <w:r>
        <w:t>the</w:t>
      </w:r>
      <w:r>
        <w:rPr>
          <w:spacing w:val="-9"/>
        </w:rPr>
        <w:t xml:space="preserve"> </w:t>
      </w:r>
      <w:r>
        <w:t>weight</w:t>
      </w:r>
      <w:r>
        <w:rPr>
          <w:spacing w:val="-9"/>
        </w:rPr>
        <w:t xml:space="preserve"> </w:t>
      </w:r>
      <w:r>
        <w:t>of</w:t>
      </w:r>
      <w:r>
        <w:rPr>
          <w:spacing w:val="-9"/>
        </w:rPr>
        <w:t xml:space="preserve"> </w:t>
      </w:r>
      <w:r>
        <w:t>clothes,</w:t>
      </w:r>
      <w:r>
        <w:rPr>
          <w:spacing w:val="-7"/>
        </w:rPr>
        <w:t xml:space="preserve"> </w:t>
      </w:r>
      <w:r>
        <w:t>the</w:t>
      </w:r>
      <w:r>
        <w:rPr>
          <w:spacing w:val="-9"/>
        </w:rPr>
        <w:t xml:space="preserve"> </w:t>
      </w:r>
      <w:r>
        <w:t>cause</w:t>
      </w:r>
      <w:r>
        <w:rPr>
          <w:spacing w:val="-9"/>
        </w:rPr>
        <w:t xml:space="preserve"> </w:t>
      </w:r>
      <w:r>
        <w:t>is</w:t>
      </w:r>
      <w:r>
        <w:rPr>
          <w:spacing w:val="-9"/>
        </w:rPr>
        <w:t xml:space="preserve"> </w:t>
      </w:r>
      <w:r>
        <w:t>often not</w:t>
      </w:r>
      <w:r>
        <w:rPr>
          <w:spacing w:val="-9"/>
        </w:rPr>
        <w:t xml:space="preserve"> </w:t>
      </w:r>
      <w:r>
        <w:t>at</w:t>
      </w:r>
      <w:r>
        <w:rPr>
          <w:spacing w:val="-9"/>
        </w:rPr>
        <w:t xml:space="preserve"> </w:t>
      </w:r>
      <w:r>
        <w:t>the</w:t>
      </w:r>
      <w:r>
        <w:rPr>
          <w:spacing w:val="-9"/>
        </w:rPr>
        <w:t xml:space="preserve"> </w:t>
      </w:r>
      <w:r>
        <w:t>tip</w:t>
      </w:r>
      <w:r>
        <w:rPr>
          <w:spacing w:val="-9"/>
        </w:rPr>
        <w:t xml:space="preserve"> </w:t>
      </w:r>
      <w:r>
        <w:t>that</w:t>
      </w:r>
      <w:r>
        <w:rPr>
          <w:spacing w:val="-9"/>
        </w:rPr>
        <w:t xml:space="preserve"> </w:t>
      </w:r>
      <w:r>
        <w:t>displaces</w:t>
      </w:r>
      <w:r>
        <w:rPr>
          <w:spacing w:val="-9"/>
        </w:rPr>
        <w:t xml:space="preserve"> </w:t>
      </w:r>
      <w:r>
        <w:t>the</w:t>
      </w:r>
      <w:r>
        <w:rPr>
          <w:spacing w:val="-9"/>
        </w:rPr>
        <w:t xml:space="preserve"> </w:t>
      </w:r>
      <w:r>
        <w:t>most,</w:t>
      </w:r>
      <w:r>
        <w:rPr>
          <w:spacing w:val="-8"/>
        </w:rPr>
        <w:t xml:space="preserve"> </w:t>
      </w:r>
      <w:r>
        <w:t>but</w:t>
      </w:r>
      <w:r>
        <w:rPr>
          <w:spacing w:val="-9"/>
        </w:rPr>
        <w:t xml:space="preserve"> </w:t>
      </w:r>
      <w:r>
        <w:t>rather</w:t>
      </w:r>
      <w:r>
        <w:rPr>
          <w:spacing w:val="-9"/>
        </w:rPr>
        <w:t xml:space="preserve"> </w:t>
      </w:r>
      <w:r>
        <w:t>at</w:t>
      </w:r>
      <w:r>
        <w:rPr>
          <w:spacing w:val="-9"/>
        </w:rPr>
        <w:t xml:space="preserve"> </w:t>
      </w:r>
      <w:r>
        <w:t>the</w:t>
      </w:r>
      <w:r>
        <w:rPr>
          <w:spacing w:val="-9"/>
        </w:rPr>
        <w:t xml:space="preserve"> </w:t>
      </w:r>
      <w:r>
        <w:t>bottom</w:t>
      </w:r>
      <w:r>
        <w:rPr>
          <w:spacing w:val="-9"/>
        </w:rPr>
        <w:t xml:space="preserve"> </w:t>
      </w:r>
      <w:r>
        <w:t>due</w:t>
      </w:r>
      <w:r>
        <w:rPr>
          <w:spacing w:val="-9"/>
        </w:rPr>
        <w:t xml:space="preserve"> </w:t>
      </w:r>
      <w:r>
        <w:t>a</w:t>
      </w:r>
      <w:r>
        <w:rPr>
          <w:spacing w:val="-9"/>
        </w:rPr>
        <w:t xml:space="preserve"> </w:t>
      </w:r>
      <w:r>
        <w:t>lack</w:t>
      </w:r>
      <w:r>
        <w:rPr>
          <w:spacing w:val="-9"/>
        </w:rPr>
        <w:t xml:space="preserve"> </w:t>
      </w:r>
      <w:r>
        <w:t>of</w:t>
      </w:r>
      <w:r>
        <w:rPr>
          <w:spacing w:val="-9"/>
        </w:rPr>
        <w:t xml:space="preserve"> </w:t>
      </w:r>
      <w:r>
        <w:t>support.</w:t>
      </w:r>
      <w:r>
        <w:rPr>
          <w:spacing w:val="8"/>
        </w:rPr>
        <w:t xml:space="preserve"> </w:t>
      </w:r>
      <w:r>
        <w:t>Thus</w:t>
      </w:r>
      <w:r>
        <w:rPr>
          <w:spacing w:val="-9"/>
        </w:rPr>
        <w:t xml:space="preserve"> </w:t>
      </w:r>
      <w:r>
        <w:t>Mashup also</w:t>
      </w:r>
      <w:r>
        <w:rPr>
          <w:spacing w:val="-19"/>
        </w:rPr>
        <w:t xml:space="preserve"> </w:t>
      </w:r>
      <w:r>
        <w:t>computes</w:t>
      </w:r>
      <w:r>
        <w:rPr>
          <w:spacing w:val="-19"/>
        </w:rPr>
        <w:t xml:space="preserve"> </w:t>
      </w:r>
      <w:r>
        <w:rPr>
          <w:i/>
        </w:rPr>
        <w:t>stress</w:t>
      </w:r>
      <w:r>
        <w:t>—a</w:t>
      </w:r>
      <w:r>
        <w:rPr>
          <w:spacing w:val="-19"/>
        </w:rPr>
        <w:t xml:space="preserve"> </w:t>
      </w:r>
      <w:r>
        <w:t>metric</w:t>
      </w:r>
      <w:r>
        <w:rPr>
          <w:spacing w:val="-19"/>
        </w:rPr>
        <w:t xml:space="preserve"> </w:t>
      </w:r>
      <w:r>
        <w:t>that</w:t>
      </w:r>
      <w:r>
        <w:rPr>
          <w:spacing w:val="-19"/>
        </w:rPr>
        <w:t xml:space="preserve"> </w:t>
      </w:r>
      <w:r>
        <w:t>is</w:t>
      </w:r>
      <w:r>
        <w:rPr>
          <w:spacing w:val="-19"/>
        </w:rPr>
        <w:t xml:space="preserve"> </w:t>
      </w:r>
      <w:r>
        <w:t>more</w:t>
      </w:r>
      <w:r>
        <w:rPr>
          <w:spacing w:val="-19"/>
        </w:rPr>
        <w:t xml:space="preserve"> </w:t>
      </w:r>
      <w:r>
        <w:t>indicative</w:t>
      </w:r>
      <w:r>
        <w:rPr>
          <w:spacing w:val="-19"/>
        </w:rPr>
        <w:t xml:space="preserve"> </w:t>
      </w:r>
      <w:r>
        <w:t>of</w:t>
      </w:r>
      <w:r>
        <w:rPr>
          <w:spacing w:val="-19"/>
        </w:rPr>
        <w:t xml:space="preserve"> </w:t>
      </w:r>
      <w:r>
        <w:t>the</w:t>
      </w:r>
      <w:r>
        <w:rPr>
          <w:spacing w:val="-19"/>
        </w:rPr>
        <w:t xml:space="preserve"> </w:t>
      </w:r>
      <w:r>
        <w:t>cause</w:t>
      </w:r>
      <w:r>
        <w:rPr>
          <w:spacing w:val="-19"/>
        </w:rPr>
        <w:t xml:space="preserve"> </w:t>
      </w:r>
      <w:r>
        <w:t>of</w:t>
      </w:r>
      <w:r>
        <w:rPr>
          <w:spacing w:val="-19"/>
        </w:rPr>
        <w:t xml:space="preserve"> </w:t>
      </w:r>
      <w:r>
        <w:t>structural</w:t>
      </w:r>
      <w:r>
        <w:rPr>
          <w:spacing w:val="-19"/>
        </w:rPr>
        <w:t xml:space="preserve"> </w:t>
      </w:r>
      <w:r>
        <w:t>problems.</w:t>
      </w:r>
      <w:r>
        <w:rPr>
          <w:spacing w:val="3"/>
        </w:rPr>
        <w:t xml:space="preserve"> </w:t>
      </w:r>
      <w:r>
        <w:t xml:space="preserve">Similar to displacement, stress is also computed in an element-wise manner. At element </w:t>
      </w:r>
      <w:r>
        <w:rPr>
          <w:rFonts w:ascii="Arial" w:hAnsi="Arial"/>
          <w:i/>
        </w:rPr>
        <w:t>e</w:t>
      </w:r>
      <w:r>
        <w:t xml:space="preserve">, assume </w:t>
      </w:r>
      <w:r>
        <w:rPr>
          <w:rFonts w:ascii="Arial" w:hAnsi="Arial"/>
          <w:i/>
          <w:spacing w:val="3"/>
        </w:rPr>
        <w:t>v</w:t>
      </w:r>
      <w:r>
        <w:rPr>
          <w:rFonts w:ascii="Arial" w:hAnsi="Arial"/>
          <w:spacing w:val="3"/>
          <w:position w:val="-3"/>
          <w:sz w:val="16"/>
        </w:rPr>
        <w:t>1</w:t>
      </w:r>
      <w:r>
        <w:rPr>
          <w:spacing w:val="3"/>
        </w:rPr>
        <w:t xml:space="preserve">, </w:t>
      </w:r>
      <w:r>
        <w:rPr>
          <w:rFonts w:ascii="Arial" w:hAnsi="Arial"/>
          <w:i/>
        </w:rPr>
        <w:t>v</w:t>
      </w:r>
      <w:r>
        <w:rPr>
          <w:rFonts w:ascii="Arial" w:hAnsi="Arial"/>
          <w:position w:val="-3"/>
          <w:sz w:val="16"/>
        </w:rPr>
        <w:t>2</w:t>
      </w:r>
      <w:r>
        <w:rPr>
          <w:rFonts w:ascii="Arial" w:hAnsi="Arial"/>
          <w:spacing w:val="14"/>
          <w:position w:val="-3"/>
          <w:sz w:val="16"/>
        </w:rPr>
        <w:t xml:space="preserve"> </w:t>
      </w:r>
      <w:r>
        <w:t>and</w:t>
      </w:r>
      <w:r>
        <w:rPr>
          <w:spacing w:val="-11"/>
        </w:rPr>
        <w:t xml:space="preserve"> </w:t>
      </w:r>
      <w:r>
        <w:rPr>
          <w:rFonts w:ascii="Arial" w:hAnsi="Arial"/>
          <w:i/>
        </w:rPr>
        <w:t>v</w:t>
      </w:r>
      <w:r>
        <w:rPr>
          <w:rFonts w:ascii="Arial" w:hAnsi="Arial"/>
          <w:position w:val="-3"/>
          <w:sz w:val="16"/>
        </w:rPr>
        <w:t>3</w:t>
      </w:r>
      <w:r>
        <w:rPr>
          <w:rFonts w:ascii="Arial" w:hAnsi="Arial"/>
          <w:spacing w:val="14"/>
          <w:position w:val="-3"/>
          <w:sz w:val="16"/>
        </w:rPr>
        <w:t xml:space="preserve"> </w:t>
      </w:r>
      <w:r>
        <w:t>are</w:t>
      </w:r>
      <w:r>
        <w:rPr>
          <w:spacing w:val="-11"/>
        </w:rPr>
        <w:t xml:space="preserve"> </w:t>
      </w:r>
      <w:r>
        <w:t>vectors</w:t>
      </w:r>
      <w:r>
        <w:rPr>
          <w:spacing w:val="-11"/>
        </w:rPr>
        <w:t xml:space="preserve"> </w:t>
      </w:r>
      <w:r>
        <w:t>from</w:t>
      </w:r>
      <w:r>
        <w:rPr>
          <w:spacing w:val="-11"/>
        </w:rPr>
        <w:t xml:space="preserve"> </w:t>
      </w:r>
      <w:r>
        <w:t>this</w:t>
      </w:r>
      <w:r>
        <w:rPr>
          <w:spacing w:val="-11"/>
        </w:rPr>
        <w:t xml:space="preserve"> </w:t>
      </w:r>
      <w:r>
        <w:t>element</w:t>
      </w:r>
      <w:r>
        <w:rPr>
          <w:spacing w:val="-11"/>
        </w:rPr>
        <w:t xml:space="preserve"> </w:t>
      </w:r>
      <w:r>
        <w:t>to</w:t>
      </w:r>
      <w:r>
        <w:rPr>
          <w:spacing w:val="-11"/>
        </w:rPr>
        <w:t xml:space="preserve"> </w:t>
      </w:r>
      <w:r>
        <w:t>three</w:t>
      </w:r>
      <w:r>
        <w:rPr>
          <w:spacing w:val="-11"/>
        </w:rPr>
        <w:t xml:space="preserve"> </w:t>
      </w:r>
      <w:r>
        <w:t>of</w:t>
      </w:r>
      <w:r>
        <w:rPr>
          <w:spacing w:val="-11"/>
        </w:rPr>
        <w:t xml:space="preserve"> </w:t>
      </w:r>
      <w:r>
        <w:t>its</w:t>
      </w:r>
      <w:r>
        <w:rPr>
          <w:spacing w:val="-11"/>
        </w:rPr>
        <w:t xml:space="preserve"> </w:t>
      </w:r>
      <w:r>
        <w:t>connected</w:t>
      </w:r>
      <w:r>
        <w:rPr>
          <w:spacing w:val="-11"/>
        </w:rPr>
        <w:t xml:space="preserve"> </w:t>
      </w:r>
      <w:r>
        <w:t>neighbors.</w:t>
      </w:r>
      <w:r>
        <w:rPr>
          <w:spacing w:val="5"/>
        </w:rPr>
        <w:t xml:space="preserve"> </w:t>
      </w:r>
      <w:r>
        <w:t>Correspondingly,</w:t>
      </w:r>
      <w:r>
        <w:rPr>
          <w:spacing w:val="-10"/>
        </w:rPr>
        <w:t xml:space="preserve"> </w:t>
      </w:r>
      <w:r>
        <w:rPr>
          <w:rFonts w:ascii="Arial" w:hAnsi="Arial"/>
          <w:i/>
          <w:spacing w:val="3"/>
        </w:rPr>
        <w:t>V</w:t>
      </w:r>
      <w:r>
        <w:rPr>
          <w:rFonts w:ascii="Arial" w:hAnsi="Arial"/>
          <w:spacing w:val="3"/>
          <w:position w:val="-3"/>
          <w:sz w:val="16"/>
        </w:rPr>
        <w:t>1</w:t>
      </w:r>
      <w:r>
        <w:rPr>
          <w:spacing w:val="3"/>
        </w:rPr>
        <w:t xml:space="preserve">, </w:t>
      </w:r>
      <w:r>
        <w:rPr>
          <w:rFonts w:ascii="Arial" w:hAnsi="Arial"/>
          <w:i/>
        </w:rPr>
        <w:t>V</w:t>
      </w:r>
      <w:r>
        <w:rPr>
          <w:rFonts w:ascii="Arial" w:hAnsi="Arial"/>
          <w:position w:val="-3"/>
          <w:sz w:val="16"/>
        </w:rPr>
        <w:t xml:space="preserve">2 </w:t>
      </w:r>
      <w:r>
        <w:t xml:space="preserve">and </w:t>
      </w:r>
      <w:r>
        <w:rPr>
          <w:rFonts w:ascii="Arial" w:hAnsi="Arial"/>
          <w:i/>
        </w:rPr>
        <w:t>V</w:t>
      </w:r>
      <w:r>
        <w:rPr>
          <w:rFonts w:ascii="Arial" w:hAnsi="Arial"/>
          <w:position w:val="-3"/>
          <w:sz w:val="16"/>
        </w:rPr>
        <w:t xml:space="preserve">3 </w:t>
      </w:r>
      <w:r>
        <w:t xml:space="preserve">are vectors after the displacement. First, we compute a transformation matrix </w:t>
      </w:r>
      <w:r>
        <w:rPr>
          <w:rFonts w:ascii="Arial" w:hAnsi="Arial"/>
          <w:i/>
        </w:rPr>
        <w:t xml:space="preserve">F </w:t>
      </w:r>
      <w:r>
        <w:t>that describes the spatial relationship between these two sets of</w:t>
      </w:r>
      <w:r>
        <w:rPr>
          <w:spacing w:val="-38"/>
        </w:rPr>
        <w:t xml:space="preserve"> </w:t>
      </w:r>
      <w:r>
        <w:t>vectors:</w:t>
      </w:r>
    </w:p>
    <w:p w:rsidR="00F45610" w:rsidRDefault="00F45610">
      <w:pPr>
        <w:pStyle w:val="BodyText"/>
        <w:spacing w:before="2"/>
        <w:rPr>
          <w:sz w:val="32"/>
        </w:rPr>
      </w:pPr>
    </w:p>
    <w:p w:rsidR="00F45610" w:rsidRDefault="008D4F3A">
      <w:pPr>
        <w:tabs>
          <w:tab w:val="left" w:pos="8831"/>
        </w:tabs>
        <w:ind w:left="3452"/>
        <w:rPr>
          <w:sz w:val="24"/>
        </w:rPr>
      </w:pPr>
      <w:r>
        <w:rPr>
          <w:rFonts w:ascii="Arial"/>
          <w:i/>
          <w:sz w:val="24"/>
        </w:rPr>
        <w:t>F</w:t>
      </w:r>
      <w:r>
        <w:rPr>
          <w:rFonts w:ascii="Arial"/>
          <w:i/>
          <w:spacing w:val="-40"/>
          <w:sz w:val="24"/>
        </w:rPr>
        <w:t xml:space="preserve"> </w:t>
      </w:r>
      <w:r>
        <w:rPr>
          <w:rFonts w:ascii="Arial"/>
          <w:spacing w:val="2"/>
          <w:sz w:val="24"/>
        </w:rPr>
        <w:t>[</w:t>
      </w:r>
      <w:r>
        <w:rPr>
          <w:rFonts w:ascii="Arial"/>
          <w:i/>
          <w:spacing w:val="2"/>
          <w:sz w:val="24"/>
        </w:rPr>
        <w:t>v</w:t>
      </w:r>
      <w:r>
        <w:rPr>
          <w:rFonts w:ascii="Arial"/>
          <w:spacing w:val="2"/>
          <w:position w:val="-3"/>
          <w:sz w:val="16"/>
        </w:rPr>
        <w:t>1</w:t>
      </w:r>
      <w:r>
        <w:rPr>
          <w:rFonts w:ascii="Arial"/>
          <w:i/>
          <w:spacing w:val="2"/>
          <w:sz w:val="24"/>
        </w:rPr>
        <w:t>,</w:t>
      </w:r>
      <w:r>
        <w:rPr>
          <w:rFonts w:ascii="Arial"/>
          <w:i/>
          <w:spacing w:val="-34"/>
          <w:sz w:val="24"/>
        </w:rPr>
        <w:t xml:space="preserve"> </w:t>
      </w:r>
      <w:r>
        <w:rPr>
          <w:rFonts w:ascii="Arial"/>
          <w:i/>
          <w:spacing w:val="3"/>
          <w:sz w:val="24"/>
        </w:rPr>
        <w:t>v</w:t>
      </w:r>
      <w:r>
        <w:rPr>
          <w:rFonts w:ascii="Arial"/>
          <w:spacing w:val="3"/>
          <w:position w:val="-3"/>
          <w:sz w:val="16"/>
        </w:rPr>
        <w:t>2</w:t>
      </w:r>
      <w:r>
        <w:rPr>
          <w:rFonts w:ascii="Arial"/>
          <w:i/>
          <w:spacing w:val="3"/>
          <w:sz w:val="24"/>
        </w:rPr>
        <w:t>,</w:t>
      </w:r>
      <w:r>
        <w:rPr>
          <w:rFonts w:ascii="Arial"/>
          <w:i/>
          <w:spacing w:val="-34"/>
          <w:sz w:val="24"/>
        </w:rPr>
        <w:t xml:space="preserve"> </w:t>
      </w:r>
      <w:r>
        <w:rPr>
          <w:rFonts w:ascii="Arial"/>
          <w:i/>
          <w:spacing w:val="3"/>
          <w:sz w:val="24"/>
        </w:rPr>
        <w:t>v</w:t>
      </w:r>
      <w:r>
        <w:rPr>
          <w:rFonts w:ascii="Arial"/>
          <w:spacing w:val="3"/>
          <w:position w:val="-3"/>
          <w:sz w:val="16"/>
        </w:rPr>
        <w:t>3</w:t>
      </w:r>
      <w:r>
        <w:rPr>
          <w:rFonts w:ascii="Arial"/>
          <w:spacing w:val="3"/>
          <w:sz w:val="24"/>
        </w:rPr>
        <w:t>]</w:t>
      </w:r>
      <w:r>
        <w:rPr>
          <w:rFonts w:ascii="Arial"/>
          <w:spacing w:val="-12"/>
          <w:sz w:val="24"/>
        </w:rPr>
        <w:t xml:space="preserve"> </w:t>
      </w:r>
      <w:r>
        <w:rPr>
          <w:rFonts w:ascii="Arial"/>
          <w:sz w:val="24"/>
        </w:rPr>
        <w:t>=</w:t>
      </w:r>
      <w:r>
        <w:rPr>
          <w:rFonts w:ascii="Arial"/>
          <w:spacing w:val="-12"/>
          <w:sz w:val="24"/>
        </w:rPr>
        <w:t xml:space="preserve"> </w:t>
      </w:r>
      <w:r>
        <w:rPr>
          <w:rFonts w:ascii="Arial"/>
          <w:spacing w:val="2"/>
          <w:sz w:val="24"/>
        </w:rPr>
        <w:t>[</w:t>
      </w:r>
      <w:r>
        <w:rPr>
          <w:rFonts w:ascii="Arial"/>
          <w:i/>
          <w:spacing w:val="2"/>
          <w:sz w:val="24"/>
        </w:rPr>
        <w:t>V</w:t>
      </w:r>
      <w:r>
        <w:rPr>
          <w:rFonts w:ascii="Arial"/>
          <w:spacing w:val="2"/>
          <w:position w:val="-3"/>
          <w:sz w:val="16"/>
        </w:rPr>
        <w:t>1</w:t>
      </w:r>
      <w:r>
        <w:rPr>
          <w:rFonts w:ascii="Arial"/>
          <w:i/>
          <w:spacing w:val="2"/>
          <w:sz w:val="24"/>
        </w:rPr>
        <w:t>,</w:t>
      </w:r>
      <w:r>
        <w:rPr>
          <w:rFonts w:ascii="Arial"/>
          <w:i/>
          <w:spacing w:val="-34"/>
          <w:sz w:val="24"/>
        </w:rPr>
        <w:t xml:space="preserve"> </w:t>
      </w:r>
      <w:r>
        <w:rPr>
          <w:rFonts w:ascii="Arial"/>
          <w:i/>
          <w:spacing w:val="3"/>
          <w:sz w:val="24"/>
        </w:rPr>
        <w:t>V</w:t>
      </w:r>
      <w:r>
        <w:rPr>
          <w:rFonts w:ascii="Arial"/>
          <w:spacing w:val="3"/>
          <w:position w:val="-3"/>
          <w:sz w:val="16"/>
        </w:rPr>
        <w:t>2</w:t>
      </w:r>
      <w:r>
        <w:rPr>
          <w:rFonts w:ascii="Arial"/>
          <w:i/>
          <w:spacing w:val="3"/>
          <w:sz w:val="24"/>
        </w:rPr>
        <w:t>,</w:t>
      </w:r>
      <w:r>
        <w:rPr>
          <w:rFonts w:ascii="Arial"/>
          <w:i/>
          <w:spacing w:val="-34"/>
          <w:sz w:val="24"/>
        </w:rPr>
        <w:t xml:space="preserve"> </w:t>
      </w:r>
      <w:r>
        <w:rPr>
          <w:rFonts w:ascii="Arial"/>
          <w:i/>
          <w:spacing w:val="3"/>
          <w:sz w:val="24"/>
        </w:rPr>
        <w:t>V</w:t>
      </w:r>
      <w:r>
        <w:rPr>
          <w:rFonts w:ascii="Arial"/>
          <w:spacing w:val="3"/>
          <w:position w:val="-3"/>
          <w:sz w:val="16"/>
        </w:rPr>
        <w:t>3</w:t>
      </w:r>
      <w:r>
        <w:rPr>
          <w:rFonts w:ascii="Arial"/>
          <w:spacing w:val="3"/>
          <w:sz w:val="24"/>
        </w:rPr>
        <w:t>]</w:t>
      </w:r>
      <w:r>
        <w:rPr>
          <w:rFonts w:ascii="Arial"/>
          <w:spacing w:val="3"/>
          <w:sz w:val="24"/>
        </w:rPr>
        <w:tab/>
      </w:r>
      <w:r>
        <w:rPr>
          <w:sz w:val="24"/>
        </w:rPr>
        <w:t>(5.2)</w:t>
      </w:r>
    </w:p>
    <w:p w:rsidR="00F45610" w:rsidRDefault="008D4F3A">
      <w:pPr>
        <w:pStyle w:val="BodyText"/>
        <w:spacing w:before="200"/>
        <w:ind w:left="461"/>
      </w:pPr>
      <w:r>
        <w:t xml:space="preserve">With </w:t>
      </w:r>
      <w:proofErr w:type="gramStart"/>
      <w:r>
        <w:rPr>
          <w:rFonts w:ascii="Arial"/>
          <w:i/>
        </w:rPr>
        <w:t xml:space="preserve">F </w:t>
      </w:r>
      <w:r>
        <w:t>,</w:t>
      </w:r>
      <w:proofErr w:type="gramEnd"/>
      <w:r>
        <w:t xml:space="preserve"> we can then compute the Green strain:</w:t>
      </w:r>
    </w:p>
    <w:p w:rsidR="00F45610" w:rsidRDefault="00F45610">
      <w:pPr>
        <w:pStyle w:val="BodyText"/>
        <w:spacing w:before="8"/>
        <w:rPr>
          <w:sz w:val="17"/>
        </w:rPr>
      </w:pPr>
    </w:p>
    <w:p w:rsidR="00F45610" w:rsidRDefault="008D4F3A">
      <w:pPr>
        <w:pStyle w:val="BodyText"/>
        <w:spacing w:before="54" w:line="206" w:lineRule="exact"/>
        <w:ind w:right="592"/>
        <w:jc w:val="center"/>
        <w:rPr>
          <w:rFonts w:ascii="Arial"/>
        </w:rPr>
      </w:pPr>
      <w:r>
        <w:rPr>
          <w:rFonts w:ascii="Arial"/>
          <w:w w:val="87"/>
        </w:rPr>
        <w:t>1</w:t>
      </w:r>
    </w:p>
    <w:p w:rsidR="00F45610" w:rsidRDefault="000E256A">
      <w:pPr>
        <w:tabs>
          <w:tab w:val="left" w:pos="4485"/>
          <w:tab w:val="left" w:pos="5368"/>
          <w:tab w:val="left" w:pos="8831"/>
        </w:tabs>
        <w:spacing w:line="176" w:lineRule="exact"/>
        <w:ind w:left="3818"/>
        <w:rPr>
          <w:sz w:val="24"/>
        </w:rPr>
      </w:pPr>
      <w:r>
        <w:rPr>
          <w:noProof/>
        </w:rPr>
        <mc:AlternateContent>
          <mc:Choice Requires="wps">
            <w:drawing>
              <wp:anchor distT="0" distB="0" distL="114300" distR="114300" simplePos="0" relativeHeight="503241656" behindDoc="1" locked="0" layoutInCell="1" allowOverlap="1">
                <wp:simplePos x="0" y="0"/>
                <wp:positionH relativeFrom="page">
                  <wp:posOffset>3660140</wp:posOffset>
                </wp:positionH>
                <wp:positionV relativeFrom="paragraph">
                  <wp:posOffset>76835</wp:posOffset>
                </wp:positionV>
                <wp:extent cx="74295" cy="0"/>
                <wp:effectExtent l="12065" t="10160" r="8890" b="8890"/>
                <wp:wrapNone/>
                <wp:docPr id="7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 cy="0"/>
                        </a:xfrm>
                        <a:prstGeom prst="line">
                          <a:avLst/>
                        </a:prstGeom>
                        <a:noFill/>
                        <a:ln w="607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74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8.2pt,6.05pt" to="294.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pkEgIAACc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" strokeweight=".16864mm">
                <w10:wrap anchorx="page"/>
              </v:line>
            </w:pict>
          </mc:Fallback>
        </mc:AlternateContent>
      </w:r>
      <w:r>
        <w:rPr>
          <w:noProof/>
        </w:rPr>
        <mc:AlternateContent>
          <mc:Choice Requires="wps">
            <w:drawing>
              <wp:anchor distT="0" distB="0" distL="114300" distR="114300" simplePos="0" relativeHeight="503241680" behindDoc="1" locked="0" layoutInCell="1" allowOverlap="1">
                <wp:simplePos x="0" y="0"/>
                <wp:positionH relativeFrom="page">
                  <wp:posOffset>4159250</wp:posOffset>
                </wp:positionH>
                <wp:positionV relativeFrom="paragraph">
                  <wp:posOffset>46990</wp:posOffset>
                </wp:positionV>
                <wp:extent cx="118110" cy="152400"/>
                <wp:effectExtent l="0" t="0" r="0" b="635"/>
                <wp:wrapNone/>
                <wp:docPr id="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line="158" w:lineRule="exact"/>
                              <w:rPr>
                                <w:rFonts w:ascii="Arial" w:hAnsi="Arial"/>
                                <w:i/>
                                <w:sz w:val="24"/>
                              </w:rPr>
                            </w:pPr>
                            <w:r>
                              <w:rPr>
                                <w:rFonts w:ascii="Arial" w:hAnsi="Arial"/>
                                <w:i/>
                                <w:w w:val="132"/>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70" type="#_x0000_t202" style="position:absolute;left:0;text-align:left;margin-left:327.5pt;margin-top:3.7pt;width:9.3pt;height:12pt;z-index:-7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" filled="f" stroked="f">
                <v:textbox inset="0,0,0,0">
                  <w:txbxContent>
                    <w:p w:rsidR="008D4F3A" w:rsidRDefault="008D4F3A">
                      <w:pPr>
                        <w:spacing w:line="158" w:lineRule="exact"/>
                        <w:rPr>
                          <w:rFonts w:ascii="Arial" w:hAnsi="Arial"/>
                          <w:i/>
                          <w:sz w:val="24"/>
                        </w:rPr>
                      </w:pPr>
                      <w:r>
                        <w:rPr>
                          <w:rFonts w:ascii="Arial" w:hAnsi="Arial"/>
                          <w:i/>
                          <w:w w:val="132"/>
                          <w:sz w:val="24"/>
                        </w:rPr>
                        <w:t>−</w:t>
                      </w:r>
                    </w:p>
                  </w:txbxContent>
                </v:textbox>
                <w10:wrap anchorx="page"/>
              </v:shape>
            </w:pict>
          </mc:Fallback>
        </mc:AlternateContent>
      </w:r>
      <w:r w:rsidR="008D4F3A">
        <w:rPr>
          <w:rFonts w:ascii="Arial"/>
          <w:i/>
          <w:w w:val="110"/>
          <w:sz w:val="24"/>
        </w:rPr>
        <w:t>E</w:t>
      </w:r>
      <w:r w:rsidR="008D4F3A">
        <w:rPr>
          <w:rFonts w:ascii="Arial"/>
          <w:i/>
          <w:spacing w:val="14"/>
          <w:w w:val="110"/>
          <w:sz w:val="24"/>
        </w:rPr>
        <w:t xml:space="preserve"> </w:t>
      </w:r>
      <w:r w:rsidR="008D4F3A">
        <w:rPr>
          <w:rFonts w:ascii="Arial"/>
          <w:w w:val="110"/>
          <w:sz w:val="24"/>
        </w:rPr>
        <w:t>=</w:t>
      </w:r>
      <w:r w:rsidR="008D4F3A">
        <w:rPr>
          <w:rFonts w:ascii="Arial"/>
          <w:w w:val="110"/>
          <w:sz w:val="24"/>
        </w:rPr>
        <w:tab/>
      </w:r>
      <w:r w:rsidR="008D4F3A">
        <w:rPr>
          <w:rFonts w:ascii="Arial"/>
          <w:spacing w:val="10"/>
          <w:w w:val="110"/>
          <w:sz w:val="24"/>
        </w:rPr>
        <w:t>(</w:t>
      </w:r>
      <w:r w:rsidR="008D4F3A">
        <w:rPr>
          <w:rFonts w:ascii="Arial"/>
          <w:i/>
          <w:spacing w:val="10"/>
          <w:w w:val="110"/>
          <w:sz w:val="24"/>
        </w:rPr>
        <w:t>F</w:t>
      </w:r>
      <w:r w:rsidR="008D4F3A">
        <w:rPr>
          <w:rFonts w:ascii="Arial"/>
          <w:i/>
          <w:spacing w:val="10"/>
          <w:w w:val="110"/>
          <w:position w:val="10"/>
          <w:sz w:val="16"/>
        </w:rPr>
        <w:t>T</w:t>
      </w:r>
      <w:r w:rsidR="008D4F3A">
        <w:rPr>
          <w:rFonts w:ascii="Arial"/>
          <w:i/>
          <w:spacing w:val="-20"/>
          <w:w w:val="110"/>
          <w:position w:val="10"/>
          <w:sz w:val="16"/>
        </w:rPr>
        <w:t xml:space="preserve"> </w:t>
      </w:r>
      <w:r w:rsidR="008D4F3A">
        <w:rPr>
          <w:rFonts w:ascii="Arial"/>
          <w:i/>
          <w:w w:val="110"/>
          <w:sz w:val="24"/>
        </w:rPr>
        <w:t>F</w:t>
      </w:r>
      <w:r w:rsidR="008D4F3A">
        <w:rPr>
          <w:rFonts w:ascii="Arial"/>
          <w:i/>
          <w:w w:val="110"/>
          <w:sz w:val="24"/>
        </w:rPr>
        <w:tab/>
      </w:r>
      <w:r w:rsidR="008D4F3A">
        <w:rPr>
          <w:rFonts w:ascii="Arial"/>
          <w:i/>
          <w:spacing w:val="9"/>
          <w:w w:val="110"/>
          <w:sz w:val="24"/>
        </w:rPr>
        <w:t>I</w:t>
      </w:r>
      <w:r w:rsidR="008D4F3A">
        <w:rPr>
          <w:rFonts w:ascii="Arial"/>
          <w:spacing w:val="9"/>
          <w:w w:val="110"/>
          <w:sz w:val="24"/>
        </w:rPr>
        <w:t>)</w:t>
      </w:r>
      <w:r w:rsidR="008D4F3A">
        <w:rPr>
          <w:rFonts w:ascii="Arial"/>
          <w:spacing w:val="9"/>
          <w:w w:val="110"/>
          <w:sz w:val="24"/>
        </w:rPr>
        <w:tab/>
      </w:r>
      <w:r w:rsidR="008D4F3A">
        <w:rPr>
          <w:w w:val="110"/>
          <w:sz w:val="24"/>
        </w:rPr>
        <w:t>(5.3)</w:t>
      </w:r>
    </w:p>
    <w:p w:rsidR="00F45610" w:rsidRDefault="008D4F3A">
      <w:pPr>
        <w:pStyle w:val="BodyText"/>
        <w:spacing w:line="219" w:lineRule="exact"/>
        <w:ind w:right="592"/>
        <w:jc w:val="center"/>
        <w:rPr>
          <w:rFonts w:ascii="Arial"/>
        </w:rPr>
      </w:pPr>
      <w:r>
        <w:rPr>
          <w:rFonts w:ascii="Arial"/>
          <w:w w:val="87"/>
        </w:rPr>
        <w:t>2</w:t>
      </w:r>
    </w:p>
    <w:p w:rsidR="00F45610" w:rsidRDefault="008D4F3A">
      <w:pPr>
        <w:pStyle w:val="BodyText"/>
        <w:spacing w:before="118" w:line="252" w:lineRule="auto"/>
        <w:ind w:left="110" w:right="101" w:firstLine="351"/>
      </w:pPr>
      <w:r>
        <w:t xml:space="preserve">By taking the </w:t>
      </w:r>
      <w:proofErr w:type="spellStart"/>
      <w:r>
        <w:t>Frobenius</w:t>
      </w:r>
      <w:proofErr w:type="spellEnd"/>
      <w:r>
        <w:t xml:space="preserve"> norm of </w:t>
      </w:r>
      <w:r>
        <w:rPr>
          <w:rFonts w:ascii="Arial" w:hAnsi="Arial"/>
          <w:i/>
        </w:rPr>
        <w:t xml:space="preserve">E </w:t>
      </w:r>
      <w:r>
        <w:t xml:space="preserve">we can obtain a value that indicates the stress of the </w:t>
      </w:r>
      <w:proofErr w:type="spellStart"/>
      <w:r>
        <w:t>ele</w:t>
      </w:r>
      <w:proofErr w:type="spellEnd"/>
      <w:r>
        <w:t xml:space="preserve">- </w:t>
      </w:r>
      <w:proofErr w:type="spellStart"/>
      <w:r>
        <w:t>ment</w:t>
      </w:r>
      <w:proofErr w:type="spellEnd"/>
      <w:r>
        <w:t xml:space="preserve">. To visualize this information, Mashup creates a </w:t>
      </w:r>
      <w:proofErr w:type="spellStart"/>
      <w:r>
        <w:t>heatmap</w:t>
      </w:r>
      <w:proofErr w:type="spellEnd"/>
      <w:r>
        <w:t xml:space="preserve"> rendered over the users’ design.</w:t>
      </w:r>
    </w:p>
    <w:p w:rsidR="00F45610" w:rsidRDefault="00F45610">
      <w:pPr>
        <w:pStyle w:val="BodyText"/>
        <w:spacing w:before="9"/>
        <w:rPr>
          <w:sz w:val="26"/>
        </w:rPr>
      </w:pPr>
    </w:p>
    <w:p w:rsidR="00F45610" w:rsidRDefault="008D4F3A">
      <w:pPr>
        <w:pStyle w:val="BodyText"/>
        <w:ind w:left="3762" w:right="3762"/>
        <w:jc w:val="center"/>
      </w:pPr>
      <w:r>
        <w:t>59</w:t>
      </w:r>
    </w:p>
    <w:p w:rsidR="00F45610" w:rsidRDefault="00F45610">
      <w:pPr>
        <w:jc w:val="center"/>
        <w:sectPr w:rsidR="00F45610">
          <w:headerReference w:type="default" r:id="rId129"/>
          <w:footerReference w:type="default" r:id="rId130"/>
          <w:pgSz w:w="12240" w:h="15840"/>
          <w:pgMar w:top="1120" w:right="1420" w:bottom="280" w:left="1420" w:header="595" w:footer="0" w:gutter="0"/>
          <w:cols w:space="720"/>
        </w:sectPr>
      </w:pPr>
    </w:p>
    <w:p w:rsidR="00F45610" w:rsidRDefault="008D4F3A">
      <w:pPr>
        <w:pStyle w:val="Heading3"/>
        <w:numPr>
          <w:ilvl w:val="2"/>
          <w:numId w:val="3"/>
        </w:numPr>
        <w:tabs>
          <w:tab w:val="left" w:pos="971"/>
        </w:tabs>
        <w:spacing w:before="122"/>
        <w:ind w:hanging="860"/>
        <w:jc w:val="both"/>
      </w:pPr>
      <w:bookmarkStart w:id="303" w:name="5.3.2_Optimization_and_Suggestion"/>
      <w:bookmarkStart w:id="304" w:name="_bookmark128"/>
      <w:bookmarkEnd w:id="303"/>
      <w:bookmarkEnd w:id="304"/>
      <w:proofErr w:type="gramStart"/>
      <w:r>
        <w:lastRenderedPageBreak/>
        <w:t>Optimization  and</w:t>
      </w:r>
      <w:proofErr w:type="gramEnd"/>
      <w:r>
        <w:rPr>
          <w:spacing w:val="14"/>
        </w:rPr>
        <w:t xml:space="preserve"> </w:t>
      </w:r>
      <w:r>
        <w:t>Suggestion</w:t>
      </w:r>
    </w:p>
    <w:p w:rsidR="00F45610" w:rsidRDefault="008D4F3A">
      <w:pPr>
        <w:pStyle w:val="BodyText"/>
        <w:spacing w:before="166" w:line="252" w:lineRule="auto"/>
        <w:ind w:left="109" w:right="108"/>
        <w:jc w:val="both"/>
      </w:pPr>
      <w:r>
        <w:t xml:space="preserve">Although </w:t>
      </w:r>
      <w:proofErr w:type="spellStart"/>
      <w:r>
        <w:t>feedack</w:t>
      </w:r>
      <w:proofErr w:type="spellEnd"/>
      <w:r>
        <w:t xml:space="preserve"> informs users of problems of their design, it does not provide solutions. As such, Mashup attains to translate the analysis results from the previous step to actionable </w:t>
      </w:r>
      <w:proofErr w:type="spellStart"/>
      <w:r>
        <w:t>sug</w:t>
      </w:r>
      <w:proofErr w:type="spellEnd"/>
      <w:r>
        <w:t xml:space="preserve">- </w:t>
      </w:r>
      <w:proofErr w:type="spellStart"/>
      <w:r>
        <w:t>gestions</w:t>
      </w:r>
      <w:proofErr w:type="spellEnd"/>
      <w:r>
        <w:t xml:space="preserve"> that will guide users to modify and enhance their design in a problem-solving manner.</w:t>
      </w:r>
    </w:p>
    <w:p w:rsidR="00F45610" w:rsidRDefault="008D4F3A">
      <w:pPr>
        <w:pStyle w:val="BodyText"/>
        <w:spacing w:line="252" w:lineRule="auto"/>
        <w:ind w:left="109" w:right="107" w:firstLine="351"/>
        <w:jc w:val="both"/>
      </w:pPr>
      <w:r>
        <w:t>The first approach of suggestion is to provide a built-in collection of ad hoc solutions and</w:t>
      </w:r>
      <w:r>
        <w:rPr>
          <w:spacing w:val="-18"/>
        </w:rPr>
        <w:t xml:space="preserve"> </w:t>
      </w:r>
      <w:r>
        <w:t>to apply</w:t>
      </w:r>
      <w:r>
        <w:rPr>
          <w:spacing w:val="-12"/>
        </w:rPr>
        <w:t xml:space="preserve"> </w:t>
      </w:r>
      <w:r>
        <w:t>them</w:t>
      </w:r>
      <w:r>
        <w:rPr>
          <w:spacing w:val="-12"/>
        </w:rPr>
        <w:t xml:space="preserve"> </w:t>
      </w:r>
      <w:r>
        <w:t>to</w:t>
      </w:r>
      <w:r>
        <w:rPr>
          <w:spacing w:val="-12"/>
        </w:rPr>
        <w:t xml:space="preserve"> </w:t>
      </w:r>
      <w:r>
        <w:t>the</w:t>
      </w:r>
      <w:r>
        <w:rPr>
          <w:spacing w:val="-12"/>
        </w:rPr>
        <w:t xml:space="preserve"> </w:t>
      </w:r>
      <w:r>
        <w:t>current</w:t>
      </w:r>
      <w:r>
        <w:rPr>
          <w:spacing w:val="-12"/>
        </w:rPr>
        <w:t xml:space="preserve"> </w:t>
      </w:r>
      <w:r>
        <w:t>instance</w:t>
      </w:r>
      <w:r>
        <w:rPr>
          <w:spacing w:val="-12"/>
        </w:rPr>
        <w:t xml:space="preserve"> </w:t>
      </w:r>
      <w:r>
        <w:t>of</w:t>
      </w:r>
      <w:r>
        <w:rPr>
          <w:spacing w:val="-12"/>
        </w:rPr>
        <w:t xml:space="preserve"> </w:t>
      </w:r>
      <w:r>
        <w:t>design.</w:t>
      </w:r>
      <w:r>
        <w:rPr>
          <w:spacing w:val="8"/>
        </w:rPr>
        <w:t xml:space="preserve"> </w:t>
      </w:r>
      <w:r>
        <w:t>For</w:t>
      </w:r>
      <w:r>
        <w:rPr>
          <w:spacing w:val="-12"/>
        </w:rPr>
        <w:t xml:space="preserve"> </w:t>
      </w:r>
      <w:r>
        <w:t>example,</w:t>
      </w:r>
      <w:r>
        <w:rPr>
          <w:spacing w:val="-10"/>
        </w:rPr>
        <w:t xml:space="preserve"> </w:t>
      </w:r>
      <w:r>
        <w:t>a</w:t>
      </w:r>
      <w:r>
        <w:rPr>
          <w:spacing w:val="-12"/>
        </w:rPr>
        <w:t xml:space="preserve"> </w:t>
      </w:r>
      <w:r>
        <w:t>rule</w:t>
      </w:r>
      <w:r>
        <w:rPr>
          <w:spacing w:val="-12"/>
        </w:rPr>
        <w:t xml:space="preserve"> </w:t>
      </w:r>
      <w:r>
        <w:t>of</w:t>
      </w:r>
      <w:r>
        <w:rPr>
          <w:spacing w:val="-12"/>
        </w:rPr>
        <w:t xml:space="preserve"> </w:t>
      </w:r>
      <w:r>
        <w:t>thumb</w:t>
      </w:r>
      <w:r>
        <w:rPr>
          <w:spacing w:val="-12"/>
        </w:rPr>
        <w:t xml:space="preserve"> </w:t>
      </w:r>
      <w:r>
        <w:t>for</w:t>
      </w:r>
      <w:r>
        <w:rPr>
          <w:spacing w:val="-12"/>
        </w:rPr>
        <w:t xml:space="preserve"> </w:t>
      </w:r>
      <w:proofErr w:type="spellStart"/>
      <w:r>
        <w:t>strengthing</w:t>
      </w:r>
      <w:proofErr w:type="spellEnd"/>
      <w:r>
        <w:rPr>
          <w:spacing w:val="-12"/>
        </w:rPr>
        <w:t xml:space="preserve"> </w:t>
      </w:r>
      <w:r>
        <w:t>a</w:t>
      </w:r>
      <w:r>
        <w:rPr>
          <w:spacing w:val="-12"/>
        </w:rPr>
        <w:t xml:space="preserve"> </w:t>
      </w:r>
      <w:r>
        <w:t>weak spot</w:t>
      </w:r>
      <w:r>
        <w:rPr>
          <w:spacing w:val="-5"/>
        </w:rPr>
        <w:t xml:space="preserve"> </w:t>
      </w:r>
      <w:r>
        <w:t>of</w:t>
      </w:r>
      <w:r>
        <w:rPr>
          <w:spacing w:val="-5"/>
        </w:rPr>
        <w:t xml:space="preserve"> </w:t>
      </w:r>
      <w:r>
        <w:t>an</w:t>
      </w:r>
      <w:r>
        <w:rPr>
          <w:spacing w:val="-5"/>
        </w:rPr>
        <w:t xml:space="preserve"> </w:t>
      </w:r>
      <w:r>
        <w:t>object</w:t>
      </w:r>
      <w:r>
        <w:rPr>
          <w:spacing w:val="-5"/>
        </w:rPr>
        <w:t xml:space="preserve"> </w:t>
      </w:r>
      <w:r>
        <w:t>is</w:t>
      </w:r>
      <w:r>
        <w:rPr>
          <w:spacing w:val="-5"/>
        </w:rPr>
        <w:t xml:space="preserve"> </w:t>
      </w:r>
      <w:r>
        <w:t>simply</w:t>
      </w:r>
      <w:r>
        <w:rPr>
          <w:spacing w:val="-5"/>
        </w:rPr>
        <w:t xml:space="preserve"> </w:t>
      </w:r>
      <w:r>
        <w:t>to</w:t>
      </w:r>
      <w:r>
        <w:rPr>
          <w:spacing w:val="-5"/>
        </w:rPr>
        <w:t xml:space="preserve"> </w:t>
      </w:r>
      <w:r>
        <w:t>make</w:t>
      </w:r>
      <w:r>
        <w:rPr>
          <w:spacing w:val="-5"/>
        </w:rPr>
        <w:t xml:space="preserve"> </w:t>
      </w:r>
      <w:r>
        <w:t>it</w:t>
      </w:r>
      <w:r>
        <w:rPr>
          <w:spacing w:val="-5"/>
        </w:rPr>
        <w:t xml:space="preserve"> </w:t>
      </w:r>
      <w:r>
        <w:t>larger</w:t>
      </w:r>
      <w:r>
        <w:rPr>
          <w:spacing w:val="-5"/>
        </w:rPr>
        <w:t xml:space="preserve"> </w:t>
      </w:r>
      <w:r>
        <w:t>in</w:t>
      </w:r>
      <w:r>
        <w:rPr>
          <w:spacing w:val="-5"/>
        </w:rPr>
        <w:t xml:space="preserve"> </w:t>
      </w:r>
      <w:r>
        <w:t>volume.</w:t>
      </w:r>
      <w:r>
        <w:rPr>
          <w:spacing w:val="10"/>
        </w:rPr>
        <w:t xml:space="preserve"> </w:t>
      </w:r>
      <w:r>
        <w:rPr>
          <w:spacing w:val="-10"/>
        </w:rPr>
        <w:t>To</w:t>
      </w:r>
      <w:r>
        <w:rPr>
          <w:spacing w:val="-5"/>
        </w:rPr>
        <w:t xml:space="preserve"> </w:t>
      </w:r>
      <w:r>
        <w:t>support</w:t>
      </w:r>
      <w:r>
        <w:rPr>
          <w:spacing w:val="-5"/>
        </w:rPr>
        <w:t xml:space="preserve"> </w:t>
      </w:r>
      <w:r>
        <w:t>a</w:t>
      </w:r>
      <w:r>
        <w:rPr>
          <w:spacing w:val="-5"/>
        </w:rPr>
        <w:t xml:space="preserve"> </w:t>
      </w:r>
      <w:r>
        <w:t>horizontal</w:t>
      </w:r>
      <w:r>
        <w:rPr>
          <w:spacing w:val="-5"/>
        </w:rPr>
        <w:t xml:space="preserve"> </w:t>
      </w:r>
      <w:r>
        <w:t>structure,</w:t>
      </w:r>
      <w:r>
        <w:rPr>
          <w:spacing w:val="-5"/>
        </w:rPr>
        <w:t xml:space="preserve"> </w:t>
      </w:r>
      <w:r>
        <w:t>we</w:t>
      </w:r>
      <w:r>
        <w:rPr>
          <w:spacing w:val="-5"/>
        </w:rPr>
        <w:t xml:space="preserve"> </w:t>
      </w:r>
      <w:r>
        <w:t xml:space="preserve">can always connect overhanging parts to portions of an object below that structure. Mashup will allow users to choose from these ad hoc solutions, which are then automatically parameterized, generated and attached to the </w:t>
      </w:r>
      <w:r>
        <w:rPr>
          <w:spacing w:val="-3"/>
        </w:rPr>
        <w:t xml:space="preserve">user’s </w:t>
      </w:r>
      <w:r>
        <w:t>design. Although these small fixes are easy to understand and</w:t>
      </w:r>
      <w:r>
        <w:rPr>
          <w:spacing w:val="-9"/>
        </w:rPr>
        <w:t xml:space="preserve"> </w:t>
      </w:r>
      <w:r>
        <w:rPr>
          <w:spacing w:val="-3"/>
        </w:rPr>
        <w:t>deploy,</w:t>
      </w:r>
      <w:r>
        <w:rPr>
          <w:spacing w:val="-9"/>
        </w:rPr>
        <w:t xml:space="preserve"> </w:t>
      </w:r>
      <w:r>
        <w:t>they</w:t>
      </w:r>
      <w:r>
        <w:rPr>
          <w:spacing w:val="-9"/>
        </w:rPr>
        <w:t xml:space="preserve"> </w:t>
      </w:r>
      <w:r>
        <w:t>might</w:t>
      </w:r>
      <w:r>
        <w:rPr>
          <w:spacing w:val="-9"/>
        </w:rPr>
        <w:t xml:space="preserve"> </w:t>
      </w:r>
      <w:r>
        <w:t>not</w:t>
      </w:r>
      <w:r>
        <w:rPr>
          <w:spacing w:val="-9"/>
        </w:rPr>
        <w:t xml:space="preserve"> </w:t>
      </w:r>
      <w:r>
        <w:t>effectively</w:t>
      </w:r>
      <w:r>
        <w:rPr>
          <w:spacing w:val="-9"/>
        </w:rPr>
        <w:t xml:space="preserve"> </w:t>
      </w:r>
      <w:r>
        <w:t>solve</w:t>
      </w:r>
      <w:r>
        <w:rPr>
          <w:spacing w:val="-9"/>
        </w:rPr>
        <w:t xml:space="preserve"> </w:t>
      </w:r>
      <w:r>
        <w:t>the</w:t>
      </w:r>
      <w:r>
        <w:rPr>
          <w:spacing w:val="-9"/>
        </w:rPr>
        <w:t xml:space="preserve"> </w:t>
      </w:r>
      <w:r>
        <w:t>design</w:t>
      </w:r>
      <w:r>
        <w:rPr>
          <w:spacing w:val="-9"/>
        </w:rPr>
        <w:t xml:space="preserve"> </w:t>
      </w:r>
      <w:r>
        <w:t>problems—even</w:t>
      </w:r>
      <w:r>
        <w:rPr>
          <w:spacing w:val="-9"/>
        </w:rPr>
        <w:t xml:space="preserve"> </w:t>
      </w:r>
      <w:r>
        <w:t>worse,</w:t>
      </w:r>
      <w:r>
        <w:rPr>
          <w:spacing w:val="-8"/>
        </w:rPr>
        <w:t xml:space="preserve"> </w:t>
      </w:r>
      <w:r>
        <w:t>they</w:t>
      </w:r>
      <w:r>
        <w:rPr>
          <w:spacing w:val="-9"/>
        </w:rPr>
        <w:t xml:space="preserve"> </w:t>
      </w:r>
      <w:r>
        <w:t>might</w:t>
      </w:r>
      <w:r>
        <w:rPr>
          <w:spacing w:val="-9"/>
        </w:rPr>
        <w:t xml:space="preserve"> </w:t>
      </w:r>
      <w:r>
        <w:t>cause new problems while trying to solve an existing one. For example, thickening one part of an object</w:t>
      </w:r>
      <w:r>
        <w:rPr>
          <w:spacing w:val="-7"/>
        </w:rPr>
        <w:t xml:space="preserve"> </w:t>
      </w:r>
      <w:r>
        <w:t>might</w:t>
      </w:r>
      <w:r>
        <w:rPr>
          <w:spacing w:val="-7"/>
        </w:rPr>
        <w:t xml:space="preserve"> </w:t>
      </w:r>
      <w:r>
        <w:t>cause</w:t>
      </w:r>
      <w:r>
        <w:rPr>
          <w:spacing w:val="-7"/>
        </w:rPr>
        <w:t xml:space="preserve"> </w:t>
      </w:r>
      <w:r>
        <w:t>a</w:t>
      </w:r>
      <w:r>
        <w:rPr>
          <w:spacing w:val="-7"/>
        </w:rPr>
        <w:t xml:space="preserve"> </w:t>
      </w:r>
      <w:r>
        <w:t>global</w:t>
      </w:r>
      <w:r>
        <w:rPr>
          <w:spacing w:val="-7"/>
        </w:rPr>
        <w:t xml:space="preserve"> </w:t>
      </w:r>
      <w:r>
        <w:t>imbalance</w:t>
      </w:r>
      <w:r>
        <w:rPr>
          <w:spacing w:val="-7"/>
        </w:rPr>
        <w:t xml:space="preserve"> </w:t>
      </w:r>
      <w:r>
        <w:t>problem.</w:t>
      </w:r>
      <w:r>
        <w:rPr>
          <w:spacing w:val="9"/>
        </w:rPr>
        <w:t xml:space="preserve"> </w:t>
      </w:r>
      <w:r>
        <w:rPr>
          <w:spacing w:val="-10"/>
        </w:rPr>
        <w:t>To</w:t>
      </w:r>
      <w:r>
        <w:rPr>
          <w:spacing w:val="-7"/>
        </w:rPr>
        <w:t xml:space="preserve"> </w:t>
      </w:r>
      <w:r>
        <w:t>address</w:t>
      </w:r>
      <w:r>
        <w:rPr>
          <w:spacing w:val="-7"/>
        </w:rPr>
        <w:t xml:space="preserve"> </w:t>
      </w:r>
      <w:r>
        <w:t>this</w:t>
      </w:r>
      <w:r>
        <w:rPr>
          <w:spacing w:val="-7"/>
        </w:rPr>
        <w:t xml:space="preserve"> </w:t>
      </w:r>
      <w:r>
        <w:t>issue,</w:t>
      </w:r>
      <w:r>
        <w:rPr>
          <w:spacing w:val="-7"/>
        </w:rPr>
        <w:t xml:space="preserve"> </w:t>
      </w:r>
      <w:r>
        <w:t>Mashup</w:t>
      </w:r>
      <w:r>
        <w:rPr>
          <w:spacing w:val="-7"/>
        </w:rPr>
        <w:t xml:space="preserve"> </w:t>
      </w:r>
      <w:r>
        <w:t>performs</w:t>
      </w:r>
      <w:r>
        <w:rPr>
          <w:spacing w:val="-7"/>
        </w:rPr>
        <w:t xml:space="preserve"> </w:t>
      </w:r>
      <w:r>
        <w:t>an</w:t>
      </w:r>
      <w:r>
        <w:rPr>
          <w:spacing w:val="-7"/>
        </w:rPr>
        <w:t xml:space="preserve"> </w:t>
      </w:r>
      <w:r>
        <w:t>FEA of the new design in the background as users apply these ad hoc solutions, and visualizes how the solutions are solving problems or causing new ones. Mashup also lets users apply solutions in</w:t>
      </w:r>
      <w:r>
        <w:rPr>
          <w:spacing w:val="-5"/>
        </w:rPr>
        <w:t xml:space="preserve"> </w:t>
      </w:r>
      <w:r>
        <w:t>a</w:t>
      </w:r>
      <w:r>
        <w:rPr>
          <w:spacing w:val="-5"/>
        </w:rPr>
        <w:t xml:space="preserve"> </w:t>
      </w:r>
      <w:r>
        <w:t>‘suggested</w:t>
      </w:r>
      <w:r>
        <w:rPr>
          <w:spacing w:val="-5"/>
        </w:rPr>
        <w:t xml:space="preserve"> </w:t>
      </w:r>
      <w:r>
        <w:t>editing’</w:t>
      </w:r>
      <w:r>
        <w:rPr>
          <w:spacing w:val="-5"/>
        </w:rPr>
        <w:t xml:space="preserve"> </w:t>
      </w:r>
      <w:r>
        <w:t>mode,</w:t>
      </w:r>
      <w:r>
        <w:rPr>
          <w:spacing w:val="-5"/>
        </w:rPr>
        <w:t xml:space="preserve"> </w:t>
      </w:r>
      <w:r>
        <w:t>whereby</w:t>
      </w:r>
      <w:r>
        <w:rPr>
          <w:spacing w:val="-5"/>
        </w:rPr>
        <w:t xml:space="preserve"> </w:t>
      </w:r>
      <w:r>
        <w:t>changes</w:t>
      </w:r>
      <w:r>
        <w:rPr>
          <w:spacing w:val="-5"/>
        </w:rPr>
        <w:t xml:space="preserve"> </w:t>
      </w:r>
      <w:r>
        <w:t>are</w:t>
      </w:r>
      <w:r>
        <w:rPr>
          <w:spacing w:val="-5"/>
        </w:rPr>
        <w:t xml:space="preserve"> </w:t>
      </w:r>
      <w:r>
        <w:t>tracked</w:t>
      </w:r>
      <w:r>
        <w:rPr>
          <w:spacing w:val="-5"/>
        </w:rPr>
        <w:t xml:space="preserve"> </w:t>
      </w:r>
      <w:r>
        <w:t>and</w:t>
      </w:r>
      <w:r>
        <w:rPr>
          <w:spacing w:val="-5"/>
        </w:rPr>
        <w:t xml:space="preserve"> </w:t>
      </w:r>
      <w:r>
        <w:t>easily</w:t>
      </w:r>
      <w:r>
        <w:rPr>
          <w:spacing w:val="-5"/>
        </w:rPr>
        <w:t xml:space="preserve"> </w:t>
      </w:r>
      <w:r>
        <w:t>reversible.</w:t>
      </w:r>
    </w:p>
    <w:p w:rsidR="00F45610" w:rsidRDefault="008D4F3A">
      <w:pPr>
        <w:pStyle w:val="BodyText"/>
        <w:spacing w:line="252" w:lineRule="auto"/>
        <w:ind w:left="109" w:right="107" w:firstLine="351"/>
        <w:jc w:val="both"/>
      </w:pPr>
      <w:proofErr w:type="gramStart"/>
      <w:r>
        <w:t>In</w:t>
      </w:r>
      <w:r>
        <w:rPr>
          <w:spacing w:val="-4"/>
        </w:rPr>
        <w:t xml:space="preserve"> </w:t>
      </w:r>
      <w:r>
        <w:t>addition</w:t>
      </w:r>
      <w:r>
        <w:rPr>
          <w:spacing w:val="-4"/>
        </w:rPr>
        <w:t xml:space="preserve"> </w:t>
      </w:r>
      <w:r>
        <w:t>to</w:t>
      </w:r>
      <w:r>
        <w:rPr>
          <w:spacing w:val="-4"/>
        </w:rPr>
        <w:t xml:space="preserve"> </w:t>
      </w:r>
      <w:r>
        <w:t>the</w:t>
      </w:r>
      <w:r>
        <w:rPr>
          <w:spacing w:val="-4"/>
        </w:rPr>
        <w:t xml:space="preserve"> </w:t>
      </w:r>
      <w:r>
        <w:t>ad</w:t>
      </w:r>
      <w:r>
        <w:rPr>
          <w:spacing w:val="-4"/>
        </w:rPr>
        <w:t xml:space="preserve"> </w:t>
      </w:r>
      <w:r>
        <w:t>hoc</w:t>
      </w:r>
      <w:r>
        <w:rPr>
          <w:spacing w:val="-4"/>
        </w:rPr>
        <w:t xml:space="preserve"> </w:t>
      </w:r>
      <w:r>
        <w:t>solutions</w:t>
      </w:r>
      <w:r>
        <w:rPr>
          <w:spacing w:val="-4"/>
        </w:rPr>
        <w:t xml:space="preserve"> </w:t>
      </w:r>
      <w:r>
        <w:t>that</w:t>
      </w:r>
      <w:r>
        <w:rPr>
          <w:spacing w:val="-4"/>
        </w:rPr>
        <w:t xml:space="preserve"> </w:t>
      </w:r>
      <w:r>
        <w:t>attempt</w:t>
      </w:r>
      <w:r>
        <w:rPr>
          <w:spacing w:val="-4"/>
        </w:rPr>
        <w:t xml:space="preserve"> </w:t>
      </w:r>
      <w:r>
        <w:t>to</w:t>
      </w:r>
      <w:r>
        <w:rPr>
          <w:spacing w:val="-4"/>
        </w:rPr>
        <w:t xml:space="preserve"> </w:t>
      </w:r>
      <w:r>
        <w:t>fix</w:t>
      </w:r>
      <w:r>
        <w:rPr>
          <w:spacing w:val="-4"/>
        </w:rPr>
        <w:t xml:space="preserve"> </w:t>
      </w:r>
      <w:r>
        <w:t>problems</w:t>
      </w:r>
      <w:r>
        <w:rPr>
          <w:spacing w:val="-4"/>
        </w:rPr>
        <w:t xml:space="preserve"> </w:t>
      </w:r>
      <w:r>
        <w:t>locally,</w:t>
      </w:r>
      <w:r>
        <w:rPr>
          <w:spacing w:val="-4"/>
        </w:rPr>
        <w:t xml:space="preserve"> </w:t>
      </w:r>
      <w:r>
        <w:t>Mashup</w:t>
      </w:r>
      <w:r>
        <w:rPr>
          <w:spacing w:val="-4"/>
        </w:rPr>
        <w:t xml:space="preserve"> </w:t>
      </w:r>
      <w:r>
        <w:t>can</w:t>
      </w:r>
      <w:r>
        <w:rPr>
          <w:spacing w:val="-4"/>
        </w:rPr>
        <w:t xml:space="preserve"> </w:t>
      </w:r>
      <w:r>
        <w:t>also</w:t>
      </w:r>
      <w:r>
        <w:rPr>
          <w:spacing w:val="-4"/>
        </w:rPr>
        <w:t xml:space="preserve"> </w:t>
      </w:r>
      <w:r>
        <w:t>per- forms</w:t>
      </w:r>
      <w:r>
        <w:rPr>
          <w:spacing w:val="-11"/>
        </w:rPr>
        <w:t xml:space="preserve"> </w:t>
      </w:r>
      <w:r>
        <w:t>a</w:t>
      </w:r>
      <w:r>
        <w:rPr>
          <w:spacing w:val="-11"/>
        </w:rPr>
        <w:t xml:space="preserve"> </w:t>
      </w:r>
      <w:r>
        <w:t>global</w:t>
      </w:r>
      <w:r>
        <w:rPr>
          <w:spacing w:val="-11"/>
        </w:rPr>
        <w:t xml:space="preserve"> </w:t>
      </w:r>
      <w:r>
        <w:t>topology</w:t>
      </w:r>
      <w:r>
        <w:rPr>
          <w:spacing w:val="-11"/>
        </w:rPr>
        <w:t xml:space="preserve"> </w:t>
      </w:r>
      <w:r>
        <w:t>optimization,</w:t>
      </w:r>
      <w:r>
        <w:rPr>
          <w:spacing w:val="-10"/>
        </w:rPr>
        <w:t xml:space="preserve"> </w:t>
      </w:r>
      <w:r>
        <w:t>which</w:t>
      </w:r>
      <w:r>
        <w:rPr>
          <w:spacing w:val="-11"/>
        </w:rPr>
        <w:t xml:space="preserve"> </w:t>
      </w:r>
      <w:r>
        <w:t>generates</w:t>
      </w:r>
      <w:r>
        <w:rPr>
          <w:spacing w:val="-11"/>
        </w:rPr>
        <w:t xml:space="preserve"> </w:t>
      </w:r>
      <w:r>
        <w:t>the</w:t>
      </w:r>
      <w:r>
        <w:rPr>
          <w:spacing w:val="-11"/>
        </w:rPr>
        <w:t xml:space="preserve"> </w:t>
      </w:r>
      <w:r>
        <w:t>strongest</w:t>
      </w:r>
      <w:r>
        <w:rPr>
          <w:spacing w:val="-11"/>
        </w:rPr>
        <w:t xml:space="preserve"> </w:t>
      </w:r>
      <w:r>
        <w:t>possible</w:t>
      </w:r>
      <w:r>
        <w:rPr>
          <w:spacing w:val="-11"/>
        </w:rPr>
        <w:t xml:space="preserve"> </w:t>
      </w:r>
      <w:r>
        <w:t>design</w:t>
      </w:r>
      <w:r>
        <w:rPr>
          <w:spacing w:val="-11"/>
        </w:rPr>
        <w:t xml:space="preserve"> </w:t>
      </w:r>
      <w:r>
        <w:t>given</w:t>
      </w:r>
      <w:r>
        <w:rPr>
          <w:spacing w:val="-11"/>
        </w:rPr>
        <w:t xml:space="preserve"> </w:t>
      </w:r>
      <w:r>
        <w:t>all</w:t>
      </w:r>
      <w:r>
        <w:rPr>
          <w:spacing w:val="-11"/>
        </w:rPr>
        <w:t xml:space="preserve"> </w:t>
      </w:r>
      <w:r>
        <w:t>the specified</w:t>
      </w:r>
      <w:r>
        <w:rPr>
          <w:spacing w:val="-13"/>
        </w:rPr>
        <w:t xml:space="preserve"> </w:t>
      </w:r>
      <w:r>
        <w:t>constraints.</w:t>
      </w:r>
      <w:proofErr w:type="gramEnd"/>
      <w:r>
        <w:rPr>
          <w:spacing w:val="5"/>
        </w:rPr>
        <w:t xml:space="preserve"> </w:t>
      </w:r>
      <w:r>
        <w:t>In</w:t>
      </w:r>
      <w:r>
        <w:rPr>
          <w:spacing w:val="-13"/>
        </w:rPr>
        <w:t xml:space="preserve"> </w:t>
      </w:r>
      <w:r>
        <w:t>short,</w:t>
      </w:r>
      <w:r>
        <w:rPr>
          <w:spacing w:val="-12"/>
        </w:rPr>
        <w:t xml:space="preserve"> </w:t>
      </w:r>
      <w:r>
        <w:t>given</w:t>
      </w:r>
      <w:r>
        <w:rPr>
          <w:spacing w:val="-13"/>
        </w:rPr>
        <w:t xml:space="preserve"> </w:t>
      </w:r>
      <w:r>
        <w:t>a</w:t>
      </w:r>
      <w:r>
        <w:rPr>
          <w:spacing w:val="-13"/>
        </w:rPr>
        <w:t xml:space="preserve"> </w:t>
      </w:r>
      <w:r>
        <w:t>design</w:t>
      </w:r>
      <w:r>
        <w:rPr>
          <w:spacing w:val="-13"/>
        </w:rPr>
        <w:t xml:space="preserve"> </w:t>
      </w:r>
      <w:r>
        <w:t>domain</w:t>
      </w:r>
      <w:r>
        <w:rPr>
          <w:spacing w:val="-13"/>
        </w:rPr>
        <w:t xml:space="preserve"> </w:t>
      </w:r>
      <w:r>
        <w:t>(e.g.,</w:t>
      </w:r>
      <w:r>
        <w:rPr>
          <w:spacing w:val="-12"/>
        </w:rPr>
        <w:t xml:space="preserve"> </w:t>
      </w:r>
      <w:r>
        <w:t>the</w:t>
      </w:r>
      <w:r>
        <w:rPr>
          <w:spacing w:val="-13"/>
        </w:rPr>
        <w:t xml:space="preserve"> </w:t>
      </w:r>
      <w:r>
        <w:t>bounding</w:t>
      </w:r>
      <w:r>
        <w:rPr>
          <w:spacing w:val="-13"/>
        </w:rPr>
        <w:t xml:space="preserve"> </w:t>
      </w:r>
      <w:r>
        <w:t>volume</w:t>
      </w:r>
      <w:r>
        <w:rPr>
          <w:spacing w:val="-13"/>
        </w:rPr>
        <w:t xml:space="preserve"> </w:t>
      </w:r>
      <w:r>
        <w:t>of</w:t>
      </w:r>
      <w:r>
        <w:rPr>
          <w:spacing w:val="-13"/>
        </w:rPr>
        <w:t xml:space="preserve"> </w:t>
      </w:r>
      <w:r>
        <w:t>a</w:t>
      </w:r>
      <w:r>
        <w:rPr>
          <w:spacing w:val="-13"/>
        </w:rPr>
        <w:t xml:space="preserve"> </w:t>
      </w:r>
      <w:r>
        <w:t xml:space="preserve">bookshelf), the functional requirements (loads, margins and boundaries) and the available amount of mate- </w:t>
      </w:r>
      <w:proofErr w:type="spellStart"/>
      <w:r>
        <w:t>rial</w:t>
      </w:r>
      <w:proofErr w:type="spellEnd"/>
      <w:r>
        <w:t>, topology optimization comes up with a structure within the design domain that yields the least</w:t>
      </w:r>
      <w:r>
        <w:rPr>
          <w:spacing w:val="-6"/>
        </w:rPr>
        <w:t xml:space="preserve"> </w:t>
      </w:r>
      <w:r>
        <w:t>compliance</w:t>
      </w:r>
      <w:r>
        <w:rPr>
          <w:spacing w:val="-6"/>
        </w:rPr>
        <w:t xml:space="preserve"> </w:t>
      </w:r>
      <w:r>
        <w:t>(i.e.,</w:t>
      </w:r>
      <w:r>
        <w:rPr>
          <w:spacing w:val="-5"/>
        </w:rPr>
        <w:t xml:space="preserve"> </w:t>
      </w:r>
      <w:r>
        <w:t>can</w:t>
      </w:r>
      <w:r>
        <w:rPr>
          <w:spacing w:val="-6"/>
        </w:rPr>
        <w:t xml:space="preserve"> </w:t>
      </w:r>
      <w:r>
        <w:t>best</w:t>
      </w:r>
      <w:r>
        <w:rPr>
          <w:spacing w:val="-6"/>
        </w:rPr>
        <w:t xml:space="preserve"> </w:t>
      </w:r>
      <w:r>
        <w:t>sustain</w:t>
      </w:r>
      <w:r>
        <w:rPr>
          <w:spacing w:val="-6"/>
        </w:rPr>
        <w:t xml:space="preserve"> </w:t>
      </w:r>
      <w:r>
        <w:t>the</w:t>
      </w:r>
      <w:r>
        <w:rPr>
          <w:spacing w:val="-6"/>
        </w:rPr>
        <w:t xml:space="preserve"> </w:t>
      </w:r>
      <w:r>
        <w:t>loads</w:t>
      </w:r>
      <w:r>
        <w:rPr>
          <w:spacing w:val="-6"/>
        </w:rPr>
        <w:t xml:space="preserve"> </w:t>
      </w:r>
      <w:r>
        <w:t>with</w:t>
      </w:r>
      <w:r>
        <w:rPr>
          <w:spacing w:val="-6"/>
        </w:rPr>
        <w:t xml:space="preserve"> </w:t>
      </w:r>
      <w:r>
        <w:t>the</w:t>
      </w:r>
      <w:r>
        <w:rPr>
          <w:spacing w:val="-6"/>
        </w:rPr>
        <w:t xml:space="preserve"> </w:t>
      </w:r>
      <w:r>
        <w:t>least</w:t>
      </w:r>
      <w:r>
        <w:rPr>
          <w:spacing w:val="-6"/>
        </w:rPr>
        <w:t xml:space="preserve"> </w:t>
      </w:r>
      <w:r>
        <w:t>amount</w:t>
      </w:r>
      <w:r>
        <w:rPr>
          <w:spacing w:val="-6"/>
        </w:rPr>
        <w:t xml:space="preserve"> </w:t>
      </w:r>
      <w:r>
        <w:t>of</w:t>
      </w:r>
      <w:r>
        <w:rPr>
          <w:spacing w:val="-6"/>
        </w:rPr>
        <w:t xml:space="preserve"> </w:t>
      </w:r>
      <w:r>
        <w:t>deformation).</w:t>
      </w:r>
      <w:r>
        <w:rPr>
          <w:spacing w:val="10"/>
        </w:rPr>
        <w:t xml:space="preserve"> </w:t>
      </w:r>
      <w:r>
        <w:t>Through the</w:t>
      </w:r>
      <w:r>
        <w:rPr>
          <w:spacing w:val="-6"/>
        </w:rPr>
        <w:t xml:space="preserve"> </w:t>
      </w:r>
      <w:r>
        <w:t>optimization</w:t>
      </w:r>
      <w:r>
        <w:rPr>
          <w:spacing w:val="-6"/>
        </w:rPr>
        <w:t xml:space="preserve"> </w:t>
      </w:r>
      <w:r>
        <w:t>process,</w:t>
      </w:r>
      <w:r>
        <w:rPr>
          <w:spacing w:val="-6"/>
        </w:rPr>
        <w:t xml:space="preserve"> </w:t>
      </w:r>
      <w:r>
        <w:t>a</w:t>
      </w:r>
      <w:r>
        <w:rPr>
          <w:spacing w:val="-6"/>
        </w:rPr>
        <w:t xml:space="preserve"> </w:t>
      </w:r>
      <w:r>
        <w:t>design</w:t>
      </w:r>
      <w:r>
        <w:rPr>
          <w:spacing w:val="-6"/>
        </w:rPr>
        <w:t xml:space="preserve"> </w:t>
      </w:r>
      <w:r>
        <w:t>is</w:t>
      </w:r>
      <w:r>
        <w:rPr>
          <w:spacing w:val="-6"/>
        </w:rPr>
        <w:t xml:space="preserve"> </w:t>
      </w:r>
      <w:r>
        <w:t>achieved</w:t>
      </w:r>
      <w:r>
        <w:rPr>
          <w:spacing w:val="-6"/>
        </w:rPr>
        <w:t xml:space="preserve"> </w:t>
      </w:r>
      <w:r>
        <w:t>by</w:t>
      </w:r>
      <w:r>
        <w:rPr>
          <w:spacing w:val="-6"/>
        </w:rPr>
        <w:t xml:space="preserve"> </w:t>
      </w:r>
      <w:r>
        <w:t>selectively</w:t>
      </w:r>
      <w:r>
        <w:rPr>
          <w:spacing w:val="-6"/>
        </w:rPr>
        <w:t xml:space="preserve"> </w:t>
      </w:r>
      <w:r>
        <w:t>removing</w:t>
      </w:r>
      <w:r>
        <w:rPr>
          <w:spacing w:val="-6"/>
        </w:rPr>
        <w:t xml:space="preserve"> </w:t>
      </w:r>
      <w:r>
        <w:t>elements</w:t>
      </w:r>
      <w:r>
        <w:rPr>
          <w:spacing w:val="-6"/>
        </w:rPr>
        <w:t xml:space="preserve"> </w:t>
      </w:r>
      <w:r>
        <w:t>from</w:t>
      </w:r>
      <w:r>
        <w:rPr>
          <w:spacing w:val="-6"/>
        </w:rPr>
        <w:t xml:space="preserve"> </w:t>
      </w:r>
      <w:r>
        <w:t>the</w:t>
      </w:r>
      <w:r>
        <w:rPr>
          <w:spacing w:val="-6"/>
        </w:rPr>
        <w:t xml:space="preserve"> </w:t>
      </w:r>
      <w:r>
        <w:t xml:space="preserve">design domain. Based on the summary by Sigmund </w:t>
      </w:r>
      <w:hyperlink w:anchor="_bookmark198" w:history="1">
        <w:r>
          <w:t>[57],</w:t>
        </w:r>
      </w:hyperlink>
      <w:r>
        <w:t xml:space="preserve"> the process can be formalized as</w:t>
      </w:r>
      <w:r>
        <w:rPr>
          <w:spacing w:val="-34"/>
        </w:rPr>
        <w:t xml:space="preserve"> </w:t>
      </w:r>
      <w:r>
        <w:t>follows:</w:t>
      </w:r>
    </w:p>
    <w:p w:rsidR="00F45610" w:rsidRDefault="00F45610">
      <w:pPr>
        <w:pStyle w:val="BodyText"/>
        <w:spacing w:before="8"/>
        <w:rPr>
          <w:sz w:val="13"/>
        </w:rPr>
      </w:pPr>
    </w:p>
    <w:p w:rsidR="00F45610" w:rsidRDefault="008D4F3A">
      <w:pPr>
        <w:spacing w:before="69" w:line="89" w:lineRule="exact"/>
        <w:ind w:left="1067"/>
        <w:jc w:val="center"/>
        <w:rPr>
          <w:rFonts w:ascii="Arial"/>
          <w:i/>
          <w:sz w:val="16"/>
        </w:rPr>
      </w:pPr>
      <w:r>
        <w:rPr>
          <w:rFonts w:ascii="Arial"/>
          <w:i/>
          <w:w w:val="116"/>
          <w:sz w:val="16"/>
        </w:rPr>
        <w:t>N</w:t>
      </w:r>
    </w:p>
    <w:p w:rsidR="00F45610" w:rsidRDefault="008D4F3A">
      <w:pPr>
        <w:tabs>
          <w:tab w:val="left" w:pos="8831"/>
        </w:tabs>
        <w:spacing w:line="300" w:lineRule="exact"/>
        <w:ind w:left="2670"/>
        <w:rPr>
          <w:sz w:val="24"/>
        </w:rPr>
      </w:pPr>
      <w:proofErr w:type="gramStart"/>
      <w:r>
        <w:rPr>
          <w:rFonts w:ascii="Arial"/>
          <w:w w:val="110"/>
          <w:sz w:val="24"/>
        </w:rPr>
        <w:t>min :</w:t>
      </w:r>
      <w:proofErr w:type="gramEnd"/>
      <w:r>
        <w:rPr>
          <w:rFonts w:ascii="Arial"/>
          <w:w w:val="110"/>
          <w:sz w:val="24"/>
        </w:rPr>
        <w:t xml:space="preserve"> </w:t>
      </w:r>
      <w:r>
        <w:rPr>
          <w:rFonts w:ascii="Arial"/>
          <w:i/>
          <w:w w:val="110"/>
          <w:sz w:val="24"/>
        </w:rPr>
        <w:t>c</w:t>
      </w:r>
      <w:r>
        <w:rPr>
          <w:rFonts w:ascii="Arial"/>
          <w:w w:val="110"/>
          <w:sz w:val="24"/>
        </w:rPr>
        <w:t>(</w:t>
      </w:r>
      <w:r>
        <w:rPr>
          <w:b/>
          <w:w w:val="110"/>
          <w:sz w:val="24"/>
        </w:rPr>
        <w:t>x</w:t>
      </w:r>
      <w:r>
        <w:rPr>
          <w:rFonts w:ascii="Arial"/>
          <w:w w:val="110"/>
          <w:sz w:val="24"/>
        </w:rPr>
        <w:t xml:space="preserve">) = </w:t>
      </w:r>
      <w:r>
        <w:rPr>
          <w:b/>
          <w:w w:val="110"/>
          <w:sz w:val="24"/>
        </w:rPr>
        <w:t>U</w:t>
      </w:r>
      <w:r>
        <w:rPr>
          <w:rFonts w:ascii="Arial"/>
          <w:i/>
          <w:w w:val="110"/>
          <w:position w:val="10"/>
          <w:sz w:val="16"/>
        </w:rPr>
        <w:t xml:space="preserve">T </w:t>
      </w:r>
      <w:r>
        <w:rPr>
          <w:b/>
          <w:w w:val="110"/>
          <w:sz w:val="24"/>
        </w:rPr>
        <w:t xml:space="preserve">KU </w:t>
      </w:r>
      <w:r>
        <w:rPr>
          <w:rFonts w:ascii="Arial"/>
          <w:w w:val="110"/>
          <w:sz w:val="24"/>
        </w:rPr>
        <w:t>=</w:t>
      </w:r>
      <w:r>
        <w:rPr>
          <w:rFonts w:ascii="Arial"/>
          <w:spacing w:val="-2"/>
          <w:w w:val="110"/>
          <w:sz w:val="24"/>
        </w:rPr>
        <w:t xml:space="preserve"> </w:t>
      </w:r>
      <w:r>
        <w:rPr>
          <w:rFonts w:ascii="Arial"/>
          <w:w w:val="110"/>
          <w:position w:val="23"/>
          <w:sz w:val="24"/>
        </w:rPr>
        <w:t>...</w:t>
      </w:r>
      <w:r>
        <w:rPr>
          <w:rFonts w:ascii="Arial"/>
          <w:w w:val="110"/>
          <w:sz w:val="24"/>
        </w:rPr>
        <w:t>(</w:t>
      </w:r>
      <w:r>
        <w:rPr>
          <w:rFonts w:ascii="Arial"/>
          <w:i/>
          <w:w w:val="110"/>
          <w:sz w:val="24"/>
        </w:rPr>
        <w:t>x</w:t>
      </w:r>
      <w:r>
        <w:rPr>
          <w:rFonts w:ascii="Arial"/>
          <w:i/>
          <w:w w:val="110"/>
          <w:position w:val="-3"/>
          <w:sz w:val="16"/>
        </w:rPr>
        <w:t>e</w:t>
      </w:r>
      <w:r>
        <w:rPr>
          <w:rFonts w:ascii="Arial"/>
          <w:w w:val="110"/>
          <w:sz w:val="24"/>
        </w:rPr>
        <w:t>)</w:t>
      </w:r>
      <w:r>
        <w:rPr>
          <w:rFonts w:ascii="Arial"/>
          <w:i/>
          <w:w w:val="110"/>
          <w:position w:val="10"/>
          <w:sz w:val="16"/>
        </w:rPr>
        <w:t>p</w:t>
      </w:r>
      <w:r>
        <w:rPr>
          <w:b/>
          <w:w w:val="110"/>
          <w:sz w:val="24"/>
        </w:rPr>
        <w:t>u</w:t>
      </w:r>
      <w:r>
        <w:rPr>
          <w:rFonts w:ascii="Arial"/>
          <w:i/>
          <w:w w:val="110"/>
          <w:position w:val="10"/>
          <w:sz w:val="16"/>
        </w:rPr>
        <w:t>T</w:t>
      </w:r>
      <w:r>
        <w:rPr>
          <w:rFonts w:ascii="Arial"/>
          <w:i/>
          <w:spacing w:val="-12"/>
          <w:w w:val="110"/>
          <w:position w:val="10"/>
          <w:sz w:val="16"/>
        </w:rPr>
        <w:t xml:space="preserve"> </w:t>
      </w:r>
      <w:r>
        <w:rPr>
          <w:b/>
          <w:spacing w:val="4"/>
          <w:w w:val="110"/>
          <w:sz w:val="24"/>
        </w:rPr>
        <w:t>k</w:t>
      </w:r>
      <w:r>
        <w:rPr>
          <w:rFonts w:ascii="Arial"/>
          <w:i/>
          <w:spacing w:val="4"/>
          <w:w w:val="110"/>
          <w:position w:val="-3"/>
          <w:sz w:val="16"/>
        </w:rPr>
        <w:t>e</w:t>
      </w:r>
      <w:r>
        <w:rPr>
          <w:b/>
          <w:spacing w:val="4"/>
          <w:w w:val="110"/>
          <w:sz w:val="24"/>
        </w:rPr>
        <w:t>u</w:t>
      </w:r>
      <w:r>
        <w:rPr>
          <w:rFonts w:ascii="Arial"/>
          <w:i/>
          <w:spacing w:val="4"/>
          <w:w w:val="110"/>
          <w:position w:val="-3"/>
          <w:sz w:val="16"/>
        </w:rPr>
        <w:t>e</w:t>
      </w:r>
      <w:r>
        <w:rPr>
          <w:rFonts w:ascii="Arial"/>
          <w:i/>
          <w:spacing w:val="4"/>
          <w:w w:val="110"/>
          <w:sz w:val="24"/>
        </w:rPr>
        <w:t>,</w:t>
      </w:r>
      <w:r>
        <w:rPr>
          <w:rFonts w:ascii="Arial"/>
          <w:i/>
          <w:spacing w:val="4"/>
          <w:w w:val="110"/>
          <w:sz w:val="24"/>
        </w:rPr>
        <w:tab/>
      </w:r>
      <w:r>
        <w:rPr>
          <w:w w:val="110"/>
          <w:sz w:val="24"/>
        </w:rPr>
        <w:t>(5.4)</w:t>
      </w:r>
    </w:p>
    <w:p w:rsidR="00F45610" w:rsidRDefault="00F45610">
      <w:pPr>
        <w:spacing w:line="300" w:lineRule="exact"/>
        <w:rPr>
          <w:sz w:val="24"/>
        </w:rPr>
        <w:sectPr w:rsidR="00F45610">
          <w:headerReference w:type="default" r:id="rId131"/>
          <w:footerReference w:type="default" r:id="rId132"/>
          <w:pgSz w:w="12240" w:h="15840"/>
          <w:pgMar w:top="1120" w:right="1420" w:bottom="280" w:left="1420" w:header="595" w:footer="0" w:gutter="0"/>
          <w:cols w:space="720"/>
        </w:sectPr>
      </w:pPr>
    </w:p>
    <w:p w:rsidR="00F45610" w:rsidRDefault="008D4F3A">
      <w:pPr>
        <w:spacing w:before="54"/>
        <w:jc w:val="right"/>
        <w:rPr>
          <w:rFonts w:ascii="Arial"/>
          <w:i/>
          <w:sz w:val="16"/>
        </w:rPr>
      </w:pPr>
      <w:proofErr w:type="gramStart"/>
      <w:r>
        <w:rPr>
          <w:rFonts w:ascii="Arial"/>
          <w:i/>
          <w:w w:val="119"/>
          <w:sz w:val="16"/>
        </w:rPr>
        <w:lastRenderedPageBreak/>
        <w:t>x</w:t>
      </w:r>
      <w:proofErr w:type="gramEnd"/>
    </w:p>
    <w:p w:rsidR="00F45610" w:rsidRDefault="00F45610">
      <w:pPr>
        <w:pStyle w:val="BodyText"/>
        <w:spacing w:before="3"/>
        <w:rPr>
          <w:rFonts w:ascii="Arial"/>
          <w:i/>
          <w:sz w:val="18"/>
        </w:rPr>
      </w:pPr>
    </w:p>
    <w:p w:rsidR="00F45610" w:rsidRDefault="008D4F3A">
      <w:pPr>
        <w:pStyle w:val="BodyText"/>
        <w:spacing w:before="1"/>
        <w:ind w:left="461"/>
      </w:pPr>
      <w:proofErr w:type="gramStart"/>
      <w:r>
        <w:t>subject</w:t>
      </w:r>
      <w:proofErr w:type="gramEnd"/>
      <w:r>
        <w:t xml:space="preserve"> to</w:t>
      </w:r>
    </w:p>
    <w:p w:rsidR="00F45610" w:rsidRDefault="008D4F3A">
      <w:pPr>
        <w:spacing w:line="153" w:lineRule="exact"/>
        <w:ind w:left="1429"/>
        <w:rPr>
          <w:rFonts w:ascii="Arial"/>
          <w:i/>
          <w:sz w:val="16"/>
        </w:rPr>
      </w:pPr>
      <w:r>
        <w:br w:type="column"/>
      </w:r>
      <w:proofErr w:type="gramStart"/>
      <w:r>
        <w:rPr>
          <w:rFonts w:ascii="Arial"/>
          <w:i/>
          <w:sz w:val="16"/>
        </w:rPr>
        <w:lastRenderedPageBreak/>
        <w:t>e</w:t>
      </w:r>
      <w:proofErr w:type="gramEnd"/>
    </w:p>
    <w:p w:rsidR="00F45610" w:rsidRDefault="008D4F3A">
      <w:pPr>
        <w:spacing w:before="32"/>
        <w:ind w:left="461"/>
        <w:rPr>
          <w:rFonts w:ascii="Arial"/>
          <w:sz w:val="16"/>
        </w:rPr>
      </w:pPr>
      <w:r>
        <w:rPr>
          <w:rFonts w:ascii="Arial"/>
          <w:i/>
          <w:w w:val="110"/>
          <w:sz w:val="16"/>
        </w:rPr>
        <w:t>e</w:t>
      </w:r>
      <w:r>
        <w:rPr>
          <w:rFonts w:ascii="Arial"/>
          <w:w w:val="110"/>
          <w:sz w:val="16"/>
        </w:rPr>
        <w:t>=1</w:t>
      </w:r>
    </w:p>
    <w:p w:rsidR="00F45610" w:rsidRDefault="00F45610">
      <w:pPr>
        <w:rPr>
          <w:rFonts w:ascii="Arial"/>
          <w:sz w:val="16"/>
        </w:rPr>
        <w:sectPr w:rsidR="00F45610">
          <w:type w:val="continuous"/>
          <w:pgSz w:w="12240" w:h="15840"/>
          <w:pgMar w:top="1120" w:right="1420" w:bottom="280" w:left="1420" w:header="720" w:footer="720" w:gutter="0"/>
          <w:cols w:num="2" w:space="720" w:equalWidth="0">
            <w:col w:w="2914" w:space="1720"/>
            <w:col w:w="4766"/>
          </w:cols>
        </w:sectPr>
      </w:pPr>
    </w:p>
    <w:p w:rsidR="00F45610" w:rsidRDefault="00F45610">
      <w:pPr>
        <w:pStyle w:val="BodyText"/>
        <w:rPr>
          <w:rFonts w:ascii="Arial"/>
          <w:sz w:val="20"/>
        </w:rPr>
      </w:pPr>
    </w:p>
    <w:p w:rsidR="00F45610" w:rsidRDefault="00F45610">
      <w:pPr>
        <w:pStyle w:val="BodyText"/>
        <w:spacing w:before="2"/>
        <w:rPr>
          <w:rFonts w:ascii="Arial"/>
          <w:sz w:val="19"/>
        </w:rPr>
      </w:pPr>
    </w:p>
    <w:p w:rsidR="00F45610" w:rsidRDefault="000E256A">
      <w:pPr>
        <w:spacing w:line="219" w:lineRule="exact"/>
        <w:ind w:left="3305" w:right="3762"/>
        <w:jc w:val="center"/>
        <w:rPr>
          <w:rFonts w:ascii="Arial"/>
          <w:sz w:val="24"/>
        </w:rPr>
      </w:pPr>
      <w:r>
        <w:rPr>
          <w:noProof/>
        </w:rPr>
        <mc:AlternateContent>
          <mc:Choice Requires="wps">
            <w:drawing>
              <wp:anchor distT="0" distB="0" distL="114300" distR="114300" simplePos="0" relativeHeight="2368" behindDoc="0" locked="0" layoutInCell="1" allowOverlap="1">
                <wp:simplePos x="0" y="0"/>
                <wp:positionH relativeFrom="page">
                  <wp:posOffset>4120515</wp:posOffset>
                </wp:positionH>
                <wp:positionV relativeFrom="paragraph">
                  <wp:posOffset>132080</wp:posOffset>
                </wp:positionV>
                <wp:extent cx="73660" cy="152400"/>
                <wp:effectExtent l="0" t="0" r="0" b="1270"/>
                <wp:wrapNone/>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spacing w:line="230" w:lineRule="exact"/>
                              <w:rPr>
                                <w:rFonts w:ascii="Arial"/>
                                <w:i/>
                                <w:sz w:val="24"/>
                              </w:rPr>
                            </w:pPr>
                            <w:proofErr w:type="gramStart"/>
                            <w:r>
                              <w:rPr>
                                <w:rFonts w:ascii="Arial"/>
                                <w:i/>
                                <w:w w:val="172"/>
                                <w:sz w:val="24"/>
                              </w:rPr>
                              <w:t>f</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71" type="#_x0000_t202" style="position:absolute;left:0;text-align:left;margin-left:324.45pt;margin-top:10.4pt;width:5.8pt;height:12pt;z-index: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" filled="f" stroked="f">
                <v:textbox inset="0,0,0,0">
                  <w:txbxContent>
                    <w:p w:rsidR="008D4F3A" w:rsidRDefault="008D4F3A">
                      <w:pPr>
                        <w:spacing w:line="230" w:lineRule="exact"/>
                        <w:rPr>
                          <w:rFonts w:ascii="Arial"/>
                          <w:i/>
                          <w:sz w:val="24"/>
                        </w:rPr>
                      </w:pPr>
                      <w:proofErr w:type="gramStart"/>
                      <w:r>
                        <w:rPr>
                          <w:rFonts w:ascii="Arial"/>
                          <w:i/>
                          <w:w w:val="172"/>
                          <w:sz w:val="24"/>
                        </w:rPr>
                        <w:t>f</w:t>
                      </w:r>
                      <w:proofErr w:type="gramEnd"/>
                    </w:p>
                  </w:txbxContent>
                </v:textbox>
                <w10:wrap anchorx="page"/>
              </v:shape>
            </w:pict>
          </mc:Fallback>
        </mc:AlternateContent>
      </w:r>
      <w:r w:rsidR="008D4F3A">
        <w:rPr>
          <w:rFonts w:ascii="Arial"/>
          <w:i/>
          <w:w w:val="105"/>
          <w:sz w:val="24"/>
        </w:rPr>
        <w:t xml:space="preserve">V </w:t>
      </w:r>
      <w:r w:rsidR="008D4F3A">
        <w:rPr>
          <w:rFonts w:ascii="Arial"/>
          <w:w w:val="105"/>
          <w:sz w:val="24"/>
        </w:rPr>
        <w:t>(</w:t>
      </w:r>
      <w:r w:rsidR="008D4F3A">
        <w:rPr>
          <w:b/>
          <w:w w:val="105"/>
          <w:sz w:val="24"/>
        </w:rPr>
        <w:t>x</w:t>
      </w:r>
      <w:r w:rsidR="008D4F3A">
        <w:rPr>
          <w:rFonts w:ascii="Arial"/>
          <w:w w:val="105"/>
          <w:sz w:val="24"/>
        </w:rPr>
        <w:t>)</w:t>
      </w:r>
    </w:p>
    <w:p w:rsidR="00F45610" w:rsidRDefault="000E256A">
      <w:pPr>
        <w:tabs>
          <w:tab w:val="left" w:pos="462"/>
        </w:tabs>
        <w:spacing w:line="401" w:lineRule="exact"/>
        <w:ind w:right="40"/>
        <w:jc w:val="center"/>
        <w:rPr>
          <w:rFonts w:ascii="Arial" w:hAnsi="Arial"/>
          <w:i/>
          <w:sz w:val="24"/>
        </w:rPr>
      </w:pPr>
      <w:r>
        <w:rPr>
          <w:noProof/>
        </w:rPr>
        <mc:AlternateContent>
          <mc:Choice Requires="wps">
            <w:drawing>
              <wp:anchor distT="0" distB="0" distL="114300" distR="114300" simplePos="0" relativeHeight="503241704" behindDoc="1" locked="0" layoutInCell="1" allowOverlap="1">
                <wp:simplePos x="0" y="0"/>
                <wp:positionH relativeFrom="page">
                  <wp:posOffset>3577590</wp:posOffset>
                </wp:positionH>
                <wp:positionV relativeFrom="paragraph">
                  <wp:posOffset>68580</wp:posOffset>
                </wp:positionV>
                <wp:extent cx="325120" cy="0"/>
                <wp:effectExtent l="5715" t="11430" r="12065" b="7620"/>
                <wp:wrapNone/>
                <wp:docPr id="6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 cy="0"/>
                        </a:xfrm>
                        <a:prstGeom prst="line">
                          <a:avLst/>
                        </a:prstGeom>
                        <a:noFill/>
                        <a:ln w="607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74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7pt,5.4pt" to="307.3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" strokeweight=".16864mm">
                <w10:wrap anchorx="page"/>
              </v:line>
            </w:pict>
          </mc:Fallback>
        </mc:AlternateContent>
      </w:r>
      <w:r w:rsidR="008D4F3A">
        <w:rPr>
          <w:rFonts w:ascii="Arial" w:hAnsi="Arial"/>
          <w:i/>
          <w:w w:val="110"/>
          <w:position w:val="-15"/>
          <w:sz w:val="24"/>
        </w:rPr>
        <w:t>V</w:t>
      </w:r>
      <w:r w:rsidR="008D4F3A">
        <w:rPr>
          <w:rFonts w:ascii="Arial" w:hAnsi="Arial"/>
          <w:w w:val="110"/>
          <w:position w:val="-19"/>
          <w:sz w:val="16"/>
        </w:rPr>
        <w:t>0</w:t>
      </w:r>
      <w:r w:rsidR="008D4F3A">
        <w:rPr>
          <w:rFonts w:ascii="Arial" w:hAnsi="Arial"/>
          <w:w w:val="110"/>
          <w:position w:val="-19"/>
          <w:sz w:val="16"/>
        </w:rPr>
        <w:tab/>
      </w:r>
      <w:r w:rsidR="008D4F3A">
        <w:rPr>
          <w:rFonts w:ascii="Arial" w:hAnsi="Arial"/>
          <w:i/>
          <w:w w:val="120"/>
          <w:sz w:val="24"/>
        </w:rPr>
        <w:t>≤</w:t>
      </w:r>
    </w:p>
    <w:p w:rsidR="00F45610" w:rsidRDefault="008D4F3A">
      <w:pPr>
        <w:spacing w:before="22"/>
        <w:ind w:left="3762" w:right="3762"/>
        <w:jc w:val="center"/>
        <w:rPr>
          <w:b/>
          <w:sz w:val="24"/>
        </w:rPr>
      </w:pPr>
      <w:r>
        <w:rPr>
          <w:b/>
          <w:w w:val="120"/>
          <w:sz w:val="24"/>
        </w:rPr>
        <w:t xml:space="preserve">KU </w:t>
      </w:r>
      <w:r>
        <w:rPr>
          <w:rFonts w:ascii="Arial"/>
          <w:w w:val="120"/>
          <w:sz w:val="24"/>
        </w:rPr>
        <w:t xml:space="preserve">= </w:t>
      </w:r>
      <w:r>
        <w:rPr>
          <w:b/>
          <w:w w:val="120"/>
          <w:sz w:val="24"/>
        </w:rPr>
        <w:t>F</w:t>
      </w:r>
    </w:p>
    <w:p w:rsidR="00F45610" w:rsidRDefault="008D4F3A">
      <w:pPr>
        <w:spacing w:before="71"/>
        <w:ind w:left="3762" w:right="3762"/>
        <w:jc w:val="center"/>
        <w:rPr>
          <w:rFonts w:ascii="Arial" w:hAnsi="Arial"/>
          <w:sz w:val="24"/>
        </w:rPr>
      </w:pPr>
      <w:r>
        <w:rPr>
          <w:rFonts w:ascii="Arial" w:hAnsi="Arial"/>
          <w:w w:val="110"/>
          <w:sz w:val="24"/>
        </w:rPr>
        <w:t xml:space="preserve">0 </w:t>
      </w:r>
      <w:r>
        <w:rPr>
          <w:rFonts w:ascii="Arial" w:hAnsi="Arial"/>
          <w:i/>
          <w:w w:val="120"/>
          <w:sz w:val="24"/>
        </w:rPr>
        <w:t xml:space="preserve">&lt; </w:t>
      </w:r>
      <w:r>
        <w:rPr>
          <w:rFonts w:ascii="Arial" w:hAnsi="Arial"/>
          <w:i/>
          <w:w w:val="110"/>
          <w:sz w:val="24"/>
        </w:rPr>
        <w:t>x</w:t>
      </w:r>
      <w:r>
        <w:rPr>
          <w:rFonts w:ascii="Arial" w:hAnsi="Arial"/>
          <w:i/>
          <w:w w:val="110"/>
          <w:position w:val="-3"/>
          <w:sz w:val="16"/>
        </w:rPr>
        <w:t xml:space="preserve">min </w:t>
      </w:r>
      <w:r>
        <w:rPr>
          <w:rFonts w:ascii="Arial" w:hAnsi="Arial"/>
          <w:i/>
          <w:w w:val="120"/>
          <w:sz w:val="24"/>
        </w:rPr>
        <w:t xml:space="preserve">≤ </w:t>
      </w:r>
      <w:proofErr w:type="gramStart"/>
      <w:r>
        <w:rPr>
          <w:rFonts w:ascii="Arial" w:hAnsi="Arial"/>
          <w:i/>
          <w:w w:val="110"/>
          <w:sz w:val="24"/>
        </w:rPr>
        <w:t>x</w:t>
      </w:r>
      <w:r>
        <w:rPr>
          <w:rFonts w:ascii="Arial" w:hAnsi="Arial"/>
          <w:i/>
          <w:w w:val="110"/>
          <w:position w:val="-3"/>
          <w:sz w:val="16"/>
        </w:rPr>
        <w:t>e</w:t>
      </w:r>
      <w:proofErr w:type="gramEnd"/>
      <w:r>
        <w:rPr>
          <w:rFonts w:ascii="Arial" w:hAnsi="Arial"/>
          <w:i/>
          <w:w w:val="110"/>
          <w:position w:val="-3"/>
          <w:sz w:val="16"/>
        </w:rPr>
        <w:t xml:space="preserve"> </w:t>
      </w:r>
      <w:r>
        <w:rPr>
          <w:rFonts w:ascii="Arial" w:hAnsi="Arial"/>
          <w:i/>
          <w:w w:val="120"/>
          <w:sz w:val="24"/>
        </w:rPr>
        <w:t xml:space="preserve">≤ </w:t>
      </w:r>
      <w:r>
        <w:rPr>
          <w:rFonts w:ascii="Arial" w:hAnsi="Arial"/>
          <w:w w:val="110"/>
          <w:sz w:val="24"/>
        </w:rPr>
        <w:t>1</w:t>
      </w:r>
    </w:p>
    <w:p w:rsidR="00F45610" w:rsidRDefault="008D4F3A">
      <w:pPr>
        <w:pStyle w:val="BodyText"/>
        <w:spacing w:before="224" w:line="288" w:lineRule="exact"/>
        <w:ind w:left="109" w:right="107" w:firstLine="351"/>
        <w:jc w:val="both"/>
      </w:pPr>
      <w:r>
        <w:t xml:space="preserve">As with the FEA for analyzing displacement, </w:t>
      </w:r>
      <w:r>
        <w:rPr>
          <w:b/>
        </w:rPr>
        <w:t xml:space="preserve">U </w:t>
      </w:r>
      <w:r>
        <w:t xml:space="preserve">is the global displacement vector, </w:t>
      </w:r>
      <w:r>
        <w:rPr>
          <w:b/>
        </w:rPr>
        <w:t xml:space="preserve">F </w:t>
      </w:r>
      <w:r>
        <w:t>is the global</w:t>
      </w:r>
      <w:r>
        <w:rPr>
          <w:spacing w:val="-12"/>
        </w:rPr>
        <w:t xml:space="preserve"> </w:t>
      </w:r>
      <w:r>
        <w:t>force</w:t>
      </w:r>
      <w:r>
        <w:rPr>
          <w:spacing w:val="-12"/>
        </w:rPr>
        <w:t xml:space="preserve"> </w:t>
      </w:r>
      <w:r>
        <w:t>vector,</w:t>
      </w:r>
      <w:r>
        <w:rPr>
          <w:spacing w:val="-10"/>
        </w:rPr>
        <w:t xml:space="preserve"> </w:t>
      </w:r>
      <w:r>
        <w:t>and</w:t>
      </w:r>
      <w:r>
        <w:rPr>
          <w:spacing w:val="-12"/>
        </w:rPr>
        <w:t xml:space="preserve"> </w:t>
      </w:r>
      <w:r>
        <w:rPr>
          <w:b/>
        </w:rPr>
        <w:t>K</w:t>
      </w:r>
      <w:r>
        <w:rPr>
          <w:b/>
          <w:spacing w:val="-12"/>
        </w:rPr>
        <w:t xml:space="preserve"> </w:t>
      </w:r>
      <w:r>
        <w:t>is</w:t>
      </w:r>
      <w:r>
        <w:rPr>
          <w:spacing w:val="-12"/>
        </w:rPr>
        <w:t xml:space="preserve"> </w:t>
      </w:r>
      <w:r>
        <w:t>the</w:t>
      </w:r>
      <w:r>
        <w:rPr>
          <w:spacing w:val="-12"/>
        </w:rPr>
        <w:t xml:space="preserve"> </w:t>
      </w:r>
      <w:r>
        <w:t>global</w:t>
      </w:r>
      <w:r>
        <w:rPr>
          <w:spacing w:val="-12"/>
        </w:rPr>
        <w:t xml:space="preserve"> </w:t>
      </w:r>
      <w:r>
        <w:t>stiffness</w:t>
      </w:r>
      <w:r>
        <w:rPr>
          <w:spacing w:val="-12"/>
        </w:rPr>
        <w:t xml:space="preserve"> </w:t>
      </w:r>
      <w:r>
        <w:t>matrix.</w:t>
      </w:r>
      <w:r>
        <w:rPr>
          <w:spacing w:val="10"/>
        </w:rPr>
        <w:t xml:space="preserve"> </w:t>
      </w:r>
      <w:proofErr w:type="gramStart"/>
      <w:r>
        <w:rPr>
          <w:b/>
        </w:rPr>
        <w:t>u</w:t>
      </w:r>
      <w:r>
        <w:rPr>
          <w:rFonts w:ascii="Arial" w:hAnsi="Arial"/>
          <w:b/>
          <w:position w:val="-3"/>
          <w:sz w:val="16"/>
        </w:rPr>
        <w:t>e</w:t>
      </w:r>
      <w:proofErr w:type="gramEnd"/>
      <w:r>
        <w:rPr>
          <w:rFonts w:ascii="Arial" w:hAnsi="Arial"/>
          <w:b/>
          <w:spacing w:val="14"/>
          <w:position w:val="-3"/>
          <w:sz w:val="16"/>
        </w:rPr>
        <w:t xml:space="preserve"> </w:t>
      </w:r>
      <w:r>
        <w:t>and</w:t>
      </w:r>
      <w:r>
        <w:rPr>
          <w:spacing w:val="-12"/>
        </w:rPr>
        <w:t xml:space="preserve"> </w:t>
      </w:r>
      <w:r>
        <w:rPr>
          <w:b/>
        </w:rPr>
        <w:t>k</w:t>
      </w:r>
      <w:r>
        <w:rPr>
          <w:rFonts w:ascii="Arial" w:hAnsi="Arial"/>
          <w:b/>
          <w:position w:val="-3"/>
          <w:sz w:val="16"/>
        </w:rPr>
        <w:t>e</w:t>
      </w:r>
      <w:r>
        <w:rPr>
          <w:rFonts w:ascii="Arial" w:hAnsi="Arial"/>
          <w:b/>
          <w:spacing w:val="14"/>
          <w:position w:val="-3"/>
          <w:sz w:val="16"/>
        </w:rPr>
        <w:t xml:space="preserve"> </w:t>
      </w:r>
      <w:r>
        <w:t>are</w:t>
      </w:r>
      <w:r>
        <w:rPr>
          <w:spacing w:val="-12"/>
        </w:rPr>
        <w:t xml:space="preserve"> </w:t>
      </w:r>
      <w:r>
        <w:t>the</w:t>
      </w:r>
      <w:r>
        <w:rPr>
          <w:spacing w:val="-12"/>
        </w:rPr>
        <w:t xml:space="preserve"> </w:t>
      </w:r>
      <w:r>
        <w:t>displacement</w:t>
      </w:r>
      <w:r>
        <w:rPr>
          <w:spacing w:val="-12"/>
        </w:rPr>
        <w:t xml:space="preserve"> </w:t>
      </w:r>
      <w:r>
        <w:t>and</w:t>
      </w:r>
      <w:r>
        <w:rPr>
          <w:spacing w:val="-12"/>
        </w:rPr>
        <w:t xml:space="preserve"> </w:t>
      </w:r>
      <w:r>
        <w:t xml:space="preserve">force of element </w:t>
      </w:r>
      <w:r>
        <w:rPr>
          <w:rFonts w:ascii="Arial" w:hAnsi="Arial"/>
          <w:i/>
        </w:rPr>
        <w:t>e</w:t>
      </w:r>
      <w:r>
        <w:t xml:space="preserve">, respectively. </w:t>
      </w:r>
      <w:r>
        <w:rPr>
          <w:b/>
        </w:rPr>
        <w:t xml:space="preserve">x </w:t>
      </w:r>
      <w:r>
        <w:t xml:space="preserve">is the vector of design variables: for a design discretized into </w:t>
      </w:r>
      <w:r>
        <w:rPr>
          <w:rFonts w:ascii="Arial" w:hAnsi="Arial"/>
          <w:i/>
        </w:rPr>
        <w:t xml:space="preserve">N </w:t>
      </w:r>
      <w:r>
        <w:t>elements,</w:t>
      </w:r>
      <w:r>
        <w:rPr>
          <w:spacing w:val="-10"/>
        </w:rPr>
        <w:t xml:space="preserve"> </w:t>
      </w:r>
      <w:r>
        <w:rPr>
          <w:b/>
        </w:rPr>
        <w:t>x</w:t>
      </w:r>
      <w:r>
        <w:rPr>
          <w:b/>
          <w:spacing w:val="-12"/>
        </w:rPr>
        <w:t xml:space="preserve"> </w:t>
      </w:r>
      <w:r>
        <w:t>is</w:t>
      </w:r>
      <w:r>
        <w:rPr>
          <w:spacing w:val="-12"/>
        </w:rPr>
        <w:t xml:space="preserve"> </w:t>
      </w:r>
      <w:r>
        <w:t>an</w:t>
      </w:r>
      <w:r>
        <w:rPr>
          <w:spacing w:val="-12"/>
        </w:rPr>
        <w:t xml:space="preserve"> </w:t>
      </w:r>
      <w:r>
        <w:rPr>
          <w:rFonts w:ascii="Arial" w:hAnsi="Arial"/>
          <w:i/>
        </w:rPr>
        <w:t>N</w:t>
      </w:r>
      <w:r>
        <w:rPr>
          <w:rFonts w:ascii="Arial" w:hAnsi="Arial"/>
          <w:i/>
          <w:spacing w:val="-43"/>
        </w:rPr>
        <w:t xml:space="preserve"> </w:t>
      </w:r>
      <w:r>
        <w:t>-tuple</w:t>
      </w:r>
      <w:r>
        <w:rPr>
          <w:spacing w:val="-12"/>
        </w:rPr>
        <w:t xml:space="preserve"> </w:t>
      </w:r>
      <w:r>
        <w:t>vector</w:t>
      </w:r>
      <w:r>
        <w:rPr>
          <w:spacing w:val="-12"/>
        </w:rPr>
        <w:t xml:space="preserve"> </w:t>
      </w:r>
      <w:r>
        <w:t>with</w:t>
      </w:r>
      <w:r>
        <w:rPr>
          <w:spacing w:val="-12"/>
        </w:rPr>
        <w:t xml:space="preserve"> </w:t>
      </w:r>
      <w:r>
        <w:rPr>
          <w:rFonts w:ascii="Arial" w:hAnsi="Arial"/>
          <w:i/>
        </w:rPr>
        <w:t>x</w:t>
      </w:r>
      <w:r>
        <w:rPr>
          <w:rFonts w:ascii="Arial" w:hAnsi="Arial"/>
          <w:i/>
          <w:position w:val="-3"/>
          <w:sz w:val="16"/>
        </w:rPr>
        <w:t>e</w:t>
      </w:r>
      <w:r>
        <w:rPr>
          <w:rFonts w:ascii="Arial" w:hAnsi="Arial"/>
          <w:i/>
          <w:spacing w:val="13"/>
          <w:position w:val="-3"/>
          <w:sz w:val="16"/>
        </w:rPr>
        <w:t xml:space="preserve"> </w:t>
      </w:r>
      <w:r>
        <w:t>representing</w:t>
      </w:r>
      <w:r>
        <w:rPr>
          <w:spacing w:val="-12"/>
        </w:rPr>
        <w:t xml:space="preserve"> </w:t>
      </w:r>
      <w:r>
        <w:t>the</w:t>
      </w:r>
      <w:r>
        <w:rPr>
          <w:spacing w:val="-12"/>
        </w:rPr>
        <w:t xml:space="preserve"> </w:t>
      </w:r>
      <w:r>
        <w:t>density</w:t>
      </w:r>
      <w:r>
        <w:rPr>
          <w:spacing w:val="-12"/>
        </w:rPr>
        <w:t xml:space="preserve"> </w:t>
      </w:r>
      <w:r>
        <w:t>of</w:t>
      </w:r>
      <w:r>
        <w:rPr>
          <w:spacing w:val="-12"/>
        </w:rPr>
        <w:t xml:space="preserve"> </w:t>
      </w:r>
      <w:r>
        <w:t>element</w:t>
      </w:r>
      <w:r>
        <w:rPr>
          <w:spacing w:val="-12"/>
        </w:rPr>
        <w:t xml:space="preserve"> </w:t>
      </w:r>
      <w:r>
        <w:rPr>
          <w:rFonts w:ascii="Arial" w:hAnsi="Arial"/>
          <w:i/>
        </w:rPr>
        <w:t>e</w:t>
      </w:r>
      <w:r>
        <w:t>—the</w:t>
      </w:r>
      <w:r>
        <w:rPr>
          <w:spacing w:val="-12"/>
        </w:rPr>
        <w:t xml:space="preserve"> </w:t>
      </w:r>
      <w:r>
        <w:t>smaller</w:t>
      </w:r>
      <w:r>
        <w:rPr>
          <w:spacing w:val="-12"/>
        </w:rPr>
        <w:t xml:space="preserve"> </w:t>
      </w:r>
      <w:r>
        <w:t xml:space="preserve">value of density means the more likely this element will be removed; and vice versa. </w:t>
      </w:r>
      <w:r>
        <w:rPr>
          <w:rFonts w:ascii="Arial" w:hAnsi="Arial"/>
          <w:i/>
        </w:rPr>
        <w:t xml:space="preserve">V </w:t>
      </w:r>
      <w:r>
        <w:rPr>
          <w:rFonts w:ascii="Arial" w:hAnsi="Arial"/>
        </w:rPr>
        <w:t>(</w:t>
      </w:r>
      <w:r>
        <w:rPr>
          <w:b/>
        </w:rPr>
        <w:t>x</w:t>
      </w:r>
      <w:r>
        <w:rPr>
          <w:rFonts w:ascii="Arial" w:hAnsi="Arial"/>
        </w:rPr>
        <w:t>)</w:t>
      </w:r>
      <w:r>
        <w:rPr>
          <w:rFonts w:ascii="Arial" w:hAnsi="Arial"/>
          <w:i/>
        </w:rPr>
        <w:t>/V</w:t>
      </w:r>
      <w:r>
        <w:rPr>
          <w:rFonts w:ascii="Arial" w:hAnsi="Arial"/>
          <w:position w:val="-3"/>
          <w:sz w:val="16"/>
        </w:rPr>
        <w:t xml:space="preserve">0 </w:t>
      </w:r>
      <w:r>
        <w:rPr>
          <w:rFonts w:ascii="Arial" w:hAnsi="Arial"/>
          <w:i/>
          <w:w w:val="145"/>
        </w:rPr>
        <w:t xml:space="preserve">≤ f </w:t>
      </w:r>
      <w:r>
        <w:t>describes the constraint on the amount of</w:t>
      </w:r>
      <w:r>
        <w:rPr>
          <w:spacing w:val="-23"/>
        </w:rPr>
        <w:t xml:space="preserve"> </w:t>
      </w:r>
      <w:r>
        <w:t>material.</w:t>
      </w:r>
    </w:p>
    <w:p w:rsidR="00F45610" w:rsidRDefault="008D4F3A">
      <w:pPr>
        <w:pStyle w:val="BodyText"/>
        <w:spacing w:before="7" w:line="252" w:lineRule="auto"/>
        <w:ind w:left="110" w:right="107" w:firstLine="351"/>
        <w:jc w:val="both"/>
      </w:pPr>
      <w:r>
        <w:t>While</w:t>
      </w:r>
      <w:r>
        <w:rPr>
          <w:spacing w:val="-3"/>
        </w:rPr>
        <w:t xml:space="preserve"> </w:t>
      </w:r>
      <w:r>
        <w:t>this</w:t>
      </w:r>
      <w:r>
        <w:rPr>
          <w:spacing w:val="-3"/>
        </w:rPr>
        <w:t xml:space="preserve"> </w:t>
      </w:r>
      <w:r>
        <w:t>seems</w:t>
      </w:r>
      <w:r>
        <w:rPr>
          <w:spacing w:val="-3"/>
        </w:rPr>
        <w:t xml:space="preserve"> </w:t>
      </w:r>
      <w:r>
        <w:t>a</w:t>
      </w:r>
      <w:r>
        <w:rPr>
          <w:spacing w:val="-3"/>
        </w:rPr>
        <w:t xml:space="preserve"> </w:t>
      </w:r>
      <w:r>
        <w:t>nice</w:t>
      </w:r>
      <w:r>
        <w:rPr>
          <w:spacing w:val="-3"/>
        </w:rPr>
        <w:t xml:space="preserve"> </w:t>
      </w:r>
      <w:r>
        <w:t>‘shortcut’</w:t>
      </w:r>
      <w:r>
        <w:rPr>
          <w:spacing w:val="-3"/>
        </w:rPr>
        <w:t xml:space="preserve"> </w:t>
      </w:r>
      <w:r>
        <w:t>to</w:t>
      </w:r>
      <w:r>
        <w:rPr>
          <w:spacing w:val="-3"/>
        </w:rPr>
        <w:t xml:space="preserve"> </w:t>
      </w:r>
      <w:r>
        <w:t>jump</w:t>
      </w:r>
      <w:r>
        <w:rPr>
          <w:spacing w:val="-3"/>
        </w:rPr>
        <w:t xml:space="preserve"> </w:t>
      </w:r>
      <w:r>
        <w:t>from</w:t>
      </w:r>
      <w:r>
        <w:rPr>
          <w:spacing w:val="-3"/>
        </w:rPr>
        <w:t xml:space="preserve"> </w:t>
      </w:r>
      <w:r>
        <w:t>the</w:t>
      </w:r>
      <w:r>
        <w:rPr>
          <w:spacing w:val="-3"/>
        </w:rPr>
        <w:t xml:space="preserve"> </w:t>
      </w:r>
      <w:r>
        <w:t>initial</w:t>
      </w:r>
      <w:r>
        <w:rPr>
          <w:spacing w:val="-3"/>
        </w:rPr>
        <w:t xml:space="preserve"> </w:t>
      </w:r>
      <w:r>
        <w:t>design</w:t>
      </w:r>
      <w:r>
        <w:rPr>
          <w:spacing w:val="-3"/>
        </w:rPr>
        <w:t xml:space="preserve"> </w:t>
      </w:r>
      <w:r>
        <w:t>to</w:t>
      </w:r>
      <w:r>
        <w:rPr>
          <w:spacing w:val="-3"/>
        </w:rPr>
        <w:t xml:space="preserve"> </w:t>
      </w:r>
      <w:r>
        <w:t>a</w:t>
      </w:r>
      <w:r>
        <w:rPr>
          <w:spacing w:val="-3"/>
        </w:rPr>
        <w:t xml:space="preserve"> </w:t>
      </w:r>
      <w:r>
        <w:t>potentially</w:t>
      </w:r>
      <w:r>
        <w:rPr>
          <w:spacing w:val="-3"/>
        </w:rPr>
        <w:t xml:space="preserve"> </w:t>
      </w:r>
      <w:r>
        <w:t>more</w:t>
      </w:r>
      <w:r>
        <w:rPr>
          <w:spacing w:val="-3"/>
        </w:rPr>
        <w:t xml:space="preserve"> </w:t>
      </w:r>
      <w:proofErr w:type="spellStart"/>
      <w:r>
        <w:t>func</w:t>
      </w:r>
      <w:proofErr w:type="spellEnd"/>
      <w:r>
        <w:t xml:space="preserve">- </w:t>
      </w:r>
      <w:proofErr w:type="spellStart"/>
      <w:r>
        <w:t>tional</w:t>
      </w:r>
      <w:proofErr w:type="spellEnd"/>
      <w:r>
        <w:t xml:space="preserve"> one, it has its inherent limitations.  Foremost, the optimization process by nature is  </w:t>
      </w:r>
      <w:r>
        <w:rPr>
          <w:spacing w:val="29"/>
        </w:rPr>
        <w:t xml:space="preserve"> </w:t>
      </w:r>
      <w:r>
        <w:t>only</w:t>
      </w:r>
    </w:p>
    <w:p w:rsidR="00F45610" w:rsidRDefault="00F45610">
      <w:pPr>
        <w:pStyle w:val="BodyText"/>
        <w:spacing w:before="9"/>
        <w:rPr>
          <w:sz w:val="26"/>
        </w:rPr>
      </w:pPr>
    </w:p>
    <w:p w:rsidR="00F45610" w:rsidRDefault="008D4F3A">
      <w:pPr>
        <w:pStyle w:val="BodyText"/>
        <w:ind w:left="3762" w:right="3762"/>
        <w:jc w:val="center"/>
      </w:pPr>
      <w:r>
        <w:t>60</w:t>
      </w:r>
    </w:p>
    <w:p w:rsidR="00F45610" w:rsidRDefault="00F45610">
      <w:pPr>
        <w:jc w:val="center"/>
        <w:sectPr w:rsidR="00F45610">
          <w:type w:val="continuous"/>
          <w:pgSz w:w="12240" w:h="15840"/>
          <w:pgMar w:top="1120" w:right="1420" w:bottom="280" w:left="1420" w:header="720" w:footer="720"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concerned</w:t>
      </w:r>
      <w:proofErr w:type="gramEnd"/>
      <w:r>
        <w:t xml:space="preserve"> with functional requirements. It has no knowledge of what the user would want the final result to look like. Thus as a preprocessing step, Mashup imports user’s initial sketch into the optimization input variables, mark as non-removable elements. Effectively, this stipulates that the final optimization result must contain this initial design. In other words, the outcome of the optimization is additional structure to the user’s original design to make it better fulfill the functional requirements.</w:t>
      </w:r>
    </w:p>
    <w:p w:rsidR="00F45610" w:rsidRDefault="008D4F3A">
      <w:pPr>
        <w:pStyle w:val="BodyText"/>
        <w:spacing w:before="18" w:line="252" w:lineRule="auto"/>
        <w:ind w:left="109" w:right="107" w:firstLine="351"/>
        <w:jc w:val="both"/>
      </w:pPr>
      <w:r>
        <w:rPr>
          <w:spacing w:val="-4"/>
        </w:rPr>
        <w:t xml:space="preserve">However, </w:t>
      </w:r>
      <w:r>
        <w:rPr>
          <w:spacing w:val="-3"/>
        </w:rPr>
        <w:t xml:space="preserve">even </w:t>
      </w:r>
      <w:r>
        <w:t xml:space="preserve">with this user input, it might happen that the optimization process will add unwanted components that render the object unusable, such as components on top of a chair’s sitting area. </w:t>
      </w:r>
      <w:r>
        <w:rPr>
          <w:spacing w:val="-10"/>
        </w:rPr>
        <w:t xml:space="preserve">To </w:t>
      </w:r>
      <w:r>
        <w:t>prevent this from happening, Mashup also imports the previously specified</w:t>
      </w:r>
      <w:r>
        <w:rPr>
          <w:spacing w:val="-19"/>
        </w:rPr>
        <w:t xml:space="preserve"> </w:t>
      </w:r>
      <w:r>
        <w:t>mar- gin to inform the optimization process that there are these elements that must be removed, such as</w:t>
      </w:r>
      <w:r>
        <w:rPr>
          <w:spacing w:val="-6"/>
        </w:rPr>
        <w:t xml:space="preserve"> </w:t>
      </w:r>
      <w:r>
        <w:t>keeping</w:t>
      </w:r>
      <w:r>
        <w:rPr>
          <w:spacing w:val="-6"/>
        </w:rPr>
        <w:t xml:space="preserve"> </w:t>
      </w:r>
      <w:r>
        <w:t>the</w:t>
      </w:r>
      <w:r>
        <w:rPr>
          <w:spacing w:val="-6"/>
        </w:rPr>
        <w:t xml:space="preserve"> </w:t>
      </w:r>
      <w:r>
        <w:t>space</w:t>
      </w:r>
      <w:r>
        <w:rPr>
          <w:spacing w:val="-6"/>
        </w:rPr>
        <w:t xml:space="preserve"> </w:t>
      </w:r>
      <w:r>
        <w:t>above</w:t>
      </w:r>
      <w:r>
        <w:rPr>
          <w:spacing w:val="-6"/>
        </w:rPr>
        <w:t xml:space="preserve"> </w:t>
      </w:r>
      <w:r>
        <w:t>a</w:t>
      </w:r>
      <w:r>
        <w:rPr>
          <w:spacing w:val="-6"/>
        </w:rPr>
        <w:t xml:space="preserve"> </w:t>
      </w:r>
      <w:r>
        <w:t>chair’s</w:t>
      </w:r>
      <w:r>
        <w:rPr>
          <w:spacing w:val="-6"/>
        </w:rPr>
        <w:t xml:space="preserve"> </w:t>
      </w:r>
      <w:r>
        <w:t>seat</w:t>
      </w:r>
      <w:r>
        <w:rPr>
          <w:spacing w:val="-6"/>
        </w:rPr>
        <w:t xml:space="preserve"> </w:t>
      </w:r>
      <w:r>
        <w:rPr>
          <w:spacing w:val="-3"/>
        </w:rPr>
        <w:t>empty.</w:t>
      </w:r>
    </w:p>
    <w:p w:rsidR="00F45610" w:rsidRDefault="00F45610">
      <w:pPr>
        <w:pStyle w:val="BodyText"/>
      </w:pPr>
    </w:p>
    <w:p w:rsidR="00F45610" w:rsidRDefault="00F45610">
      <w:pPr>
        <w:pStyle w:val="BodyText"/>
        <w:spacing w:before="5"/>
        <w:rPr>
          <w:sz w:val="19"/>
        </w:rPr>
      </w:pPr>
    </w:p>
    <w:p w:rsidR="00F45610" w:rsidRDefault="008D4F3A">
      <w:pPr>
        <w:pStyle w:val="Heading3"/>
        <w:numPr>
          <w:ilvl w:val="2"/>
          <w:numId w:val="3"/>
        </w:numPr>
        <w:tabs>
          <w:tab w:val="left" w:pos="971"/>
        </w:tabs>
        <w:spacing w:before="1"/>
        <w:ind w:hanging="860"/>
        <w:jc w:val="both"/>
      </w:pPr>
      <w:bookmarkStart w:id="305" w:name="5.3.3_Iterating_with_User_Editing"/>
      <w:bookmarkStart w:id="306" w:name="_bookmark129"/>
      <w:bookmarkEnd w:id="305"/>
      <w:bookmarkEnd w:id="306"/>
      <w:r>
        <w:t xml:space="preserve">Iterating with </w:t>
      </w:r>
      <w:proofErr w:type="gramStart"/>
      <w:r>
        <w:t xml:space="preserve">User </w:t>
      </w:r>
      <w:r>
        <w:rPr>
          <w:spacing w:val="8"/>
        </w:rPr>
        <w:t xml:space="preserve"> </w:t>
      </w:r>
      <w:r>
        <w:t>Editing</w:t>
      </w:r>
      <w:proofErr w:type="gramEnd"/>
    </w:p>
    <w:p w:rsidR="00F45610" w:rsidRDefault="008D4F3A">
      <w:pPr>
        <w:pStyle w:val="BodyText"/>
        <w:spacing w:before="204" w:line="252" w:lineRule="auto"/>
        <w:ind w:left="109" w:right="108"/>
        <w:jc w:val="both"/>
      </w:pPr>
      <w:r>
        <w:t>As</w:t>
      </w:r>
      <w:r>
        <w:rPr>
          <w:spacing w:val="-18"/>
        </w:rPr>
        <w:t xml:space="preserve"> </w:t>
      </w:r>
      <w:r>
        <w:t>the</w:t>
      </w:r>
      <w:r>
        <w:rPr>
          <w:spacing w:val="-18"/>
        </w:rPr>
        <w:t xml:space="preserve"> </w:t>
      </w:r>
      <w:r>
        <w:t>system</w:t>
      </w:r>
      <w:r>
        <w:rPr>
          <w:spacing w:val="-18"/>
        </w:rPr>
        <w:t xml:space="preserve"> </w:t>
      </w:r>
      <w:r>
        <w:t>optimizes</w:t>
      </w:r>
      <w:r>
        <w:rPr>
          <w:spacing w:val="-18"/>
        </w:rPr>
        <w:t xml:space="preserve"> </w:t>
      </w:r>
      <w:r>
        <w:t>user</w:t>
      </w:r>
      <w:r>
        <w:rPr>
          <w:spacing w:val="-18"/>
        </w:rPr>
        <w:t xml:space="preserve"> </w:t>
      </w:r>
      <w:r>
        <w:t>design</w:t>
      </w:r>
      <w:r>
        <w:rPr>
          <w:spacing w:val="-18"/>
        </w:rPr>
        <w:t xml:space="preserve"> </w:t>
      </w:r>
      <w:r>
        <w:rPr>
          <w:spacing w:val="-3"/>
        </w:rPr>
        <w:t>additively,</w:t>
      </w:r>
      <w:r>
        <w:rPr>
          <w:spacing w:val="-15"/>
        </w:rPr>
        <w:t xml:space="preserve"> </w:t>
      </w:r>
      <w:r>
        <w:t>Mashup</w:t>
      </w:r>
      <w:r>
        <w:rPr>
          <w:spacing w:val="-18"/>
        </w:rPr>
        <w:t xml:space="preserve"> </w:t>
      </w:r>
      <w:r>
        <w:t>allows</w:t>
      </w:r>
      <w:r>
        <w:rPr>
          <w:spacing w:val="-18"/>
        </w:rPr>
        <w:t xml:space="preserve"> </w:t>
      </w:r>
      <w:r>
        <w:t>users</w:t>
      </w:r>
      <w:r>
        <w:rPr>
          <w:spacing w:val="-18"/>
        </w:rPr>
        <w:t xml:space="preserve"> </w:t>
      </w:r>
      <w:r>
        <w:t>to</w:t>
      </w:r>
      <w:r>
        <w:rPr>
          <w:spacing w:val="-18"/>
        </w:rPr>
        <w:t xml:space="preserve"> </w:t>
      </w:r>
      <w:r>
        <w:rPr>
          <w:spacing w:val="-3"/>
        </w:rPr>
        <w:t>have</w:t>
      </w:r>
      <w:r>
        <w:rPr>
          <w:spacing w:val="-18"/>
        </w:rPr>
        <w:t xml:space="preserve"> </w:t>
      </w:r>
      <w:r>
        <w:t>control</w:t>
      </w:r>
      <w:r>
        <w:rPr>
          <w:spacing w:val="-18"/>
        </w:rPr>
        <w:t xml:space="preserve"> </w:t>
      </w:r>
      <w:r>
        <w:t>of</w:t>
      </w:r>
      <w:r>
        <w:rPr>
          <w:spacing w:val="-18"/>
        </w:rPr>
        <w:t xml:space="preserve"> </w:t>
      </w:r>
      <w:r>
        <w:t>how</w:t>
      </w:r>
      <w:r>
        <w:rPr>
          <w:spacing w:val="-18"/>
        </w:rPr>
        <w:t xml:space="preserve"> </w:t>
      </w:r>
      <w:r>
        <w:t xml:space="preserve">much extra material will be added. </w:t>
      </w:r>
      <w:r>
        <w:rPr>
          <w:spacing w:val="-3"/>
        </w:rPr>
        <w:t xml:space="preserve">With </w:t>
      </w:r>
      <w:r>
        <w:t>the aforementioned real time feedback, they can</w:t>
      </w:r>
      <w:r>
        <w:rPr>
          <w:spacing w:val="-28"/>
        </w:rPr>
        <w:t xml:space="preserve"> </w:t>
      </w:r>
      <w:r>
        <w:t>interactively play</w:t>
      </w:r>
      <w:r>
        <w:rPr>
          <w:spacing w:val="-7"/>
        </w:rPr>
        <w:t xml:space="preserve"> </w:t>
      </w:r>
      <w:r>
        <w:t>with</w:t>
      </w:r>
      <w:r>
        <w:rPr>
          <w:spacing w:val="-6"/>
        </w:rPr>
        <w:t xml:space="preserve"> </w:t>
      </w:r>
      <w:r>
        <w:t>this</w:t>
      </w:r>
      <w:r>
        <w:rPr>
          <w:spacing w:val="-7"/>
        </w:rPr>
        <w:t xml:space="preserve"> </w:t>
      </w:r>
      <w:r>
        <w:t>variable</w:t>
      </w:r>
      <w:r>
        <w:rPr>
          <w:spacing w:val="-7"/>
        </w:rPr>
        <w:t xml:space="preserve"> </w:t>
      </w:r>
      <w:r>
        <w:t>to</w:t>
      </w:r>
      <w:r>
        <w:rPr>
          <w:spacing w:val="-7"/>
        </w:rPr>
        <w:t xml:space="preserve"> </w:t>
      </w:r>
      <w:r>
        <w:t>ensure</w:t>
      </w:r>
      <w:r>
        <w:rPr>
          <w:spacing w:val="-6"/>
        </w:rPr>
        <w:t xml:space="preserve"> </w:t>
      </w:r>
      <w:r>
        <w:t>that</w:t>
      </w:r>
      <w:r>
        <w:rPr>
          <w:spacing w:val="-7"/>
        </w:rPr>
        <w:t xml:space="preserve"> </w:t>
      </w:r>
      <w:r>
        <w:t>their</w:t>
      </w:r>
      <w:r>
        <w:rPr>
          <w:spacing w:val="-7"/>
        </w:rPr>
        <w:t xml:space="preserve"> </w:t>
      </w:r>
      <w:r>
        <w:t>design</w:t>
      </w:r>
      <w:r>
        <w:rPr>
          <w:spacing w:val="-7"/>
        </w:rPr>
        <w:t xml:space="preserve"> </w:t>
      </w:r>
      <w:r>
        <w:t>idea</w:t>
      </w:r>
      <w:r>
        <w:rPr>
          <w:spacing w:val="-6"/>
        </w:rPr>
        <w:t xml:space="preserve"> </w:t>
      </w:r>
      <w:r>
        <w:t>is</w:t>
      </w:r>
      <w:r>
        <w:rPr>
          <w:spacing w:val="-7"/>
        </w:rPr>
        <w:t xml:space="preserve"> </w:t>
      </w:r>
      <w:r>
        <w:t>retained</w:t>
      </w:r>
      <w:r>
        <w:rPr>
          <w:spacing w:val="-7"/>
        </w:rPr>
        <w:t xml:space="preserve"> </w:t>
      </w:r>
      <w:r>
        <w:t>while</w:t>
      </w:r>
      <w:r>
        <w:rPr>
          <w:spacing w:val="-6"/>
        </w:rPr>
        <w:t xml:space="preserve"> </w:t>
      </w:r>
      <w:r>
        <w:t>the</w:t>
      </w:r>
      <w:r>
        <w:rPr>
          <w:spacing w:val="-7"/>
        </w:rPr>
        <w:t xml:space="preserve"> </w:t>
      </w:r>
      <w:r>
        <w:t>object</w:t>
      </w:r>
      <w:r>
        <w:rPr>
          <w:spacing w:val="-7"/>
        </w:rPr>
        <w:t xml:space="preserve"> </w:t>
      </w:r>
      <w:r>
        <w:t>remains</w:t>
      </w:r>
      <w:r>
        <w:rPr>
          <w:spacing w:val="-7"/>
        </w:rPr>
        <w:t xml:space="preserve"> </w:t>
      </w:r>
      <w:r>
        <w:t>strong enough to fulfill the functional</w:t>
      </w:r>
      <w:r>
        <w:rPr>
          <w:spacing w:val="-33"/>
        </w:rPr>
        <w:t xml:space="preserve"> </w:t>
      </w:r>
      <w:r>
        <w:t>requirements.</w:t>
      </w:r>
    </w:p>
    <w:p w:rsidR="00F45610" w:rsidRDefault="008D4F3A">
      <w:pPr>
        <w:pStyle w:val="BodyText"/>
        <w:spacing w:before="18" w:line="252" w:lineRule="auto"/>
        <w:ind w:left="109" w:right="107" w:firstLine="351"/>
        <w:jc w:val="both"/>
      </w:pPr>
      <w:r>
        <w:t>Users can also use their initial design as ‘seed’ to intentionally generate variations—other functionally</w:t>
      </w:r>
      <w:r>
        <w:rPr>
          <w:spacing w:val="-20"/>
        </w:rPr>
        <w:t xml:space="preserve"> </w:t>
      </w:r>
      <w:r>
        <w:t>valid</w:t>
      </w:r>
      <w:r>
        <w:rPr>
          <w:spacing w:val="-20"/>
        </w:rPr>
        <w:t xml:space="preserve"> </w:t>
      </w:r>
      <w:r>
        <w:t>designs</w:t>
      </w:r>
      <w:r>
        <w:rPr>
          <w:spacing w:val="-20"/>
        </w:rPr>
        <w:t xml:space="preserve"> </w:t>
      </w:r>
      <w:r>
        <w:t>that</w:t>
      </w:r>
      <w:r>
        <w:rPr>
          <w:spacing w:val="-20"/>
        </w:rPr>
        <w:t xml:space="preserve"> </w:t>
      </w:r>
      <w:r>
        <w:t>are</w:t>
      </w:r>
      <w:r>
        <w:rPr>
          <w:spacing w:val="-20"/>
        </w:rPr>
        <w:t xml:space="preserve"> </w:t>
      </w:r>
      <w:r>
        <w:t>drawn</w:t>
      </w:r>
      <w:r>
        <w:rPr>
          <w:spacing w:val="-20"/>
        </w:rPr>
        <w:t xml:space="preserve"> </w:t>
      </w:r>
      <w:r>
        <w:t>but</w:t>
      </w:r>
      <w:r>
        <w:rPr>
          <w:spacing w:val="-20"/>
        </w:rPr>
        <w:t xml:space="preserve"> </w:t>
      </w:r>
      <w:r>
        <w:t>also</w:t>
      </w:r>
      <w:r>
        <w:rPr>
          <w:spacing w:val="-20"/>
        </w:rPr>
        <w:t xml:space="preserve"> </w:t>
      </w:r>
      <w:r>
        <w:t>deviate</w:t>
      </w:r>
      <w:r>
        <w:rPr>
          <w:spacing w:val="-20"/>
        </w:rPr>
        <w:t xml:space="preserve"> </w:t>
      </w:r>
      <w:r>
        <w:t>from</w:t>
      </w:r>
      <w:r>
        <w:rPr>
          <w:spacing w:val="-20"/>
        </w:rPr>
        <w:t xml:space="preserve"> </w:t>
      </w:r>
      <w:r>
        <w:t>their</w:t>
      </w:r>
      <w:r>
        <w:rPr>
          <w:spacing w:val="-20"/>
        </w:rPr>
        <w:t xml:space="preserve"> </w:t>
      </w:r>
      <w:r>
        <w:t>original</w:t>
      </w:r>
      <w:r>
        <w:rPr>
          <w:spacing w:val="-20"/>
        </w:rPr>
        <w:t xml:space="preserve"> </w:t>
      </w:r>
      <w:r>
        <w:t>ideas.</w:t>
      </w:r>
      <w:r>
        <w:rPr>
          <w:spacing w:val="2"/>
        </w:rPr>
        <w:t xml:space="preserve"> </w:t>
      </w:r>
      <w:r>
        <w:t>In</w:t>
      </w:r>
      <w:r>
        <w:rPr>
          <w:spacing w:val="-20"/>
        </w:rPr>
        <w:t xml:space="preserve"> </w:t>
      </w:r>
      <w:r>
        <w:t>the</w:t>
      </w:r>
      <w:r>
        <w:rPr>
          <w:spacing w:val="-20"/>
        </w:rPr>
        <w:t xml:space="preserve"> </w:t>
      </w:r>
      <w:r>
        <w:t>system’s level,</w:t>
      </w:r>
      <w:r>
        <w:rPr>
          <w:spacing w:val="-8"/>
        </w:rPr>
        <w:t xml:space="preserve"> </w:t>
      </w:r>
      <w:r>
        <w:t>this</w:t>
      </w:r>
      <w:r>
        <w:rPr>
          <w:spacing w:val="-8"/>
        </w:rPr>
        <w:t xml:space="preserve"> </w:t>
      </w:r>
      <w:r>
        <w:t>is</w:t>
      </w:r>
      <w:r>
        <w:rPr>
          <w:spacing w:val="-9"/>
        </w:rPr>
        <w:t xml:space="preserve"> </w:t>
      </w:r>
      <w:r>
        <w:t>achieved</w:t>
      </w:r>
      <w:r>
        <w:rPr>
          <w:spacing w:val="-9"/>
        </w:rPr>
        <w:t xml:space="preserve"> </w:t>
      </w:r>
      <w:r>
        <w:t>by</w:t>
      </w:r>
      <w:r>
        <w:rPr>
          <w:spacing w:val="-9"/>
        </w:rPr>
        <w:t xml:space="preserve"> </w:t>
      </w:r>
      <w:r>
        <w:t>controlling</w:t>
      </w:r>
      <w:r>
        <w:rPr>
          <w:spacing w:val="-8"/>
        </w:rPr>
        <w:t xml:space="preserve"> </w:t>
      </w:r>
      <w:r>
        <w:t>the</w:t>
      </w:r>
      <w:r>
        <w:rPr>
          <w:spacing w:val="-9"/>
        </w:rPr>
        <w:t xml:space="preserve"> </w:t>
      </w:r>
      <w:r>
        <w:t>‘weight’</w:t>
      </w:r>
      <w:r>
        <w:rPr>
          <w:spacing w:val="-9"/>
        </w:rPr>
        <w:t xml:space="preserve"> </w:t>
      </w:r>
      <w:r>
        <w:t>of</w:t>
      </w:r>
      <w:r>
        <w:rPr>
          <w:spacing w:val="-9"/>
        </w:rPr>
        <w:t xml:space="preserve"> </w:t>
      </w:r>
      <w:r>
        <w:rPr>
          <w:spacing w:val="-3"/>
        </w:rPr>
        <w:t>user’s</w:t>
      </w:r>
      <w:r>
        <w:rPr>
          <w:spacing w:val="-8"/>
        </w:rPr>
        <w:t xml:space="preserve"> </w:t>
      </w:r>
      <w:r>
        <w:t>initial</w:t>
      </w:r>
      <w:r>
        <w:rPr>
          <w:spacing w:val="-9"/>
        </w:rPr>
        <w:t xml:space="preserve"> </w:t>
      </w:r>
      <w:r>
        <w:t>input—instead</w:t>
      </w:r>
      <w:r>
        <w:rPr>
          <w:spacing w:val="-9"/>
        </w:rPr>
        <w:t xml:space="preserve"> </w:t>
      </w:r>
      <w:r>
        <w:t>of</w:t>
      </w:r>
      <w:r>
        <w:rPr>
          <w:spacing w:val="-9"/>
        </w:rPr>
        <w:t xml:space="preserve"> </w:t>
      </w:r>
      <w:r>
        <w:t>treating</w:t>
      </w:r>
      <w:r>
        <w:rPr>
          <w:spacing w:val="-9"/>
        </w:rPr>
        <w:t xml:space="preserve"> </w:t>
      </w:r>
      <w:r>
        <w:t>these elements</w:t>
      </w:r>
      <w:r>
        <w:rPr>
          <w:spacing w:val="-13"/>
        </w:rPr>
        <w:t xml:space="preserve"> </w:t>
      </w:r>
      <w:r>
        <w:t>as</w:t>
      </w:r>
      <w:r>
        <w:rPr>
          <w:spacing w:val="-13"/>
        </w:rPr>
        <w:t xml:space="preserve"> </w:t>
      </w:r>
      <w:r>
        <w:t>absolutely</w:t>
      </w:r>
      <w:r>
        <w:rPr>
          <w:spacing w:val="-13"/>
        </w:rPr>
        <w:t xml:space="preserve"> </w:t>
      </w:r>
      <w:r>
        <w:t>non-removable,</w:t>
      </w:r>
      <w:r>
        <w:rPr>
          <w:spacing w:val="-11"/>
        </w:rPr>
        <w:t xml:space="preserve"> </w:t>
      </w:r>
      <w:r>
        <w:t>the</w:t>
      </w:r>
      <w:r>
        <w:rPr>
          <w:spacing w:val="-13"/>
        </w:rPr>
        <w:t xml:space="preserve"> </w:t>
      </w:r>
      <w:r>
        <w:t>system</w:t>
      </w:r>
      <w:r>
        <w:rPr>
          <w:spacing w:val="-13"/>
        </w:rPr>
        <w:t xml:space="preserve"> </w:t>
      </w:r>
      <w:r>
        <w:t>can</w:t>
      </w:r>
      <w:r>
        <w:rPr>
          <w:spacing w:val="-13"/>
        </w:rPr>
        <w:t xml:space="preserve"> </w:t>
      </w:r>
      <w:r>
        <w:t>variously</w:t>
      </w:r>
      <w:r>
        <w:rPr>
          <w:spacing w:val="-13"/>
        </w:rPr>
        <w:t xml:space="preserve"> </w:t>
      </w:r>
      <w:r>
        <w:t>loosen</w:t>
      </w:r>
      <w:r>
        <w:rPr>
          <w:spacing w:val="-13"/>
        </w:rPr>
        <w:t xml:space="preserve"> </w:t>
      </w:r>
      <w:r>
        <w:t>the</w:t>
      </w:r>
      <w:r>
        <w:rPr>
          <w:spacing w:val="-13"/>
        </w:rPr>
        <w:t xml:space="preserve"> </w:t>
      </w:r>
      <w:r>
        <w:t>constraint</w:t>
      </w:r>
      <w:r>
        <w:rPr>
          <w:spacing w:val="-13"/>
        </w:rPr>
        <w:t xml:space="preserve"> </w:t>
      </w:r>
      <w:r>
        <w:t>to</w:t>
      </w:r>
      <w:r>
        <w:rPr>
          <w:spacing w:val="-13"/>
        </w:rPr>
        <w:t xml:space="preserve"> </w:t>
      </w:r>
      <w:r>
        <w:t>generate a set of design variations for users to choose</w:t>
      </w:r>
      <w:r>
        <w:rPr>
          <w:spacing w:val="-31"/>
        </w:rPr>
        <w:t xml:space="preserve"> </w:t>
      </w:r>
      <w:r>
        <w:t>from.</w:t>
      </w:r>
    </w:p>
    <w:p w:rsidR="00F45610" w:rsidRDefault="008D4F3A">
      <w:pPr>
        <w:pStyle w:val="BodyText"/>
        <w:spacing w:before="18" w:line="252" w:lineRule="auto"/>
        <w:ind w:left="109" w:right="107" w:firstLine="351"/>
        <w:jc w:val="both"/>
      </w:pPr>
      <w:r>
        <w:t>Users can also manually edit the object on their own by manipulating the ‘primitives’—the edges and nodes representing the design.  They can adjust the length</w:t>
      </w:r>
      <w:proofErr w:type="gramStart"/>
      <w:r>
        <w:t>,  thickness</w:t>
      </w:r>
      <w:proofErr w:type="gramEnd"/>
      <w:r>
        <w:t xml:space="preserve"> and position  of each component, or add more reinforcement structures, such as a diagonal cross bar to better support</w:t>
      </w:r>
      <w:r>
        <w:rPr>
          <w:spacing w:val="-13"/>
        </w:rPr>
        <w:t xml:space="preserve"> </w:t>
      </w:r>
      <w:r>
        <w:t>a</w:t>
      </w:r>
      <w:r>
        <w:rPr>
          <w:spacing w:val="-13"/>
        </w:rPr>
        <w:t xml:space="preserve"> </w:t>
      </w:r>
      <w:r>
        <w:t>weak</w:t>
      </w:r>
      <w:r>
        <w:rPr>
          <w:spacing w:val="-13"/>
        </w:rPr>
        <w:t xml:space="preserve"> </w:t>
      </w:r>
      <w:r>
        <w:t>spot,</w:t>
      </w:r>
      <w:r>
        <w:rPr>
          <w:spacing w:val="-11"/>
        </w:rPr>
        <w:t xml:space="preserve"> </w:t>
      </w:r>
      <w:r>
        <w:t>or</w:t>
      </w:r>
      <w:r>
        <w:rPr>
          <w:spacing w:val="-13"/>
        </w:rPr>
        <w:t xml:space="preserve"> </w:t>
      </w:r>
      <w:r>
        <w:t>removing</w:t>
      </w:r>
      <w:r>
        <w:rPr>
          <w:spacing w:val="-13"/>
        </w:rPr>
        <w:t xml:space="preserve"> </w:t>
      </w:r>
      <w:r>
        <w:t>ones</w:t>
      </w:r>
      <w:r>
        <w:rPr>
          <w:spacing w:val="-13"/>
        </w:rPr>
        <w:t xml:space="preserve"> </w:t>
      </w:r>
      <w:r>
        <w:t>that</w:t>
      </w:r>
      <w:r>
        <w:rPr>
          <w:spacing w:val="-13"/>
        </w:rPr>
        <w:t xml:space="preserve"> </w:t>
      </w:r>
      <w:r>
        <w:t>no</w:t>
      </w:r>
      <w:r>
        <w:rPr>
          <w:spacing w:val="-13"/>
        </w:rPr>
        <w:t xml:space="preserve"> </w:t>
      </w:r>
      <w:r>
        <w:t>long</w:t>
      </w:r>
      <w:r>
        <w:rPr>
          <w:spacing w:val="-13"/>
        </w:rPr>
        <w:t xml:space="preserve"> </w:t>
      </w:r>
      <w:r>
        <w:t>feeling</w:t>
      </w:r>
      <w:r>
        <w:rPr>
          <w:spacing w:val="-13"/>
        </w:rPr>
        <w:t xml:space="preserve"> </w:t>
      </w:r>
      <w:r>
        <w:t>needed.</w:t>
      </w:r>
      <w:r>
        <w:rPr>
          <w:spacing w:val="7"/>
        </w:rPr>
        <w:t xml:space="preserve"> </w:t>
      </w:r>
      <w:r>
        <w:t>As</w:t>
      </w:r>
      <w:r>
        <w:rPr>
          <w:spacing w:val="-13"/>
        </w:rPr>
        <w:t xml:space="preserve"> </w:t>
      </w:r>
      <w:r>
        <w:t>they</w:t>
      </w:r>
      <w:r>
        <w:rPr>
          <w:spacing w:val="-13"/>
        </w:rPr>
        <w:t xml:space="preserve"> </w:t>
      </w:r>
      <w:r>
        <w:t>perform</w:t>
      </w:r>
      <w:r>
        <w:rPr>
          <w:spacing w:val="-13"/>
        </w:rPr>
        <w:t xml:space="preserve"> </w:t>
      </w:r>
      <w:r>
        <w:t>such</w:t>
      </w:r>
      <w:r>
        <w:rPr>
          <w:spacing w:val="-13"/>
        </w:rPr>
        <w:t xml:space="preserve"> </w:t>
      </w:r>
      <w:r>
        <w:t>manual editing, they can control how attentive the system is: providing feedback and suggestions step by step, periodically, or</w:t>
      </w:r>
      <w:r>
        <w:rPr>
          <w:spacing w:val="-32"/>
        </w:rPr>
        <w:t xml:space="preserve"> </w:t>
      </w:r>
      <w:r>
        <w:t>on-demand.</w:t>
      </w:r>
    </w:p>
    <w:p w:rsidR="00F45610" w:rsidRDefault="00F45610">
      <w:pPr>
        <w:pStyle w:val="BodyText"/>
      </w:pPr>
    </w:p>
    <w:p w:rsidR="00F45610" w:rsidRDefault="00F45610">
      <w:pPr>
        <w:pStyle w:val="BodyText"/>
        <w:spacing w:before="10"/>
        <w:rPr>
          <w:sz w:val="23"/>
        </w:rPr>
      </w:pPr>
    </w:p>
    <w:p w:rsidR="00F45610" w:rsidRDefault="008D4F3A">
      <w:pPr>
        <w:pStyle w:val="Heading2"/>
        <w:numPr>
          <w:ilvl w:val="1"/>
          <w:numId w:val="3"/>
        </w:numPr>
        <w:tabs>
          <w:tab w:val="left" w:pos="885"/>
        </w:tabs>
        <w:ind w:hanging="774"/>
        <w:jc w:val="both"/>
      </w:pPr>
      <w:bookmarkStart w:id="307" w:name="5.4_Making_a_Design_Fabricatable"/>
      <w:bookmarkStart w:id="308" w:name="_bookmark130"/>
      <w:bookmarkEnd w:id="307"/>
      <w:bookmarkEnd w:id="308"/>
      <w:r>
        <w:t>Making a Design</w:t>
      </w:r>
      <w:r>
        <w:rPr>
          <w:spacing w:val="46"/>
        </w:rPr>
        <w:t xml:space="preserve"> </w:t>
      </w:r>
      <w:proofErr w:type="spellStart"/>
      <w:r>
        <w:t>Fabricatable</w:t>
      </w:r>
      <w:proofErr w:type="spellEnd"/>
    </w:p>
    <w:p w:rsidR="00F45610" w:rsidRDefault="008D4F3A">
      <w:pPr>
        <w:pStyle w:val="BodyText"/>
        <w:spacing w:before="277" w:line="252" w:lineRule="auto"/>
        <w:ind w:left="109" w:right="108"/>
        <w:jc w:val="both"/>
      </w:pPr>
      <w:r>
        <w:t xml:space="preserve">As a final step, Mashup will convert users’ design into something </w:t>
      </w:r>
      <w:proofErr w:type="spellStart"/>
      <w:r>
        <w:t>fabricatable</w:t>
      </w:r>
      <w:proofErr w:type="spellEnd"/>
      <w:r>
        <w:t xml:space="preserve">. Previously, to simplify the design, users only provide a low-fidelity, skeletal profile of an object. </w:t>
      </w:r>
      <w:r>
        <w:rPr>
          <w:spacing w:val="-10"/>
        </w:rPr>
        <w:t xml:space="preserve">To </w:t>
      </w:r>
      <w:r>
        <w:t>fabricate the</w:t>
      </w:r>
      <w:r>
        <w:rPr>
          <w:spacing w:val="-4"/>
        </w:rPr>
        <w:t xml:space="preserve"> </w:t>
      </w:r>
      <w:r>
        <w:t>design,</w:t>
      </w:r>
      <w:r>
        <w:rPr>
          <w:spacing w:val="-4"/>
        </w:rPr>
        <w:t xml:space="preserve"> </w:t>
      </w:r>
      <w:r>
        <w:t>Mashup</w:t>
      </w:r>
      <w:r>
        <w:rPr>
          <w:spacing w:val="-4"/>
        </w:rPr>
        <w:t xml:space="preserve"> </w:t>
      </w:r>
      <w:r>
        <w:t>allows</w:t>
      </w:r>
      <w:r>
        <w:rPr>
          <w:spacing w:val="-4"/>
        </w:rPr>
        <w:t xml:space="preserve"> </w:t>
      </w:r>
      <w:r>
        <w:t>the</w:t>
      </w:r>
      <w:r>
        <w:rPr>
          <w:spacing w:val="-4"/>
        </w:rPr>
        <w:t xml:space="preserve"> </w:t>
      </w:r>
      <w:r>
        <w:t>users</w:t>
      </w:r>
      <w:r>
        <w:rPr>
          <w:spacing w:val="-4"/>
        </w:rPr>
        <w:t xml:space="preserve"> </w:t>
      </w:r>
      <w:r>
        <w:t>to</w:t>
      </w:r>
      <w:r>
        <w:rPr>
          <w:spacing w:val="-4"/>
        </w:rPr>
        <w:t xml:space="preserve"> </w:t>
      </w:r>
      <w:r>
        <w:t>produce</w:t>
      </w:r>
      <w:r>
        <w:rPr>
          <w:spacing w:val="-4"/>
        </w:rPr>
        <w:t xml:space="preserve"> </w:t>
      </w:r>
      <w:r>
        <w:t>it</w:t>
      </w:r>
      <w:r>
        <w:rPr>
          <w:spacing w:val="-4"/>
        </w:rPr>
        <w:t xml:space="preserve"> </w:t>
      </w:r>
      <w:r>
        <w:t>as</w:t>
      </w:r>
      <w:r>
        <w:rPr>
          <w:spacing w:val="-4"/>
        </w:rPr>
        <w:t xml:space="preserve"> </w:t>
      </w:r>
      <w:r>
        <w:t>one</w:t>
      </w:r>
      <w:r>
        <w:rPr>
          <w:spacing w:val="-4"/>
        </w:rPr>
        <w:t xml:space="preserve"> </w:t>
      </w:r>
      <w:r>
        <w:t>homogenous</w:t>
      </w:r>
      <w:r>
        <w:rPr>
          <w:spacing w:val="-4"/>
        </w:rPr>
        <w:t xml:space="preserve"> </w:t>
      </w:r>
      <w:r>
        <w:t>object</w:t>
      </w:r>
      <w:r>
        <w:rPr>
          <w:spacing w:val="-4"/>
        </w:rPr>
        <w:t xml:space="preserve"> </w:t>
      </w:r>
      <w:r>
        <w:t>or</w:t>
      </w:r>
      <w:r>
        <w:rPr>
          <w:spacing w:val="-4"/>
        </w:rPr>
        <w:t xml:space="preserve"> </w:t>
      </w:r>
      <w:r>
        <w:t>as</w:t>
      </w:r>
      <w:r>
        <w:rPr>
          <w:spacing w:val="-4"/>
        </w:rPr>
        <w:t xml:space="preserve"> </w:t>
      </w:r>
      <w:r>
        <w:t>separate</w:t>
      </w:r>
      <w:r>
        <w:rPr>
          <w:spacing w:val="-4"/>
        </w:rPr>
        <w:t xml:space="preserve"> </w:t>
      </w:r>
      <w:r>
        <w:t>parts to be</w:t>
      </w:r>
      <w:r>
        <w:rPr>
          <w:spacing w:val="-8"/>
        </w:rPr>
        <w:t xml:space="preserve"> </w:t>
      </w:r>
      <w:r>
        <w:t>assembled.</w:t>
      </w:r>
    </w:p>
    <w:p w:rsidR="00F45610" w:rsidRDefault="008D4F3A">
      <w:pPr>
        <w:pStyle w:val="BodyText"/>
        <w:spacing w:before="18" w:line="252" w:lineRule="auto"/>
        <w:ind w:left="109" w:right="107" w:firstLine="351"/>
        <w:jc w:val="both"/>
      </w:pPr>
      <w:r>
        <w:rPr>
          <w:spacing w:val="-10"/>
        </w:rPr>
        <w:t xml:space="preserve">To </w:t>
      </w:r>
      <w:r>
        <w:t>make it in one piece, Mashup joins all the ‘primitives’ and generate a cross-sectional area with smoothened profile based on the thickness of the nodes and edges. Users can then simply</w:t>
      </w:r>
      <w:r>
        <w:rPr>
          <w:spacing w:val="-4"/>
        </w:rPr>
        <w:t xml:space="preserve"> </w:t>
      </w:r>
      <w:r>
        <w:t>extrude</w:t>
      </w:r>
      <w:r>
        <w:rPr>
          <w:spacing w:val="-4"/>
        </w:rPr>
        <w:t xml:space="preserve"> </w:t>
      </w:r>
      <w:r>
        <w:t>this</w:t>
      </w:r>
      <w:r>
        <w:rPr>
          <w:spacing w:val="-4"/>
        </w:rPr>
        <w:t xml:space="preserve"> </w:t>
      </w:r>
      <w:r>
        <w:t>2D</w:t>
      </w:r>
      <w:r>
        <w:rPr>
          <w:spacing w:val="-4"/>
        </w:rPr>
        <w:t xml:space="preserve"> </w:t>
      </w:r>
      <w:r>
        <w:t>profile</w:t>
      </w:r>
      <w:r>
        <w:rPr>
          <w:spacing w:val="-4"/>
        </w:rPr>
        <w:t xml:space="preserve"> </w:t>
      </w:r>
      <w:r>
        <w:t>into</w:t>
      </w:r>
      <w:r>
        <w:rPr>
          <w:spacing w:val="-4"/>
        </w:rPr>
        <w:t xml:space="preserve"> </w:t>
      </w:r>
      <w:r>
        <w:t>a</w:t>
      </w:r>
      <w:r>
        <w:rPr>
          <w:spacing w:val="-4"/>
        </w:rPr>
        <w:t xml:space="preserve"> </w:t>
      </w:r>
      <w:r>
        <w:t>full</w:t>
      </w:r>
      <w:r>
        <w:rPr>
          <w:spacing w:val="-4"/>
        </w:rPr>
        <w:t xml:space="preserve"> </w:t>
      </w:r>
      <w:r>
        <w:t>3D</w:t>
      </w:r>
      <w:r>
        <w:rPr>
          <w:spacing w:val="-4"/>
        </w:rPr>
        <w:t xml:space="preserve"> </w:t>
      </w:r>
      <w:r>
        <w:t>object.</w:t>
      </w:r>
      <w:r>
        <w:rPr>
          <w:spacing w:val="9"/>
        </w:rPr>
        <w:t xml:space="preserve"> </w:t>
      </w:r>
      <w:r>
        <w:t>Mashup</w:t>
      </w:r>
      <w:r>
        <w:rPr>
          <w:spacing w:val="-4"/>
        </w:rPr>
        <w:t xml:space="preserve"> </w:t>
      </w:r>
      <w:r>
        <w:t>can</w:t>
      </w:r>
      <w:r>
        <w:rPr>
          <w:spacing w:val="-4"/>
        </w:rPr>
        <w:t xml:space="preserve"> </w:t>
      </w:r>
      <w:r>
        <w:t>either</w:t>
      </w:r>
      <w:r>
        <w:rPr>
          <w:spacing w:val="-4"/>
        </w:rPr>
        <w:t xml:space="preserve"> </w:t>
      </w:r>
      <w:r>
        <w:t>export</w:t>
      </w:r>
      <w:r>
        <w:rPr>
          <w:spacing w:val="-4"/>
        </w:rPr>
        <w:t xml:space="preserve"> </w:t>
      </w:r>
      <w:r>
        <w:t>the</w:t>
      </w:r>
      <w:r>
        <w:rPr>
          <w:spacing w:val="-4"/>
        </w:rPr>
        <w:t xml:space="preserve"> </w:t>
      </w:r>
      <w:r>
        <w:t>object</w:t>
      </w:r>
      <w:r>
        <w:rPr>
          <w:spacing w:val="-4"/>
        </w:rPr>
        <w:t xml:space="preserve"> </w:t>
      </w:r>
      <w:r>
        <w:t>as</w:t>
      </w:r>
      <w:r>
        <w:rPr>
          <w:spacing w:val="-4"/>
        </w:rPr>
        <w:t xml:space="preserve"> </w:t>
      </w:r>
      <w:r>
        <w:t>a</w:t>
      </w:r>
      <w:r>
        <w:rPr>
          <w:spacing w:val="-4"/>
        </w:rPr>
        <w:t xml:space="preserve"> </w:t>
      </w:r>
      <w:r>
        <w:t>3D printable model, or as other formats, such as for using laser cutting or CNC milling. CNC can accommodate large creation, and requires Mashup to provide the size of the raw wood material and the number of cuts (as each cut has limited dimension along the</w:t>
      </w:r>
      <w:r>
        <w:rPr>
          <w:spacing w:val="-37"/>
        </w:rPr>
        <w:t xml:space="preserve"> </w:t>
      </w:r>
      <w:r>
        <w:t>z-axis).</w:t>
      </w:r>
    </w:p>
    <w:p w:rsidR="00F45610" w:rsidRDefault="00F45610">
      <w:pPr>
        <w:spacing w:line="252" w:lineRule="auto"/>
        <w:jc w:val="both"/>
        <w:sectPr w:rsidR="00F45610">
          <w:footerReference w:type="default" r:id="rId133"/>
          <w:pgSz w:w="12240" w:h="15840"/>
          <w:pgMar w:top="1120" w:right="1420" w:bottom="1480" w:left="1420" w:header="595" w:footer="1286" w:gutter="0"/>
          <w:pgNumType w:start="61"/>
          <w:cols w:space="720"/>
        </w:sectPr>
      </w:pPr>
    </w:p>
    <w:p w:rsidR="00F45610" w:rsidRDefault="00F45610">
      <w:pPr>
        <w:pStyle w:val="BodyText"/>
        <w:spacing w:before="8"/>
        <w:rPr>
          <w:sz w:val="8"/>
        </w:rPr>
      </w:pPr>
    </w:p>
    <w:p w:rsidR="00F45610" w:rsidRDefault="008D4F3A">
      <w:pPr>
        <w:pStyle w:val="BodyText"/>
        <w:spacing w:before="59" w:line="252" w:lineRule="auto"/>
        <w:ind w:left="109" w:right="107" w:firstLine="351"/>
        <w:jc w:val="both"/>
      </w:pPr>
      <w:r>
        <w:rPr>
          <w:spacing w:val="-10"/>
        </w:rPr>
        <w:t xml:space="preserve">To </w:t>
      </w:r>
      <w:r>
        <w:t xml:space="preserve">using parts and assemble the object, users specify the raw components, such as Lego bricks, planks of wood or PVC pipes. Mashup then computes and generates a corresponding subset of these components, as well as instructions to put together to assemble the design. In some cases, Mashup also generates connectors for joining these components in specific ways (e.g., with specific angle and sufficient strength). When needed, Mashup also generates </w:t>
      </w:r>
      <w:proofErr w:type="spellStart"/>
      <w:r>
        <w:t>instruc</w:t>
      </w:r>
      <w:proofErr w:type="spellEnd"/>
      <w:r>
        <w:t xml:space="preserve">- </w:t>
      </w:r>
      <w:proofErr w:type="spellStart"/>
      <w:r>
        <w:t>tions</w:t>
      </w:r>
      <w:proofErr w:type="spellEnd"/>
      <w:r>
        <w:rPr>
          <w:spacing w:val="-7"/>
        </w:rPr>
        <w:t xml:space="preserve"> </w:t>
      </w:r>
      <w:r>
        <w:t>for</w:t>
      </w:r>
      <w:r>
        <w:rPr>
          <w:spacing w:val="-7"/>
        </w:rPr>
        <w:t xml:space="preserve"> </w:t>
      </w:r>
      <w:r>
        <w:t>cutting</w:t>
      </w:r>
      <w:r>
        <w:rPr>
          <w:spacing w:val="-7"/>
        </w:rPr>
        <w:t xml:space="preserve"> </w:t>
      </w:r>
      <w:r>
        <w:t>the</w:t>
      </w:r>
      <w:r>
        <w:rPr>
          <w:spacing w:val="-7"/>
        </w:rPr>
        <w:t xml:space="preserve"> </w:t>
      </w:r>
      <w:r>
        <w:t>components</w:t>
      </w:r>
      <w:r>
        <w:rPr>
          <w:spacing w:val="-7"/>
        </w:rPr>
        <w:t xml:space="preserve"> </w:t>
      </w:r>
      <w:r>
        <w:t>if</w:t>
      </w:r>
      <w:r>
        <w:rPr>
          <w:spacing w:val="-7"/>
        </w:rPr>
        <w:t xml:space="preserve"> </w:t>
      </w:r>
      <w:r>
        <w:t>their</w:t>
      </w:r>
      <w:r>
        <w:rPr>
          <w:spacing w:val="-7"/>
        </w:rPr>
        <w:t xml:space="preserve"> </w:t>
      </w:r>
      <w:r>
        <w:t>original</w:t>
      </w:r>
      <w:r>
        <w:rPr>
          <w:spacing w:val="-7"/>
        </w:rPr>
        <w:t xml:space="preserve"> </w:t>
      </w:r>
      <w:r>
        <w:t>dimension</w:t>
      </w:r>
      <w:r>
        <w:rPr>
          <w:spacing w:val="-7"/>
        </w:rPr>
        <w:t xml:space="preserve"> </w:t>
      </w:r>
      <w:r>
        <w:t>exceeds</w:t>
      </w:r>
      <w:r>
        <w:rPr>
          <w:spacing w:val="-7"/>
        </w:rPr>
        <w:t xml:space="preserve"> </w:t>
      </w:r>
      <w:r>
        <w:t>what</w:t>
      </w:r>
      <w:r>
        <w:rPr>
          <w:spacing w:val="-7"/>
        </w:rPr>
        <w:t xml:space="preserve"> </w:t>
      </w:r>
      <w:r>
        <w:t>is</w:t>
      </w:r>
      <w:r>
        <w:rPr>
          <w:spacing w:val="-7"/>
        </w:rPr>
        <w:t xml:space="preserve"> </w:t>
      </w:r>
      <w:r>
        <w:t>required</w:t>
      </w:r>
      <w:r>
        <w:rPr>
          <w:spacing w:val="-7"/>
        </w:rPr>
        <w:t xml:space="preserve"> </w:t>
      </w:r>
      <w:r>
        <w:t>to</w:t>
      </w:r>
      <w:r>
        <w:rPr>
          <w:spacing w:val="-7"/>
        </w:rPr>
        <w:t xml:space="preserve"> </w:t>
      </w:r>
      <w:r>
        <w:t>compose the</w:t>
      </w:r>
      <w:r>
        <w:rPr>
          <w:spacing w:val="-5"/>
        </w:rPr>
        <w:t xml:space="preserve"> </w:t>
      </w:r>
      <w:r>
        <w:t>object.</w:t>
      </w:r>
    </w:p>
    <w:p w:rsidR="00F45610" w:rsidRDefault="00F45610">
      <w:pPr>
        <w:pStyle w:val="BodyText"/>
      </w:pPr>
    </w:p>
    <w:p w:rsidR="00F45610" w:rsidRDefault="008D4F3A">
      <w:pPr>
        <w:pStyle w:val="Heading2"/>
        <w:numPr>
          <w:ilvl w:val="1"/>
          <w:numId w:val="3"/>
        </w:numPr>
        <w:tabs>
          <w:tab w:val="left" w:pos="885"/>
        </w:tabs>
        <w:spacing w:before="156"/>
        <w:ind w:hanging="774"/>
        <w:jc w:val="both"/>
      </w:pPr>
      <w:bookmarkStart w:id="309" w:name="5.5_Summary_of_Mixed-Initiative,_Functio"/>
      <w:bookmarkStart w:id="310" w:name="_bookmark131"/>
      <w:bookmarkEnd w:id="309"/>
      <w:bookmarkEnd w:id="310"/>
      <w:r>
        <w:t xml:space="preserve">Summary of Mixed-Initiative, </w:t>
      </w:r>
      <w:r>
        <w:rPr>
          <w:spacing w:val="-3"/>
        </w:rPr>
        <w:t>Functionally-Aware</w:t>
      </w:r>
      <w:r>
        <w:rPr>
          <w:spacing w:val="60"/>
        </w:rPr>
        <w:t xml:space="preserve"> </w:t>
      </w:r>
      <w:r>
        <w:t>Design</w:t>
      </w:r>
    </w:p>
    <w:p w:rsidR="00F45610" w:rsidRDefault="008D4F3A">
      <w:pPr>
        <w:pStyle w:val="BodyText"/>
        <w:spacing w:before="238" w:line="252" w:lineRule="auto"/>
        <w:ind w:left="109" w:right="108"/>
        <w:jc w:val="both"/>
      </w:pPr>
      <w:r>
        <w:t>Different</w:t>
      </w:r>
      <w:r>
        <w:rPr>
          <w:spacing w:val="-16"/>
        </w:rPr>
        <w:t xml:space="preserve"> </w:t>
      </w:r>
      <w:r>
        <w:t>form</w:t>
      </w:r>
      <w:r>
        <w:rPr>
          <w:spacing w:val="-15"/>
        </w:rPr>
        <w:t xml:space="preserve"> </w:t>
      </w:r>
      <w:r>
        <w:t>Reprise’s</w:t>
      </w:r>
      <w:r>
        <w:rPr>
          <w:spacing w:val="-16"/>
        </w:rPr>
        <w:t xml:space="preserve"> </w:t>
      </w:r>
      <w:r>
        <w:t>tasks</w:t>
      </w:r>
      <w:r>
        <w:rPr>
          <w:spacing w:val="-15"/>
        </w:rPr>
        <w:t xml:space="preserve"> </w:t>
      </w:r>
      <w:r>
        <w:t>of</w:t>
      </w:r>
      <w:r>
        <w:rPr>
          <w:spacing w:val="-16"/>
        </w:rPr>
        <w:t xml:space="preserve"> </w:t>
      </w:r>
      <w:r>
        <w:t>making</w:t>
      </w:r>
      <w:r>
        <w:rPr>
          <w:spacing w:val="-15"/>
        </w:rPr>
        <w:t xml:space="preserve"> </w:t>
      </w:r>
      <w:r>
        <w:t>adaptations</w:t>
      </w:r>
      <w:r>
        <w:rPr>
          <w:spacing w:val="-16"/>
        </w:rPr>
        <w:t xml:space="preserve"> </w:t>
      </w:r>
      <w:r>
        <w:t>attached</w:t>
      </w:r>
      <w:r>
        <w:rPr>
          <w:spacing w:val="-15"/>
        </w:rPr>
        <w:t xml:space="preserve"> </w:t>
      </w:r>
      <w:r>
        <w:t>to</w:t>
      </w:r>
      <w:r>
        <w:rPr>
          <w:spacing w:val="-16"/>
        </w:rPr>
        <w:t xml:space="preserve"> </w:t>
      </w:r>
      <w:r>
        <w:t>existing</w:t>
      </w:r>
      <w:r>
        <w:rPr>
          <w:spacing w:val="-16"/>
        </w:rPr>
        <w:t xml:space="preserve"> </w:t>
      </w:r>
      <w:r>
        <w:t>objects,</w:t>
      </w:r>
      <w:r>
        <w:rPr>
          <w:spacing w:val="-13"/>
        </w:rPr>
        <w:t xml:space="preserve"> </w:t>
      </w:r>
      <w:r>
        <w:t>Mashup</w:t>
      </w:r>
      <w:r>
        <w:rPr>
          <w:spacing w:val="-16"/>
        </w:rPr>
        <w:t xml:space="preserve"> </w:t>
      </w:r>
      <w:r>
        <w:t>attains to produce standalone designs with functional relationship with real world objects.</w:t>
      </w:r>
      <w:r>
        <w:rPr>
          <w:spacing w:val="-20"/>
        </w:rPr>
        <w:t xml:space="preserve"> </w:t>
      </w:r>
      <w:r>
        <w:t>Specifically, it</w:t>
      </w:r>
      <w:r>
        <w:rPr>
          <w:spacing w:val="-5"/>
        </w:rPr>
        <w:t xml:space="preserve"> </w:t>
      </w:r>
      <w:r>
        <w:t>focuses</w:t>
      </w:r>
      <w:r>
        <w:rPr>
          <w:spacing w:val="-5"/>
        </w:rPr>
        <w:t xml:space="preserve"> </w:t>
      </w:r>
      <w:r>
        <w:t>on</w:t>
      </w:r>
      <w:r>
        <w:rPr>
          <w:spacing w:val="-5"/>
        </w:rPr>
        <w:t xml:space="preserve"> </w:t>
      </w:r>
      <w:r>
        <w:t>combining</w:t>
      </w:r>
      <w:r>
        <w:rPr>
          <w:spacing w:val="-5"/>
        </w:rPr>
        <w:t xml:space="preserve"> </w:t>
      </w:r>
      <w:r>
        <w:t>the</w:t>
      </w:r>
      <w:r>
        <w:rPr>
          <w:spacing w:val="-5"/>
        </w:rPr>
        <w:t xml:space="preserve"> </w:t>
      </w:r>
      <w:r>
        <w:t>requirement</w:t>
      </w:r>
      <w:r>
        <w:rPr>
          <w:spacing w:val="-5"/>
        </w:rPr>
        <w:t xml:space="preserve"> </w:t>
      </w:r>
      <w:r>
        <w:t>of</w:t>
      </w:r>
      <w:r>
        <w:rPr>
          <w:spacing w:val="-5"/>
        </w:rPr>
        <w:t xml:space="preserve"> </w:t>
      </w:r>
      <w:r>
        <w:t>sustaining</w:t>
      </w:r>
      <w:r>
        <w:rPr>
          <w:spacing w:val="-5"/>
        </w:rPr>
        <w:t xml:space="preserve"> </w:t>
      </w:r>
      <w:r>
        <w:t>loads</w:t>
      </w:r>
      <w:r>
        <w:rPr>
          <w:spacing w:val="-5"/>
        </w:rPr>
        <w:t xml:space="preserve"> </w:t>
      </w:r>
      <w:r>
        <w:t>of</w:t>
      </w:r>
      <w:r>
        <w:rPr>
          <w:spacing w:val="-5"/>
        </w:rPr>
        <w:t xml:space="preserve"> </w:t>
      </w:r>
      <w:r>
        <w:t>these</w:t>
      </w:r>
      <w:r>
        <w:rPr>
          <w:spacing w:val="-5"/>
        </w:rPr>
        <w:t xml:space="preserve"> </w:t>
      </w:r>
      <w:r>
        <w:t>objects</w:t>
      </w:r>
      <w:r>
        <w:rPr>
          <w:spacing w:val="-5"/>
        </w:rPr>
        <w:t xml:space="preserve"> </w:t>
      </w:r>
      <w:r>
        <w:t>and</w:t>
      </w:r>
      <w:r>
        <w:rPr>
          <w:spacing w:val="-5"/>
        </w:rPr>
        <w:t xml:space="preserve"> </w:t>
      </w:r>
      <w:r>
        <w:t>the</w:t>
      </w:r>
      <w:r>
        <w:rPr>
          <w:spacing w:val="-5"/>
        </w:rPr>
        <w:t xml:space="preserve"> </w:t>
      </w:r>
      <w:r>
        <w:t>freedom</w:t>
      </w:r>
      <w:r>
        <w:rPr>
          <w:spacing w:val="-5"/>
        </w:rPr>
        <w:t xml:space="preserve"> </w:t>
      </w:r>
      <w:r>
        <w:t>for users to express their own design. This mixed-initiative approach brings everyday users further into the realm of functional fabrication without demanding much of expertise from them. In so doing, I hope we can expand the range of things everyday users can make. Next chapter will discuss</w:t>
      </w:r>
      <w:r>
        <w:rPr>
          <w:spacing w:val="-4"/>
        </w:rPr>
        <w:t xml:space="preserve"> </w:t>
      </w:r>
      <w:r>
        <w:t>the</w:t>
      </w:r>
      <w:r>
        <w:rPr>
          <w:spacing w:val="-4"/>
        </w:rPr>
        <w:t xml:space="preserve"> </w:t>
      </w:r>
      <w:r>
        <w:t>possibilities</w:t>
      </w:r>
      <w:r>
        <w:rPr>
          <w:spacing w:val="-4"/>
        </w:rPr>
        <w:t xml:space="preserve"> </w:t>
      </w:r>
      <w:r>
        <w:t>of</w:t>
      </w:r>
      <w:r>
        <w:rPr>
          <w:spacing w:val="-4"/>
        </w:rPr>
        <w:t xml:space="preserve"> </w:t>
      </w:r>
      <w:r>
        <w:t>further</w:t>
      </w:r>
      <w:r>
        <w:rPr>
          <w:spacing w:val="-4"/>
        </w:rPr>
        <w:t xml:space="preserve"> </w:t>
      </w:r>
      <w:r>
        <w:t>involving</w:t>
      </w:r>
      <w:r>
        <w:rPr>
          <w:spacing w:val="-4"/>
        </w:rPr>
        <w:t xml:space="preserve"> </w:t>
      </w:r>
      <w:r>
        <w:t>the</w:t>
      </w:r>
      <w:r>
        <w:rPr>
          <w:spacing w:val="-4"/>
        </w:rPr>
        <w:t xml:space="preserve"> </w:t>
      </w:r>
      <w:r>
        <w:t>users</w:t>
      </w:r>
      <w:r>
        <w:rPr>
          <w:spacing w:val="-4"/>
        </w:rPr>
        <w:t xml:space="preserve"> </w:t>
      </w:r>
      <w:r>
        <w:t>into</w:t>
      </w:r>
      <w:r>
        <w:rPr>
          <w:spacing w:val="-4"/>
        </w:rPr>
        <w:t xml:space="preserve"> </w:t>
      </w:r>
      <w:r>
        <w:t>the</w:t>
      </w:r>
      <w:r>
        <w:rPr>
          <w:spacing w:val="-4"/>
        </w:rPr>
        <w:t xml:space="preserve"> </w:t>
      </w:r>
      <w:r>
        <w:t>fabrication</w:t>
      </w:r>
      <w:r>
        <w:rPr>
          <w:spacing w:val="-4"/>
        </w:rPr>
        <w:t xml:space="preserve"> </w:t>
      </w:r>
      <w:r>
        <w:t>process,</w:t>
      </w:r>
      <w:r>
        <w:rPr>
          <w:spacing w:val="-4"/>
        </w:rPr>
        <w:t xml:space="preserve"> </w:t>
      </w:r>
      <w:r>
        <w:t>by</w:t>
      </w:r>
      <w:r>
        <w:rPr>
          <w:spacing w:val="-4"/>
        </w:rPr>
        <w:t xml:space="preserve"> </w:t>
      </w:r>
      <w:r>
        <w:t>supporting them to carry out the making tasks on their</w:t>
      </w:r>
      <w:r>
        <w:rPr>
          <w:spacing w:val="-30"/>
        </w:rPr>
        <w:t xml:space="preserve"> </w:t>
      </w:r>
      <w:r>
        <w:t>own.</w:t>
      </w:r>
    </w:p>
    <w:p w:rsidR="00F45610" w:rsidRDefault="00F45610">
      <w:pPr>
        <w:spacing w:line="252" w:lineRule="auto"/>
        <w:jc w:val="both"/>
        <w:sectPr w:rsidR="00F45610">
          <w:headerReference w:type="default" r:id="rId134"/>
          <w:pgSz w:w="12240" w:h="15840"/>
          <w:pgMar w:top="1120" w:right="1420" w:bottom="1480" w:left="14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61"/>
        <w:ind w:left="109"/>
        <w:jc w:val="both"/>
        <w:rPr>
          <w:b/>
          <w:sz w:val="49"/>
        </w:rPr>
      </w:pPr>
      <w:bookmarkStart w:id="311" w:name="6_Supporting_Hands-on_Design_and_Fabrica"/>
      <w:bookmarkStart w:id="312" w:name="_bookmark132"/>
      <w:bookmarkEnd w:id="311"/>
      <w:bookmarkEnd w:id="312"/>
      <w:r>
        <w:rPr>
          <w:b/>
          <w:sz w:val="49"/>
        </w:rPr>
        <w:t>Chapter 6</w:t>
      </w:r>
    </w:p>
    <w:p w:rsidR="00F45610" w:rsidRDefault="00F45610">
      <w:pPr>
        <w:pStyle w:val="BodyText"/>
        <w:spacing w:before="5"/>
        <w:rPr>
          <w:b/>
          <w:sz w:val="39"/>
        </w:rPr>
      </w:pPr>
    </w:p>
    <w:p w:rsidR="00F45610" w:rsidRDefault="008D4F3A">
      <w:pPr>
        <w:spacing w:line="254" w:lineRule="auto"/>
        <w:ind w:left="109" w:right="1915"/>
        <w:rPr>
          <w:b/>
          <w:sz w:val="49"/>
        </w:rPr>
      </w:pPr>
      <w:r>
        <w:rPr>
          <w:b/>
          <w:sz w:val="49"/>
        </w:rPr>
        <w:t xml:space="preserve">Supporting Hands-on Design and Fabrication in Real </w:t>
      </w:r>
      <w:r>
        <w:rPr>
          <w:b/>
          <w:spacing w:val="-8"/>
          <w:sz w:val="49"/>
        </w:rPr>
        <w:t>World</w:t>
      </w:r>
      <w:r>
        <w:rPr>
          <w:b/>
          <w:spacing w:val="73"/>
          <w:sz w:val="49"/>
        </w:rPr>
        <w:t xml:space="preserve"> </w:t>
      </w:r>
      <w:r>
        <w:rPr>
          <w:b/>
          <w:sz w:val="49"/>
        </w:rPr>
        <w:t>Context</w:t>
      </w:r>
    </w:p>
    <w:p w:rsidR="00F45610" w:rsidRDefault="00F45610">
      <w:pPr>
        <w:pStyle w:val="BodyText"/>
        <w:spacing w:before="8"/>
        <w:rPr>
          <w:b/>
          <w:sz w:val="64"/>
        </w:rPr>
      </w:pPr>
    </w:p>
    <w:p w:rsidR="00F45610" w:rsidRDefault="008D4F3A">
      <w:pPr>
        <w:pStyle w:val="BodyText"/>
        <w:spacing w:line="252" w:lineRule="auto"/>
        <w:ind w:left="109" w:right="108"/>
        <w:jc w:val="both"/>
      </w:pPr>
      <w:r>
        <w:t>My work starts from addressing how fabrication can be done closely integrated and attached    to existing objects (Chapter 3), which then suggests a class of adaptation design where extra components can be made to enhance or modify functionalities of existing objects for custom usage (Chapter 4). Whether it is something add-on or standalone, functionality decides the</w:t>
      </w:r>
      <w:r>
        <w:rPr>
          <w:spacing w:val="-29"/>
        </w:rPr>
        <w:t xml:space="preserve"> </w:t>
      </w:r>
      <w:r>
        <w:t xml:space="preserve">form of objects; </w:t>
      </w:r>
      <w:r>
        <w:rPr>
          <w:spacing w:val="-4"/>
        </w:rPr>
        <w:t xml:space="preserve">however, </w:t>
      </w:r>
      <w:r>
        <w:t xml:space="preserve">it can also be combined with people’s intuitive creation through a mixed- initiative approach (Chapter 5). Ultimately, my goal is </w:t>
      </w:r>
      <w:r>
        <w:rPr>
          <w:spacing w:val="-3"/>
        </w:rPr>
        <w:t xml:space="preserve">involve </w:t>
      </w:r>
      <w:r>
        <w:t>real people not just in the digital design process, but also in the physical making of objects that can functionally fulfill real</w:t>
      </w:r>
      <w:r>
        <w:rPr>
          <w:spacing w:val="-23"/>
        </w:rPr>
        <w:t xml:space="preserve"> </w:t>
      </w:r>
      <w:r>
        <w:t>world use cases. In this chapter, my focus is to explore ways that can support and engage people in performing</w:t>
      </w:r>
      <w:r>
        <w:rPr>
          <w:spacing w:val="-6"/>
        </w:rPr>
        <w:t xml:space="preserve"> </w:t>
      </w:r>
      <w:r>
        <w:t>hands-on</w:t>
      </w:r>
      <w:r>
        <w:rPr>
          <w:spacing w:val="-5"/>
        </w:rPr>
        <w:t xml:space="preserve"> </w:t>
      </w:r>
      <w:r>
        <w:t>design</w:t>
      </w:r>
      <w:r>
        <w:rPr>
          <w:spacing w:val="-6"/>
        </w:rPr>
        <w:t xml:space="preserve"> </w:t>
      </w:r>
      <w:r>
        <w:t>and</w:t>
      </w:r>
      <w:r>
        <w:rPr>
          <w:spacing w:val="-5"/>
        </w:rPr>
        <w:t xml:space="preserve"> </w:t>
      </w:r>
      <w:r>
        <w:t>fabrication</w:t>
      </w:r>
      <w:r>
        <w:rPr>
          <w:spacing w:val="-6"/>
        </w:rPr>
        <w:t xml:space="preserve"> </w:t>
      </w:r>
      <w:r>
        <w:t>directly</w:t>
      </w:r>
      <w:r>
        <w:rPr>
          <w:spacing w:val="-5"/>
        </w:rPr>
        <w:t xml:space="preserve"> </w:t>
      </w:r>
      <w:r>
        <w:t>in</w:t>
      </w:r>
      <w:r>
        <w:rPr>
          <w:spacing w:val="-6"/>
        </w:rPr>
        <w:t xml:space="preserve"> </w:t>
      </w:r>
      <w:r>
        <w:t>the</w:t>
      </w:r>
      <w:r>
        <w:rPr>
          <w:spacing w:val="-5"/>
        </w:rPr>
        <w:t xml:space="preserve"> </w:t>
      </w:r>
      <w:r>
        <w:t>real</w:t>
      </w:r>
      <w:r>
        <w:rPr>
          <w:spacing w:val="-6"/>
        </w:rPr>
        <w:t xml:space="preserve"> </w:t>
      </w:r>
      <w:r>
        <w:t>world</w:t>
      </w:r>
      <w:r>
        <w:rPr>
          <w:spacing w:val="-5"/>
        </w:rPr>
        <w:t xml:space="preserve"> </w:t>
      </w:r>
      <w:r>
        <w:t>context</w:t>
      </w:r>
      <w:r>
        <w:rPr>
          <w:spacing w:val="-6"/>
        </w:rPr>
        <w:t xml:space="preserve"> </w:t>
      </w:r>
      <w:r>
        <w:t>of</w:t>
      </w:r>
      <w:r>
        <w:rPr>
          <w:spacing w:val="-6"/>
        </w:rPr>
        <w:t xml:space="preserve"> </w:t>
      </w:r>
      <w:r>
        <w:t>the</w:t>
      </w:r>
      <w:r>
        <w:rPr>
          <w:spacing w:val="-5"/>
        </w:rPr>
        <w:t xml:space="preserve"> </w:t>
      </w:r>
      <w:r>
        <w:t>objects</w:t>
      </w:r>
      <w:r>
        <w:rPr>
          <w:spacing w:val="-6"/>
        </w:rPr>
        <w:t xml:space="preserve"> </w:t>
      </w:r>
      <w:r>
        <w:t>they want to</w:t>
      </w:r>
      <w:r>
        <w:rPr>
          <w:spacing w:val="-10"/>
        </w:rPr>
        <w:t xml:space="preserve"> </w:t>
      </w:r>
      <w:r>
        <w:t>create.</w:t>
      </w:r>
    </w:p>
    <w:p w:rsidR="00F45610" w:rsidRDefault="008D4F3A">
      <w:pPr>
        <w:pStyle w:val="BodyText"/>
        <w:spacing w:before="21" w:line="252" w:lineRule="auto"/>
        <w:ind w:left="109" w:right="107" w:firstLine="351"/>
        <w:jc w:val="both"/>
      </w:pPr>
      <w:r>
        <w:t xml:space="preserve">As mentioned in the earlier chapters, there is a lack of people’s involvement in the actual making process, preventing them from participating in the realization of their design in a closer feedback loop. </w:t>
      </w:r>
      <w:r>
        <w:rPr>
          <w:spacing w:val="-3"/>
        </w:rPr>
        <w:t xml:space="preserve">With </w:t>
      </w:r>
      <w:r>
        <w:t>a hands-on approach, not only can people get better control of the making process,</w:t>
      </w:r>
      <w:r>
        <w:rPr>
          <w:spacing w:val="-8"/>
        </w:rPr>
        <w:t xml:space="preserve"> </w:t>
      </w:r>
      <w:r>
        <w:t>they</w:t>
      </w:r>
      <w:r>
        <w:rPr>
          <w:spacing w:val="-8"/>
        </w:rPr>
        <w:t xml:space="preserve"> </w:t>
      </w:r>
      <w:r>
        <w:t>can</w:t>
      </w:r>
      <w:r>
        <w:rPr>
          <w:spacing w:val="-8"/>
        </w:rPr>
        <w:t xml:space="preserve"> </w:t>
      </w:r>
      <w:r>
        <w:t>also</w:t>
      </w:r>
      <w:r>
        <w:rPr>
          <w:spacing w:val="-8"/>
        </w:rPr>
        <w:t xml:space="preserve"> </w:t>
      </w:r>
      <w:r>
        <w:t>develop</w:t>
      </w:r>
      <w:r>
        <w:rPr>
          <w:spacing w:val="-8"/>
        </w:rPr>
        <w:t xml:space="preserve"> </w:t>
      </w:r>
      <w:r>
        <w:t>their</w:t>
      </w:r>
      <w:r>
        <w:rPr>
          <w:spacing w:val="-8"/>
        </w:rPr>
        <w:t xml:space="preserve"> </w:t>
      </w:r>
      <w:r>
        <w:t>manual</w:t>
      </w:r>
      <w:r>
        <w:rPr>
          <w:spacing w:val="-8"/>
        </w:rPr>
        <w:t xml:space="preserve"> </w:t>
      </w:r>
      <w:r>
        <w:t>dexterity</w:t>
      </w:r>
      <w:r>
        <w:rPr>
          <w:spacing w:val="-8"/>
        </w:rPr>
        <w:t xml:space="preserve"> </w:t>
      </w:r>
      <w:r>
        <w:t>and,</w:t>
      </w:r>
      <w:r>
        <w:rPr>
          <w:spacing w:val="-8"/>
        </w:rPr>
        <w:t xml:space="preserve"> </w:t>
      </w:r>
      <w:r>
        <w:t>when</w:t>
      </w:r>
      <w:r>
        <w:rPr>
          <w:spacing w:val="-8"/>
        </w:rPr>
        <w:t xml:space="preserve"> </w:t>
      </w:r>
      <w:r>
        <w:t>successfully</w:t>
      </w:r>
      <w:r>
        <w:rPr>
          <w:spacing w:val="-8"/>
        </w:rPr>
        <w:t xml:space="preserve"> </w:t>
      </w:r>
      <w:r>
        <w:t>making</w:t>
      </w:r>
      <w:r>
        <w:rPr>
          <w:spacing w:val="-8"/>
        </w:rPr>
        <w:t xml:space="preserve"> </w:t>
      </w:r>
      <w:r>
        <w:t>something, get to experience the joy of</w:t>
      </w:r>
      <w:r>
        <w:rPr>
          <w:spacing w:val="-22"/>
        </w:rPr>
        <w:t xml:space="preserve"> </w:t>
      </w:r>
      <w:r>
        <w:t>it.</w:t>
      </w:r>
    </w:p>
    <w:p w:rsidR="00F45610" w:rsidRDefault="008D4F3A">
      <w:pPr>
        <w:pStyle w:val="BodyText"/>
        <w:spacing w:before="21" w:line="252" w:lineRule="auto"/>
        <w:ind w:left="109" w:right="107" w:firstLine="351"/>
        <w:jc w:val="both"/>
      </w:pPr>
      <w:r>
        <w:rPr>
          <w:spacing w:val="-4"/>
        </w:rPr>
        <w:t xml:space="preserve">However, </w:t>
      </w:r>
      <w:r>
        <w:t xml:space="preserve">hands-on making—in its traditional sense—is not meant for everyone. Foremost, people’s manual dexterity is different, which inherently adds various difficulty to the making process—making ceramics on a turntable is a familiar scenario wherein </w:t>
      </w:r>
      <w:r>
        <w:rPr>
          <w:spacing w:val="-3"/>
        </w:rPr>
        <w:t xml:space="preserve">one’s </w:t>
      </w:r>
      <w:r>
        <w:t xml:space="preserve">dexterity is often challenged. Further, </w:t>
      </w:r>
      <w:r>
        <w:rPr>
          <w:spacing w:val="-3"/>
        </w:rPr>
        <w:t xml:space="preserve">even </w:t>
      </w:r>
      <w:r>
        <w:t xml:space="preserve">for dexterous people, without some sort of training it might also be difficult to perform making tasks, such as wood working. </w:t>
      </w:r>
      <w:r>
        <w:rPr>
          <w:spacing w:val="-4"/>
        </w:rPr>
        <w:t xml:space="preserve">However, </w:t>
      </w:r>
      <w:r>
        <w:rPr>
          <w:spacing w:val="-3"/>
        </w:rPr>
        <w:t xml:space="preserve">even </w:t>
      </w:r>
      <w:r>
        <w:t xml:space="preserve">for trained and </w:t>
      </w:r>
      <w:proofErr w:type="spellStart"/>
      <w:r>
        <w:t>experi</w:t>
      </w:r>
      <w:proofErr w:type="spellEnd"/>
      <w:r>
        <w:t xml:space="preserve">- </w:t>
      </w:r>
      <w:proofErr w:type="spellStart"/>
      <w:r>
        <w:t>enced</w:t>
      </w:r>
      <w:proofErr w:type="spellEnd"/>
      <w:r>
        <w:rPr>
          <w:spacing w:val="-8"/>
        </w:rPr>
        <w:t xml:space="preserve"> </w:t>
      </w:r>
      <w:r>
        <w:t>makers,</w:t>
      </w:r>
      <w:r>
        <w:rPr>
          <w:spacing w:val="-8"/>
        </w:rPr>
        <w:t xml:space="preserve"> </w:t>
      </w:r>
      <w:r>
        <w:t>to</w:t>
      </w:r>
      <w:r>
        <w:rPr>
          <w:spacing w:val="-8"/>
        </w:rPr>
        <w:t xml:space="preserve"> </w:t>
      </w:r>
      <w:r>
        <w:t>execute</w:t>
      </w:r>
      <w:r>
        <w:rPr>
          <w:spacing w:val="-8"/>
        </w:rPr>
        <w:t xml:space="preserve"> </w:t>
      </w:r>
      <w:r>
        <w:t>a</w:t>
      </w:r>
      <w:r>
        <w:rPr>
          <w:spacing w:val="-8"/>
        </w:rPr>
        <w:t xml:space="preserve"> </w:t>
      </w:r>
      <w:r>
        <w:t>making</w:t>
      </w:r>
      <w:r>
        <w:rPr>
          <w:spacing w:val="-8"/>
        </w:rPr>
        <w:t xml:space="preserve"> </w:t>
      </w:r>
      <w:r>
        <w:t>task</w:t>
      </w:r>
      <w:r>
        <w:rPr>
          <w:spacing w:val="-8"/>
        </w:rPr>
        <w:t xml:space="preserve"> </w:t>
      </w:r>
      <w:r>
        <w:t>would</w:t>
      </w:r>
      <w:r>
        <w:rPr>
          <w:spacing w:val="-8"/>
        </w:rPr>
        <w:t xml:space="preserve"> </w:t>
      </w:r>
      <w:r>
        <w:t>still</w:t>
      </w:r>
      <w:r>
        <w:rPr>
          <w:spacing w:val="-8"/>
        </w:rPr>
        <w:t xml:space="preserve"> </w:t>
      </w:r>
      <w:r>
        <w:t>from</w:t>
      </w:r>
      <w:r>
        <w:rPr>
          <w:spacing w:val="-8"/>
        </w:rPr>
        <w:t xml:space="preserve"> </w:t>
      </w:r>
      <w:r>
        <w:t>time</w:t>
      </w:r>
      <w:r>
        <w:rPr>
          <w:spacing w:val="-8"/>
        </w:rPr>
        <w:t xml:space="preserve"> </w:t>
      </w:r>
      <w:r>
        <w:t>to</w:t>
      </w:r>
      <w:r>
        <w:rPr>
          <w:spacing w:val="-8"/>
        </w:rPr>
        <w:t xml:space="preserve"> </w:t>
      </w:r>
      <w:r>
        <w:t>time</w:t>
      </w:r>
      <w:r>
        <w:rPr>
          <w:spacing w:val="-8"/>
        </w:rPr>
        <w:t xml:space="preserve"> </w:t>
      </w:r>
      <w:r>
        <w:t>require</w:t>
      </w:r>
      <w:r>
        <w:rPr>
          <w:spacing w:val="-8"/>
        </w:rPr>
        <w:t xml:space="preserve"> </w:t>
      </w:r>
      <w:r>
        <w:t>some</w:t>
      </w:r>
      <w:r>
        <w:rPr>
          <w:spacing w:val="-8"/>
        </w:rPr>
        <w:t xml:space="preserve"> </w:t>
      </w:r>
      <w:r>
        <w:t>external</w:t>
      </w:r>
      <w:r>
        <w:rPr>
          <w:spacing w:val="-8"/>
        </w:rPr>
        <w:t xml:space="preserve"> </w:t>
      </w:r>
      <w:r>
        <w:t xml:space="preserve">help, such as the need to refer to the design blue print or assembly instructions. </w:t>
      </w:r>
      <w:r>
        <w:rPr>
          <w:spacing w:val="-4"/>
        </w:rPr>
        <w:t xml:space="preserve">Variance </w:t>
      </w:r>
      <w:r>
        <w:t>in dexterity, lack of skills and knowledge, and availability of information seem to be the major factors that would</w:t>
      </w:r>
      <w:r>
        <w:rPr>
          <w:spacing w:val="-4"/>
        </w:rPr>
        <w:t xml:space="preserve"> </w:t>
      </w:r>
      <w:r>
        <w:t>prevent</w:t>
      </w:r>
      <w:r>
        <w:rPr>
          <w:spacing w:val="-4"/>
        </w:rPr>
        <w:t xml:space="preserve"> </w:t>
      </w:r>
      <w:r>
        <w:t>or</w:t>
      </w:r>
      <w:r>
        <w:rPr>
          <w:spacing w:val="-4"/>
        </w:rPr>
        <w:t xml:space="preserve"> </w:t>
      </w:r>
      <w:r>
        <w:t>discourage</w:t>
      </w:r>
      <w:r>
        <w:rPr>
          <w:spacing w:val="-4"/>
        </w:rPr>
        <w:t xml:space="preserve"> </w:t>
      </w:r>
      <w:r>
        <w:t>people</w:t>
      </w:r>
      <w:r>
        <w:rPr>
          <w:spacing w:val="-4"/>
        </w:rPr>
        <w:t xml:space="preserve"> </w:t>
      </w:r>
      <w:r>
        <w:t>from</w:t>
      </w:r>
      <w:r>
        <w:rPr>
          <w:spacing w:val="-4"/>
        </w:rPr>
        <w:t xml:space="preserve"> </w:t>
      </w:r>
      <w:r>
        <w:t>getting</w:t>
      </w:r>
      <w:r>
        <w:rPr>
          <w:spacing w:val="-4"/>
        </w:rPr>
        <w:t xml:space="preserve"> </w:t>
      </w:r>
      <w:proofErr w:type="gramStart"/>
      <w:r>
        <w:t>themselves</w:t>
      </w:r>
      <w:proofErr w:type="gramEnd"/>
      <w:r>
        <w:rPr>
          <w:spacing w:val="-4"/>
        </w:rPr>
        <w:t xml:space="preserve"> </w:t>
      </w:r>
      <w:r>
        <w:rPr>
          <w:spacing w:val="-3"/>
        </w:rPr>
        <w:t>involved</w:t>
      </w:r>
      <w:r>
        <w:rPr>
          <w:spacing w:val="-4"/>
        </w:rPr>
        <w:t xml:space="preserve"> </w:t>
      </w:r>
      <w:r>
        <w:t>into</w:t>
      </w:r>
      <w:r>
        <w:rPr>
          <w:spacing w:val="-4"/>
        </w:rPr>
        <w:t xml:space="preserve"> </w:t>
      </w:r>
      <w:r>
        <w:t>the</w:t>
      </w:r>
      <w:r>
        <w:rPr>
          <w:spacing w:val="-4"/>
        </w:rPr>
        <w:t xml:space="preserve"> </w:t>
      </w:r>
      <w:r>
        <w:t>actual</w:t>
      </w:r>
      <w:r>
        <w:rPr>
          <w:spacing w:val="-4"/>
        </w:rPr>
        <w:t xml:space="preserve"> </w:t>
      </w:r>
      <w:r>
        <w:t>fabrication process.</w:t>
      </w:r>
    </w:p>
    <w:p w:rsidR="00F45610" w:rsidRDefault="008D4F3A">
      <w:pPr>
        <w:pStyle w:val="BodyText"/>
        <w:spacing w:before="14" w:line="288" w:lineRule="exact"/>
        <w:ind w:left="109" w:right="107" w:firstLine="351"/>
        <w:jc w:val="both"/>
      </w:pPr>
      <w:r>
        <w:t xml:space="preserve">Fortunately, the recent advances in Augmented Reality (AR) suggest opportunities of intro- </w:t>
      </w:r>
      <w:proofErr w:type="spellStart"/>
      <w:r>
        <w:t>ducing</w:t>
      </w:r>
      <w:proofErr w:type="spellEnd"/>
      <w:r>
        <w:rPr>
          <w:spacing w:val="-6"/>
        </w:rPr>
        <w:t xml:space="preserve"> </w:t>
      </w:r>
      <w:r>
        <w:t>them</w:t>
      </w:r>
      <w:r>
        <w:rPr>
          <w:spacing w:val="-6"/>
        </w:rPr>
        <w:t xml:space="preserve"> </w:t>
      </w:r>
      <w:r>
        <w:t>into</w:t>
      </w:r>
      <w:r>
        <w:rPr>
          <w:spacing w:val="-6"/>
        </w:rPr>
        <w:t xml:space="preserve"> </w:t>
      </w:r>
      <w:r>
        <w:t>the</w:t>
      </w:r>
      <w:r>
        <w:rPr>
          <w:spacing w:val="-6"/>
        </w:rPr>
        <w:t xml:space="preserve"> </w:t>
      </w:r>
      <w:r>
        <w:t>fabrication</w:t>
      </w:r>
      <w:r>
        <w:rPr>
          <w:spacing w:val="-6"/>
        </w:rPr>
        <w:t xml:space="preserve"> </w:t>
      </w:r>
      <w:r>
        <w:t>process.</w:t>
      </w:r>
      <w:r>
        <w:rPr>
          <w:spacing w:val="7"/>
        </w:rPr>
        <w:t xml:space="preserve"> </w:t>
      </w:r>
      <w:r>
        <w:t>Specifically,</w:t>
      </w:r>
      <w:r>
        <w:rPr>
          <w:spacing w:val="-6"/>
        </w:rPr>
        <w:t xml:space="preserve"> </w:t>
      </w:r>
      <w:r>
        <w:t>wearable</w:t>
      </w:r>
      <w:r>
        <w:rPr>
          <w:spacing w:val="-6"/>
        </w:rPr>
        <w:t xml:space="preserve"> </w:t>
      </w:r>
      <w:r>
        <w:t>AR</w:t>
      </w:r>
      <w:r>
        <w:rPr>
          <w:spacing w:val="-6"/>
        </w:rPr>
        <w:t xml:space="preserve"> </w:t>
      </w:r>
      <w:r>
        <w:t>(e.g.,</w:t>
      </w:r>
      <w:r>
        <w:rPr>
          <w:spacing w:val="-6"/>
        </w:rPr>
        <w:t xml:space="preserve"> </w:t>
      </w:r>
      <w:r>
        <w:t>Microsoft</w:t>
      </w:r>
      <w:r>
        <w:rPr>
          <w:spacing w:val="-6"/>
        </w:rPr>
        <w:t xml:space="preserve"> </w:t>
      </w:r>
      <w:r>
        <w:t>HoloLens</w:t>
      </w:r>
      <w:hyperlink w:anchor="_bookmark133" w:history="1">
        <w:r>
          <w:rPr>
            <w:position w:val="9"/>
            <w:sz w:val="16"/>
          </w:rPr>
          <w:t>1</w:t>
        </w:r>
      </w:hyperlink>
      <w:r>
        <w:t>)</w:t>
      </w:r>
    </w:p>
    <w:p w:rsidR="00F45610" w:rsidRDefault="00F45610">
      <w:pPr>
        <w:pStyle w:val="BodyText"/>
        <w:spacing w:before="8"/>
        <w:rPr>
          <w:sz w:val="22"/>
        </w:rPr>
      </w:pPr>
    </w:p>
    <w:p w:rsidR="00F45610" w:rsidRDefault="008D4F3A">
      <w:pPr>
        <w:ind w:left="388"/>
        <w:rPr>
          <w:sz w:val="20"/>
        </w:rPr>
      </w:pPr>
      <w:r>
        <w:rPr>
          <w:w w:val="140"/>
          <w:position w:val="7"/>
          <w:sz w:val="14"/>
        </w:rPr>
        <w:t>1</w:t>
      </w:r>
      <w:bookmarkStart w:id="313" w:name="_bookmark133"/>
      <w:bookmarkEnd w:id="313"/>
      <w:r>
        <w:fldChar w:fldCharType="begin"/>
      </w:r>
      <w:r>
        <w:instrText xml:space="preserve"> HYPERLINK "https://www.microsoft.com/microsoft-hololens/en-us" \h </w:instrText>
      </w:r>
      <w:r>
        <w:fldChar w:fldCharType="separate"/>
      </w:r>
      <w:r>
        <w:rPr>
          <w:w w:val="140"/>
          <w:sz w:val="20"/>
        </w:rPr>
        <w:t>https://www.microsoft.com/microsoft-hololens/en-us</w:t>
      </w:r>
      <w:r>
        <w:rPr>
          <w:w w:val="140"/>
          <w:sz w:val="20"/>
        </w:rPr>
        <w:fldChar w:fldCharType="end"/>
      </w:r>
    </w:p>
    <w:p w:rsidR="00F45610" w:rsidRDefault="00F45610">
      <w:pPr>
        <w:rPr>
          <w:sz w:val="20"/>
        </w:rPr>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can</w:t>
      </w:r>
      <w:proofErr w:type="gramEnd"/>
      <w:r>
        <w:t xml:space="preserve"> superimpose relevant information onto the physical environment, which can readily guide or inform people of their tasks at hand, rather than having to interrupt the tasks and attend to a separate device.</w:t>
      </w:r>
    </w:p>
    <w:p w:rsidR="00F45610" w:rsidRDefault="008D4F3A">
      <w:pPr>
        <w:pStyle w:val="BodyText"/>
        <w:spacing w:line="252" w:lineRule="auto"/>
        <w:ind w:left="109" w:right="107" w:firstLine="351"/>
        <w:jc w:val="both"/>
      </w:pPr>
      <w:r>
        <w:t>Such capability provides a basic solution for overcoming the aforementioned difficulties of involving</w:t>
      </w:r>
      <w:r>
        <w:rPr>
          <w:spacing w:val="-7"/>
        </w:rPr>
        <w:t xml:space="preserve"> </w:t>
      </w:r>
      <w:r>
        <w:t>people</w:t>
      </w:r>
      <w:r>
        <w:rPr>
          <w:spacing w:val="-7"/>
        </w:rPr>
        <w:t xml:space="preserve"> </w:t>
      </w:r>
      <w:r>
        <w:t>into</w:t>
      </w:r>
      <w:r>
        <w:rPr>
          <w:spacing w:val="-8"/>
        </w:rPr>
        <w:t xml:space="preserve"> </w:t>
      </w:r>
      <w:r>
        <w:t>the</w:t>
      </w:r>
      <w:r>
        <w:rPr>
          <w:spacing w:val="-7"/>
        </w:rPr>
        <w:t xml:space="preserve"> </w:t>
      </w:r>
      <w:r>
        <w:t>making</w:t>
      </w:r>
      <w:r>
        <w:rPr>
          <w:spacing w:val="-7"/>
        </w:rPr>
        <w:t xml:space="preserve"> </w:t>
      </w:r>
      <w:r>
        <w:t>process.</w:t>
      </w:r>
      <w:r>
        <w:rPr>
          <w:spacing w:val="8"/>
        </w:rPr>
        <w:t xml:space="preserve"> </w:t>
      </w:r>
      <w:r>
        <w:t>As</w:t>
      </w:r>
      <w:r>
        <w:rPr>
          <w:spacing w:val="-7"/>
        </w:rPr>
        <w:t xml:space="preserve"> </w:t>
      </w:r>
      <w:r>
        <w:t>AR</w:t>
      </w:r>
      <w:r>
        <w:rPr>
          <w:spacing w:val="-7"/>
        </w:rPr>
        <w:t xml:space="preserve"> </w:t>
      </w:r>
      <w:r>
        <w:t>is</w:t>
      </w:r>
      <w:r>
        <w:rPr>
          <w:spacing w:val="-7"/>
        </w:rPr>
        <w:t xml:space="preserve"> </w:t>
      </w:r>
      <w:r>
        <w:t>not</w:t>
      </w:r>
      <w:r>
        <w:rPr>
          <w:spacing w:val="-7"/>
        </w:rPr>
        <w:t xml:space="preserve"> </w:t>
      </w:r>
      <w:r>
        <w:t>really</w:t>
      </w:r>
      <w:r>
        <w:rPr>
          <w:spacing w:val="-7"/>
        </w:rPr>
        <w:t xml:space="preserve"> </w:t>
      </w:r>
      <w:r>
        <w:t>a</w:t>
      </w:r>
      <w:r>
        <w:rPr>
          <w:spacing w:val="-7"/>
        </w:rPr>
        <w:t xml:space="preserve"> </w:t>
      </w:r>
      <w:r>
        <w:t>new</w:t>
      </w:r>
      <w:r>
        <w:rPr>
          <w:spacing w:val="-7"/>
        </w:rPr>
        <w:t xml:space="preserve"> </w:t>
      </w:r>
      <w:r>
        <w:t>technology,</w:t>
      </w:r>
      <w:r>
        <w:rPr>
          <w:spacing w:val="-7"/>
        </w:rPr>
        <w:t xml:space="preserve"> </w:t>
      </w:r>
      <w:r>
        <w:t>nor</w:t>
      </w:r>
      <w:r>
        <w:rPr>
          <w:spacing w:val="-7"/>
        </w:rPr>
        <w:t xml:space="preserve"> </w:t>
      </w:r>
      <w:r>
        <w:t>is</w:t>
      </w:r>
      <w:r>
        <w:rPr>
          <w:spacing w:val="-7"/>
        </w:rPr>
        <w:t xml:space="preserve"> </w:t>
      </w:r>
      <w:r>
        <w:t>this</w:t>
      </w:r>
      <w:r>
        <w:rPr>
          <w:spacing w:val="-8"/>
        </w:rPr>
        <w:t xml:space="preserve"> </w:t>
      </w:r>
      <w:r>
        <w:t xml:space="preserve">idea. Prior work has explored using AR to facilitate collocated, collaborative design, such as </w:t>
      </w:r>
      <w:proofErr w:type="spellStart"/>
      <w:r>
        <w:t>Reki</w:t>
      </w:r>
      <w:proofErr w:type="spellEnd"/>
      <w:r>
        <w:t xml:space="preserve">- </w:t>
      </w:r>
      <w:r>
        <w:rPr>
          <w:spacing w:val="-3"/>
        </w:rPr>
        <w:t>moto’s</w:t>
      </w:r>
      <w:r>
        <w:rPr>
          <w:spacing w:val="-10"/>
        </w:rPr>
        <w:t xml:space="preserve"> </w:t>
      </w:r>
      <w:proofErr w:type="spellStart"/>
      <w:r>
        <w:t>Transivision</w:t>
      </w:r>
      <w:proofErr w:type="spellEnd"/>
      <w:r>
        <w:rPr>
          <w:spacing w:val="-10"/>
        </w:rPr>
        <w:t xml:space="preserve"> </w:t>
      </w:r>
      <w:r>
        <w:t>system</w:t>
      </w:r>
      <w:r>
        <w:rPr>
          <w:spacing w:val="-10"/>
        </w:rPr>
        <w:t xml:space="preserve"> </w:t>
      </w:r>
      <w:hyperlink w:anchor="_bookmark188" w:history="1">
        <w:r>
          <w:t>[47].</w:t>
        </w:r>
      </w:hyperlink>
      <w:r>
        <w:rPr>
          <w:spacing w:val="7"/>
        </w:rPr>
        <w:t xml:space="preserve"> </w:t>
      </w:r>
      <w:r>
        <w:rPr>
          <w:spacing w:val="-10"/>
        </w:rPr>
        <w:t xml:space="preserve">To </w:t>
      </w:r>
      <w:r>
        <w:t>support</w:t>
      </w:r>
      <w:r>
        <w:rPr>
          <w:spacing w:val="-10"/>
        </w:rPr>
        <w:t xml:space="preserve"> </w:t>
      </w:r>
      <w:r>
        <w:t>the</w:t>
      </w:r>
      <w:r>
        <w:rPr>
          <w:spacing w:val="-10"/>
        </w:rPr>
        <w:t xml:space="preserve"> </w:t>
      </w:r>
      <w:r>
        <w:t>actual</w:t>
      </w:r>
      <w:r>
        <w:rPr>
          <w:spacing w:val="-10"/>
        </w:rPr>
        <w:t xml:space="preserve"> </w:t>
      </w:r>
      <w:r>
        <w:t>making</w:t>
      </w:r>
      <w:r>
        <w:rPr>
          <w:spacing w:val="-10"/>
        </w:rPr>
        <w:t xml:space="preserve"> </w:t>
      </w:r>
      <w:r>
        <w:t>process,</w:t>
      </w:r>
      <w:r>
        <w:rPr>
          <w:spacing w:val="-9"/>
        </w:rPr>
        <w:t xml:space="preserve"> </w:t>
      </w:r>
      <w:r>
        <w:t>researchers</w:t>
      </w:r>
      <w:r>
        <w:rPr>
          <w:spacing w:val="-10"/>
        </w:rPr>
        <w:t xml:space="preserve"> </w:t>
      </w:r>
      <w:r>
        <w:t>from</w:t>
      </w:r>
      <w:r>
        <w:rPr>
          <w:spacing w:val="-10"/>
        </w:rPr>
        <w:t xml:space="preserve"> </w:t>
      </w:r>
      <w:r>
        <w:t xml:space="preserve">Boeing built a heads-up see-through display to assist aircraft manufacturing tasks, thus eliminating the need of templates, </w:t>
      </w:r>
      <w:proofErr w:type="spellStart"/>
      <w:r>
        <w:t>formboard</w:t>
      </w:r>
      <w:proofErr w:type="spellEnd"/>
      <w:r>
        <w:t xml:space="preserve"> diagrams and other masking devices </w:t>
      </w:r>
      <w:hyperlink w:anchor="_bookmark150" w:history="1">
        <w:r>
          <w:t>[9].</w:t>
        </w:r>
      </w:hyperlink>
      <w:r>
        <w:t xml:space="preserve"> Similarly, </w:t>
      </w:r>
      <w:r>
        <w:rPr>
          <w:spacing w:val="-7"/>
        </w:rPr>
        <w:t xml:space="preserve">Yuan </w:t>
      </w:r>
      <w:r>
        <w:t xml:space="preserve">et al. superimposed a virtual interaction panel during assembly tasks for retrieving instructions </w:t>
      </w:r>
      <w:hyperlink w:anchor="_bookmark222" w:history="1">
        <w:r>
          <w:t>[81].</w:t>
        </w:r>
      </w:hyperlink>
      <w:r>
        <w:t xml:space="preserve"> Researchers in HCI also performed a comparative study on the effectiveness between AR and traditional printed and externally displayed instructions </w:t>
      </w:r>
      <w:hyperlink w:anchor="_bookmark203" w:history="1">
        <w:r>
          <w:t>[62].</w:t>
        </w:r>
      </w:hyperlink>
      <w:r>
        <w:t xml:space="preserve"> They found that using AR greatly reduced errors in assembly tasks and also resulted in less mental demand for the workers. All this prior work almost exclusively focuses on AR-assisted assembly, in which the users’ tasks are pre-defined with a limited</w:t>
      </w:r>
      <w:r>
        <w:rPr>
          <w:spacing w:val="-30"/>
        </w:rPr>
        <w:t xml:space="preserve"> </w:t>
      </w:r>
      <w:r>
        <w:t>scope.</w:t>
      </w:r>
    </w:p>
    <w:p w:rsidR="00F45610" w:rsidRDefault="008D4F3A">
      <w:pPr>
        <w:pStyle w:val="BodyText"/>
        <w:spacing w:line="252" w:lineRule="auto"/>
        <w:ind w:left="109" w:right="107" w:firstLine="351"/>
        <w:jc w:val="both"/>
      </w:pPr>
      <w:r>
        <w:t>In this proposed project, I attain to explore a full range of possibilities for AR to support an end-to-end design-fabrication task for everyday users. My specific goals are as follows:</w:t>
      </w:r>
    </w:p>
    <w:p w:rsidR="00F45610" w:rsidRDefault="008D4F3A">
      <w:pPr>
        <w:pStyle w:val="ListParagraph"/>
        <w:numPr>
          <w:ilvl w:val="0"/>
          <w:numId w:val="2"/>
        </w:numPr>
        <w:tabs>
          <w:tab w:val="left" w:pos="696"/>
        </w:tabs>
        <w:spacing w:before="67" w:line="252" w:lineRule="auto"/>
        <w:ind w:right="108" w:hanging="226"/>
        <w:jc w:val="both"/>
        <w:rPr>
          <w:sz w:val="24"/>
        </w:rPr>
      </w:pPr>
      <w:r>
        <w:rPr>
          <w:sz w:val="24"/>
        </w:rPr>
        <w:t>Seamlessly integrating the previously separated design phase and fabrication phase: for people,</w:t>
      </w:r>
      <w:r>
        <w:rPr>
          <w:spacing w:val="-5"/>
          <w:sz w:val="24"/>
        </w:rPr>
        <w:t xml:space="preserve"> </w:t>
      </w:r>
      <w:r>
        <w:rPr>
          <w:sz w:val="24"/>
        </w:rPr>
        <w:t>what</w:t>
      </w:r>
      <w:r>
        <w:rPr>
          <w:spacing w:val="-5"/>
          <w:sz w:val="24"/>
        </w:rPr>
        <w:t xml:space="preserve"> </w:t>
      </w:r>
      <w:r>
        <w:rPr>
          <w:sz w:val="24"/>
        </w:rPr>
        <w:t>they</w:t>
      </w:r>
      <w:r>
        <w:rPr>
          <w:spacing w:val="-5"/>
          <w:sz w:val="24"/>
        </w:rPr>
        <w:t xml:space="preserve"> </w:t>
      </w:r>
      <w:r>
        <w:rPr>
          <w:sz w:val="24"/>
        </w:rPr>
        <w:t>design</w:t>
      </w:r>
      <w:r>
        <w:rPr>
          <w:spacing w:val="-5"/>
          <w:sz w:val="24"/>
        </w:rPr>
        <w:t xml:space="preserve"> </w:t>
      </w:r>
      <w:r>
        <w:rPr>
          <w:sz w:val="24"/>
        </w:rPr>
        <w:t>is</w:t>
      </w:r>
      <w:r>
        <w:rPr>
          <w:spacing w:val="-5"/>
          <w:sz w:val="24"/>
        </w:rPr>
        <w:t xml:space="preserve"> </w:t>
      </w:r>
      <w:r>
        <w:rPr>
          <w:sz w:val="24"/>
        </w:rPr>
        <w:t>what</w:t>
      </w:r>
      <w:r>
        <w:rPr>
          <w:spacing w:val="-5"/>
          <w:sz w:val="24"/>
        </w:rPr>
        <w:t xml:space="preserve"> </w:t>
      </w:r>
      <w:r>
        <w:rPr>
          <w:sz w:val="24"/>
        </w:rPr>
        <w:t>they</w:t>
      </w:r>
      <w:r>
        <w:rPr>
          <w:spacing w:val="-5"/>
          <w:sz w:val="24"/>
        </w:rPr>
        <w:t xml:space="preserve"> </w:t>
      </w:r>
      <w:r>
        <w:rPr>
          <w:sz w:val="24"/>
        </w:rPr>
        <w:t>make,</w:t>
      </w:r>
      <w:r>
        <w:rPr>
          <w:spacing w:val="-5"/>
          <w:sz w:val="24"/>
        </w:rPr>
        <w:t xml:space="preserve"> </w:t>
      </w:r>
      <w:r>
        <w:rPr>
          <w:sz w:val="24"/>
        </w:rPr>
        <w:t>and</w:t>
      </w:r>
      <w:r>
        <w:rPr>
          <w:spacing w:val="-5"/>
          <w:sz w:val="24"/>
        </w:rPr>
        <w:t xml:space="preserve"> </w:t>
      </w:r>
      <w:r>
        <w:rPr>
          <w:sz w:val="24"/>
        </w:rPr>
        <w:t>what</w:t>
      </w:r>
      <w:r>
        <w:rPr>
          <w:spacing w:val="-5"/>
          <w:sz w:val="24"/>
        </w:rPr>
        <w:t xml:space="preserve"> </w:t>
      </w:r>
      <w:r>
        <w:rPr>
          <w:sz w:val="24"/>
        </w:rPr>
        <w:t>they</w:t>
      </w:r>
      <w:r>
        <w:rPr>
          <w:spacing w:val="-5"/>
          <w:sz w:val="24"/>
        </w:rPr>
        <w:t xml:space="preserve"> </w:t>
      </w:r>
      <w:r>
        <w:rPr>
          <w:sz w:val="24"/>
        </w:rPr>
        <w:t>make</w:t>
      </w:r>
      <w:r>
        <w:rPr>
          <w:spacing w:val="-5"/>
          <w:sz w:val="24"/>
        </w:rPr>
        <w:t xml:space="preserve"> </w:t>
      </w:r>
      <w:r>
        <w:rPr>
          <w:sz w:val="24"/>
        </w:rPr>
        <w:t>is</w:t>
      </w:r>
      <w:r>
        <w:rPr>
          <w:spacing w:val="-5"/>
          <w:sz w:val="24"/>
        </w:rPr>
        <w:t xml:space="preserve"> </w:t>
      </w:r>
      <w:r>
        <w:rPr>
          <w:sz w:val="24"/>
        </w:rPr>
        <w:t>what</w:t>
      </w:r>
      <w:r>
        <w:rPr>
          <w:spacing w:val="-5"/>
          <w:sz w:val="24"/>
        </w:rPr>
        <w:t xml:space="preserve"> </w:t>
      </w:r>
      <w:r>
        <w:rPr>
          <w:sz w:val="24"/>
        </w:rPr>
        <w:t>they</w:t>
      </w:r>
      <w:r>
        <w:rPr>
          <w:spacing w:val="-5"/>
          <w:sz w:val="24"/>
        </w:rPr>
        <w:t xml:space="preserve"> </w:t>
      </w:r>
      <w:r>
        <w:rPr>
          <w:sz w:val="24"/>
        </w:rPr>
        <w:t>design.</w:t>
      </w:r>
    </w:p>
    <w:p w:rsidR="00F45610" w:rsidRDefault="008D4F3A">
      <w:pPr>
        <w:pStyle w:val="ListParagraph"/>
        <w:numPr>
          <w:ilvl w:val="0"/>
          <w:numId w:val="2"/>
        </w:numPr>
        <w:tabs>
          <w:tab w:val="left" w:pos="696"/>
        </w:tabs>
        <w:spacing w:before="67" w:line="252" w:lineRule="auto"/>
        <w:ind w:right="108" w:hanging="226"/>
        <w:jc w:val="both"/>
        <w:rPr>
          <w:sz w:val="24"/>
        </w:rPr>
      </w:pPr>
      <w:r>
        <w:rPr>
          <w:sz w:val="24"/>
        </w:rPr>
        <w:t>Providing</w:t>
      </w:r>
      <w:r>
        <w:rPr>
          <w:spacing w:val="-7"/>
          <w:sz w:val="24"/>
        </w:rPr>
        <w:t xml:space="preserve"> </w:t>
      </w:r>
      <w:r>
        <w:rPr>
          <w:sz w:val="24"/>
        </w:rPr>
        <w:t>virtual</w:t>
      </w:r>
      <w:r>
        <w:rPr>
          <w:spacing w:val="-7"/>
          <w:sz w:val="24"/>
        </w:rPr>
        <w:t xml:space="preserve"> </w:t>
      </w:r>
      <w:r>
        <w:rPr>
          <w:sz w:val="24"/>
        </w:rPr>
        <w:t>references,</w:t>
      </w:r>
      <w:r>
        <w:rPr>
          <w:spacing w:val="-7"/>
          <w:sz w:val="24"/>
        </w:rPr>
        <w:t xml:space="preserve"> </w:t>
      </w:r>
      <w:r>
        <w:rPr>
          <w:sz w:val="24"/>
        </w:rPr>
        <w:t>instructions,</w:t>
      </w:r>
      <w:r>
        <w:rPr>
          <w:spacing w:val="-6"/>
          <w:sz w:val="24"/>
        </w:rPr>
        <w:t xml:space="preserve"> </w:t>
      </w:r>
      <w:r>
        <w:rPr>
          <w:sz w:val="24"/>
        </w:rPr>
        <w:t>feedbacks</w:t>
      </w:r>
      <w:r>
        <w:rPr>
          <w:spacing w:val="-7"/>
          <w:sz w:val="24"/>
        </w:rPr>
        <w:t xml:space="preserve"> </w:t>
      </w:r>
      <w:r>
        <w:rPr>
          <w:sz w:val="24"/>
        </w:rPr>
        <w:t>and</w:t>
      </w:r>
      <w:r>
        <w:rPr>
          <w:spacing w:val="-7"/>
          <w:sz w:val="24"/>
        </w:rPr>
        <w:t xml:space="preserve"> </w:t>
      </w:r>
      <w:r>
        <w:rPr>
          <w:sz w:val="24"/>
        </w:rPr>
        <w:t>suggestions</w:t>
      </w:r>
      <w:r>
        <w:rPr>
          <w:spacing w:val="-7"/>
          <w:sz w:val="24"/>
        </w:rPr>
        <w:t xml:space="preserve"> </w:t>
      </w:r>
      <w:r>
        <w:rPr>
          <w:sz w:val="24"/>
        </w:rPr>
        <w:t>(based</w:t>
      </w:r>
      <w:r>
        <w:rPr>
          <w:spacing w:val="-7"/>
          <w:sz w:val="24"/>
        </w:rPr>
        <w:t xml:space="preserve"> </w:t>
      </w:r>
      <w:r>
        <w:rPr>
          <w:sz w:val="24"/>
        </w:rPr>
        <w:t>on</w:t>
      </w:r>
      <w:r>
        <w:rPr>
          <w:spacing w:val="-7"/>
          <w:sz w:val="24"/>
        </w:rPr>
        <w:t xml:space="preserve"> </w:t>
      </w:r>
      <w:r>
        <w:rPr>
          <w:sz w:val="24"/>
        </w:rPr>
        <w:t>Chapter</w:t>
      </w:r>
      <w:r>
        <w:rPr>
          <w:spacing w:val="-7"/>
          <w:sz w:val="24"/>
        </w:rPr>
        <w:t xml:space="preserve"> </w:t>
      </w:r>
      <w:r>
        <w:rPr>
          <w:sz w:val="24"/>
        </w:rPr>
        <w:t>5) to help people accomplish physical making</w:t>
      </w:r>
      <w:r>
        <w:rPr>
          <w:spacing w:val="-24"/>
          <w:sz w:val="24"/>
        </w:rPr>
        <w:t xml:space="preserve"> </w:t>
      </w:r>
      <w:r>
        <w:rPr>
          <w:sz w:val="24"/>
        </w:rPr>
        <w:t>tasks</w:t>
      </w:r>
    </w:p>
    <w:p w:rsidR="00F45610" w:rsidRDefault="008D4F3A">
      <w:pPr>
        <w:pStyle w:val="ListParagraph"/>
        <w:numPr>
          <w:ilvl w:val="0"/>
          <w:numId w:val="2"/>
        </w:numPr>
        <w:tabs>
          <w:tab w:val="left" w:pos="696"/>
        </w:tabs>
        <w:spacing w:before="67" w:line="252" w:lineRule="auto"/>
        <w:ind w:right="107" w:hanging="226"/>
        <w:jc w:val="both"/>
        <w:rPr>
          <w:sz w:val="24"/>
        </w:rPr>
      </w:pPr>
      <w:r>
        <w:rPr>
          <w:sz w:val="24"/>
        </w:rPr>
        <w:t>Digitalizing physical artifacts to enable a descriptive approach of ‘modeling by</w:t>
      </w:r>
      <w:r>
        <w:rPr>
          <w:spacing w:val="-29"/>
          <w:sz w:val="24"/>
        </w:rPr>
        <w:t xml:space="preserve"> </w:t>
      </w:r>
      <w:r>
        <w:rPr>
          <w:sz w:val="24"/>
        </w:rPr>
        <w:t>example’; leveraging</w:t>
      </w:r>
      <w:r>
        <w:rPr>
          <w:spacing w:val="-7"/>
          <w:sz w:val="24"/>
        </w:rPr>
        <w:t xml:space="preserve"> </w:t>
      </w:r>
      <w:r>
        <w:rPr>
          <w:sz w:val="24"/>
        </w:rPr>
        <w:t>the</w:t>
      </w:r>
      <w:r>
        <w:rPr>
          <w:spacing w:val="-7"/>
          <w:sz w:val="24"/>
        </w:rPr>
        <w:t xml:space="preserve"> </w:t>
      </w:r>
      <w:r>
        <w:rPr>
          <w:sz w:val="24"/>
        </w:rPr>
        <w:t>physical</w:t>
      </w:r>
      <w:r>
        <w:rPr>
          <w:spacing w:val="-7"/>
          <w:sz w:val="24"/>
        </w:rPr>
        <w:t xml:space="preserve"> </w:t>
      </w:r>
      <w:r>
        <w:rPr>
          <w:sz w:val="24"/>
        </w:rPr>
        <w:t>environment</w:t>
      </w:r>
      <w:r>
        <w:rPr>
          <w:spacing w:val="-7"/>
          <w:sz w:val="24"/>
        </w:rPr>
        <w:t xml:space="preserve"> </w:t>
      </w:r>
      <w:r>
        <w:rPr>
          <w:sz w:val="24"/>
        </w:rPr>
        <w:t>to</w:t>
      </w:r>
      <w:r>
        <w:rPr>
          <w:spacing w:val="-7"/>
          <w:sz w:val="24"/>
        </w:rPr>
        <w:t xml:space="preserve"> </w:t>
      </w:r>
      <w:r>
        <w:rPr>
          <w:sz w:val="24"/>
        </w:rPr>
        <w:t>help</w:t>
      </w:r>
      <w:r>
        <w:rPr>
          <w:spacing w:val="-7"/>
          <w:sz w:val="24"/>
        </w:rPr>
        <w:t xml:space="preserve"> </w:t>
      </w:r>
      <w:r>
        <w:rPr>
          <w:sz w:val="24"/>
        </w:rPr>
        <w:t>people</w:t>
      </w:r>
      <w:r>
        <w:rPr>
          <w:spacing w:val="-7"/>
          <w:sz w:val="24"/>
        </w:rPr>
        <w:t xml:space="preserve"> </w:t>
      </w:r>
      <w:r>
        <w:rPr>
          <w:sz w:val="24"/>
        </w:rPr>
        <w:t>organize</w:t>
      </w:r>
      <w:r>
        <w:rPr>
          <w:spacing w:val="-7"/>
          <w:sz w:val="24"/>
        </w:rPr>
        <w:t xml:space="preserve"> </w:t>
      </w:r>
      <w:r>
        <w:rPr>
          <w:sz w:val="24"/>
        </w:rPr>
        <w:t>their</w:t>
      </w:r>
      <w:r>
        <w:rPr>
          <w:spacing w:val="-7"/>
          <w:sz w:val="24"/>
        </w:rPr>
        <w:t xml:space="preserve"> </w:t>
      </w:r>
      <w:r>
        <w:rPr>
          <w:sz w:val="24"/>
        </w:rPr>
        <w:t>virtual</w:t>
      </w:r>
      <w:r>
        <w:rPr>
          <w:spacing w:val="-7"/>
          <w:sz w:val="24"/>
        </w:rPr>
        <w:t xml:space="preserve"> </w:t>
      </w:r>
      <w:r>
        <w:rPr>
          <w:sz w:val="24"/>
        </w:rPr>
        <w:t>design</w:t>
      </w:r>
      <w:r>
        <w:rPr>
          <w:spacing w:val="-7"/>
          <w:sz w:val="24"/>
        </w:rPr>
        <w:t xml:space="preserve"> </w:t>
      </w:r>
      <w:r>
        <w:rPr>
          <w:sz w:val="24"/>
        </w:rPr>
        <w:t>space.</w:t>
      </w:r>
    </w:p>
    <w:p w:rsidR="00F45610" w:rsidRDefault="008D4F3A">
      <w:pPr>
        <w:pStyle w:val="ListParagraph"/>
        <w:numPr>
          <w:ilvl w:val="0"/>
          <w:numId w:val="2"/>
        </w:numPr>
        <w:tabs>
          <w:tab w:val="left" w:pos="696"/>
        </w:tabs>
        <w:spacing w:before="67" w:line="252" w:lineRule="auto"/>
        <w:ind w:right="107" w:hanging="226"/>
        <w:jc w:val="both"/>
        <w:rPr>
          <w:sz w:val="24"/>
        </w:rPr>
      </w:pPr>
      <w:r>
        <w:rPr>
          <w:sz w:val="24"/>
        </w:rPr>
        <w:t>Enabling multi-modal interaction—combining gaze, gesture, motion and voice input to allow users to access and manipulate digital information while being able to focus on the main physical making</w:t>
      </w:r>
      <w:r>
        <w:rPr>
          <w:spacing w:val="-14"/>
          <w:sz w:val="24"/>
        </w:rPr>
        <w:t xml:space="preserve"> </w:t>
      </w:r>
      <w:r>
        <w:rPr>
          <w:sz w:val="24"/>
        </w:rPr>
        <w:t>task.</w:t>
      </w:r>
    </w:p>
    <w:p w:rsidR="00F45610" w:rsidRDefault="008D4F3A">
      <w:pPr>
        <w:pStyle w:val="ListParagraph"/>
        <w:numPr>
          <w:ilvl w:val="0"/>
          <w:numId w:val="2"/>
        </w:numPr>
        <w:tabs>
          <w:tab w:val="left" w:pos="696"/>
        </w:tabs>
        <w:spacing w:before="67" w:line="252" w:lineRule="auto"/>
        <w:ind w:right="108" w:hanging="226"/>
        <w:jc w:val="both"/>
        <w:rPr>
          <w:sz w:val="24"/>
        </w:rPr>
      </w:pPr>
      <w:r>
        <w:rPr>
          <w:sz w:val="24"/>
        </w:rPr>
        <w:t>Providing</w:t>
      </w:r>
      <w:r>
        <w:rPr>
          <w:spacing w:val="-11"/>
          <w:sz w:val="24"/>
        </w:rPr>
        <w:t xml:space="preserve"> </w:t>
      </w:r>
      <w:r>
        <w:rPr>
          <w:sz w:val="24"/>
        </w:rPr>
        <w:t>an</w:t>
      </w:r>
      <w:r>
        <w:rPr>
          <w:spacing w:val="-11"/>
          <w:sz w:val="24"/>
        </w:rPr>
        <w:t xml:space="preserve"> </w:t>
      </w:r>
      <w:r>
        <w:rPr>
          <w:sz w:val="24"/>
        </w:rPr>
        <w:t>environment</w:t>
      </w:r>
      <w:r>
        <w:rPr>
          <w:spacing w:val="-11"/>
          <w:sz w:val="24"/>
        </w:rPr>
        <w:t xml:space="preserve"> </w:t>
      </w:r>
      <w:r>
        <w:rPr>
          <w:sz w:val="24"/>
        </w:rPr>
        <w:t>that</w:t>
      </w:r>
      <w:r>
        <w:rPr>
          <w:spacing w:val="-11"/>
          <w:sz w:val="24"/>
        </w:rPr>
        <w:t xml:space="preserve"> </w:t>
      </w:r>
      <w:r>
        <w:rPr>
          <w:sz w:val="24"/>
        </w:rPr>
        <w:t>can</w:t>
      </w:r>
      <w:r>
        <w:rPr>
          <w:spacing w:val="-11"/>
          <w:sz w:val="24"/>
        </w:rPr>
        <w:t xml:space="preserve"> </w:t>
      </w:r>
      <w:r>
        <w:rPr>
          <w:sz w:val="24"/>
        </w:rPr>
        <w:t>support</w:t>
      </w:r>
      <w:r>
        <w:rPr>
          <w:spacing w:val="-11"/>
          <w:sz w:val="24"/>
        </w:rPr>
        <w:t xml:space="preserve"> </w:t>
      </w:r>
      <w:r>
        <w:rPr>
          <w:sz w:val="24"/>
        </w:rPr>
        <w:t>a</w:t>
      </w:r>
      <w:r>
        <w:rPr>
          <w:spacing w:val="-11"/>
          <w:sz w:val="24"/>
        </w:rPr>
        <w:t xml:space="preserve"> </w:t>
      </w:r>
      <w:r>
        <w:rPr>
          <w:sz w:val="24"/>
        </w:rPr>
        <w:t>wide</w:t>
      </w:r>
      <w:r>
        <w:rPr>
          <w:spacing w:val="-11"/>
          <w:sz w:val="24"/>
        </w:rPr>
        <w:t xml:space="preserve"> </w:t>
      </w:r>
      <w:r>
        <w:rPr>
          <w:sz w:val="24"/>
        </w:rPr>
        <w:t>range</w:t>
      </w:r>
      <w:r>
        <w:rPr>
          <w:spacing w:val="-11"/>
          <w:sz w:val="24"/>
        </w:rPr>
        <w:t xml:space="preserve"> </w:t>
      </w:r>
      <w:r>
        <w:rPr>
          <w:sz w:val="24"/>
        </w:rPr>
        <w:t>of</w:t>
      </w:r>
      <w:r>
        <w:rPr>
          <w:spacing w:val="-11"/>
          <w:sz w:val="24"/>
        </w:rPr>
        <w:t xml:space="preserve"> </w:t>
      </w:r>
      <w:r>
        <w:rPr>
          <w:sz w:val="24"/>
        </w:rPr>
        <w:t>making</w:t>
      </w:r>
      <w:r>
        <w:rPr>
          <w:spacing w:val="-11"/>
          <w:sz w:val="24"/>
        </w:rPr>
        <w:t xml:space="preserve"> </w:t>
      </w:r>
      <w:r>
        <w:rPr>
          <w:sz w:val="24"/>
        </w:rPr>
        <w:t>tasks,</w:t>
      </w:r>
      <w:r>
        <w:rPr>
          <w:spacing w:val="-9"/>
          <w:sz w:val="24"/>
        </w:rPr>
        <w:t xml:space="preserve"> </w:t>
      </w:r>
      <w:r>
        <w:rPr>
          <w:sz w:val="24"/>
        </w:rPr>
        <w:t>from</w:t>
      </w:r>
      <w:r>
        <w:rPr>
          <w:spacing w:val="-11"/>
          <w:sz w:val="24"/>
        </w:rPr>
        <w:t xml:space="preserve"> </w:t>
      </w:r>
      <w:r>
        <w:rPr>
          <w:sz w:val="24"/>
        </w:rPr>
        <w:t>paper</w:t>
      </w:r>
      <w:r>
        <w:rPr>
          <w:spacing w:val="-11"/>
          <w:sz w:val="24"/>
        </w:rPr>
        <w:t xml:space="preserve"> </w:t>
      </w:r>
      <w:r>
        <w:rPr>
          <w:sz w:val="24"/>
        </w:rPr>
        <w:t xml:space="preserve">craft- </w:t>
      </w:r>
      <w:proofErr w:type="spellStart"/>
      <w:r>
        <w:rPr>
          <w:sz w:val="24"/>
        </w:rPr>
        <w:t>ing</w:t>
      </w:r>
      <w:proofErr w:type="spellEnd"/>
      <w:r>
        <w:rPr>
          <w:sz w:val="24"/>
        </w:rPr>
        <w:t>, to freeform sculpting, to assembly and</w:t>
      </w:r>
      <w:r>
        <w:rPr>
          <w:spacing w:val="-25"/>
          <w:sz w:val="24"/>
        </w:rPr>
        <w:t xml:space="preserve"> </w:t>
      </w:r>
      <w:r>
        <w:rPr>
          <w:sz w:val="24"/>
        </w:rPr>
        <w:t>installation.</w:t>
      </w:r>
    </w:p>
    <w:p w:rsidR="00F45610" w:rsidRDefault="008D4F3A">
      <w:pPr>
        <w:pStyle w:val="BodyText"/>
        <w:spacing w:before="79" w:line="252" w:lineRule="auto"/>
        <w:ind w:left="109" w:right="107" w:firstLine="351"/>
        <w:jc w:val="both"/>
      </w:pPr>
      <w:r>
        <w:t>The</w:t>
      </w:r>
      <w:r>
        <w:rPr>
          <w:spacing w:val="-14"/>
        </w:rPr>
        <w:t xml:space="preserve"> </w:t>
      </w:r>
      <w:r>
        <w:t>deliverable</w:t>
      </w:r>
      <w:r>
        <w:rPr>
          <w:spacing w:val="-14"/>
        </w:rPr>
        <w:t xml:space="preserve"> </w:t>
      </w:r>
      <w:r>
        <w:t>of</w:t>
      </w:r>
      <w:r>
        <w:rPr>
          <w:spacing w:val="-14"/>
        </w:rPr>
        <w:t xml:space="preserve"> </w:t>
      </w:r>
      <w:r>
        <w:t>this</w:t>
      </w:r>
      <w:r>
        <w:rPr>
          <w:spacing w:val="-14"/>
        </w:rPr>
        <w:t xml:space="preserve"> </w:t>
      </w:r>
      <w:r>
        <w:t>project</w:t>
      </w:r>
      <w:r>
        <w:rPr>
          <w:spacing w:val="-14"/>
        </w:rPr>
        <w:t xml:space="preserve"> </w:t>
      </w:r>
      <w:r>
        <w:t>would</w:t>
      </w:r>
      <w:r>
        <w:rPr>
          <w:spacing w:val="-14"/>
        </w:rPr>
        <w:t xml:space="preserve"> </w:t>
      </w:r>
      <w:r>
        <w:t>be</w:t>
      </w:r>
      <w:r>
        <w:rPr>
          <w:spacing w:val="-14"/>
        </w:rPr>
        <w:t xml:space="preserve"> </w:t>
      </w:r>
      <w:r>
        <w:t>an</w:t>
      </w:r>
      <w:r>
        <w:rPr>
          <w:spacing w:val="-14"/>
        </w:rPr>
        <w:t xml:space="preserve"> </w:t>
      </w:r>
      <w:r>
        <w:t>integral</w:t>
      </w:r>
      <w:r>
        <w:rPr>
          <w:spacing w:val="-14"/>
        </w:rPr>
        <w:t xml:space="preserve"> </w:t>
      </w:r>
      <w:r>
        <w:t>design</w:t>
      </w:r>
      <w:r>
        <w:rPr>
          <w:spacing w:val="-14"/>
        </w:rPr>
        <w:t xml:space="preserve"> </w:t>
      </w:r>
      <w:r>
        <w:t>environment</w:t>
      </w:r>
      <w:r>
        <w:rPr>
          <w:spacing w:val="-14"/>
        </w:rPr>
        <w:t xml:space="preserve"> </w:t>
      </w:r>
      <w:r>
        <w:t>based</w:t>
      </w:r>
      <w:r>
        <w:rPr>
          <w:spacing w:val="-14"/>
        </w:rPr>
        <w:t xml:space="preserve"> </w:t>
      </w:r>
      <w:r>
        <w:t>an</w:t>
      </w:r>
      <w:r>
        <w:rPr>
          <w:spacing w:val="-14"/>
        </w:rPr>
        <w:t xml:space="preserve"> </w:t>
      </w:r>
      <w:r>
        <w:t xml:space="preserve">AR-enabled </w:t>
      </w:r>
      <w:proofErr w:type="gramStart"/>
      <w:r>
        <w:t>headset, that</w:t>
      </w:r>
      <w:proofErr w:type="gramEnd"/>
      <w:r>
        <w:t xml:space="preserve"> provides a number of value-added features to a range of making tasks.  My </w:t>
      </w:r>
      <w:proofErr w:type="gramStart"/>
      <w:r>
        <w:t>hope  is</w:t>
      </w:r>
      <w:proofErr w:type="gramEnd"/>
      <w:r>
        <w:t xml:space="preserve"> with an addition of such a system, people will do a better job getting their hands ‘dirty’, and more</w:t>
      </w:r>
      <w:r>
        <w:rPr>
          <w:spacing w:val="-5"/>
        </w:rPr>
        <w:t xml:space="preserve"> </w:t>
      </w:r>
      <w:r>
        <w:t>importantly,</w:t>
      </w:r>
      <w:r>
        <w:rPr>
          <w:spacing w:val="-5"/>
        </w:rPr>
        <w:t xml:space="preserve"> </w:t>
      </w:r>
      <w:r>
        <w:t>become</w:t>
      </w:r>
      <w:r>
        <w:rPr>
          <w:spacing w:val="-5"/>
        </w:rPr>
        <w:t xml:space="preserve"> </w:t>
      </w:r>
      <w:r>
        <w:t>more</w:t>
      </w:r>
      <w:r>
        <w:rPr>
          <w:spacing w:val="-5"/>
        </w:rPr>
        <w:t xml:space="preserve"> </w:t>
      </w:r>
      <w:r>
        <w:t>willing</w:t>
      </w:r>
      <w:r>
        <w:rPr>
          <w:spacing w:val="-5"/>
        </w:rPr>
        <w:t xml:space="preserve"> </w:t>
      </w:r>
      <w:r>
        <w:t>and</w:t>
      </w:r>
      <w:r>
        <w:rPr>
          <w:spacing w:val="-5"/>
        </w:rPr>
        <w:t xml:space="preserve"> </w:t>
      </w:r>
      <w:r>
        <w:t>encouraged</w:t>
      </w:r>
      <w:r>
        <w:rPr>
          <w:spacing w:val="-5"/>
        </w:rPr>
        <w:t xml:space="preserve"> </w:t>
      </w:r>
      <w:r>
        <w:t>to</w:t>
      </w:r>
      <w:r>
        <w:rPr>
          <w:spacing w:val="-5"/>
        </w:rPr>
        <w:t xml:space="preserve"> </w:t>
      </w:r>
      <w:r>
        <w:t>participate</w:t>
      </w:r>
      <w:r>
        <w:rPr>
          <w:spacing w:val="-5"/>
        </w:rPr>
        <w:t xml:space="preserve"> </w:t>
      </w:r>
      <w:r>
        <w:t>in</w:t>
      </w:r>
      <w:r>
        <w:rPr>
          <w:spacing w:val="-5"/>
        </w:rPr>
        <w:t xml:space="preserve"> </w:t>
      </w:r>
      <w:r>
        <w:t>the</w:t>
      </w:r>
      <w:r>
        <w:rPr>
          <w:spacing w:val="-5"/>
        </w:rPr>
        <w:t xml:space="preserve"> </w:t>
      </w:r>
      <w:r>
        <w:t>making</w:t>
      </w:r>
      <w:r>
        <w:rPr>
          <w:spacing w:val="-5"/>
        </w:rPr>
        <w:t xml:space="preserve"> </w:t>
      </w:r>
      <w:r>
        <w:t>process.</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8D4F3A">
      <w:pPr>
        <w:spacing w:before="153"/>
        <w:ind w:left="109"/>
        <w:jc w:val="both"/>
        <w:rPr>
          <w:b/>
          <w:sz w:val="49"/>
        </w:rPr>
      </w:pPr>
      <w:bookmarkStart w:id="314" w:name="7_Discussion_and_Conclusion"/>
      <w:bookmarkStart w:id="315" w:name="_bookmark134"/>
      <w:bookmarkEnd w:id="314"/>
      <w:bookmarkEnd w:id="315"/>
      <w:r>
        <w:rPr>
          <w:b/>
          <w:sz w:val="49"/>
        </w:rPr>
        <w:t>Chapter 7</w:t>
      </w:r>
    </w:p>
    <w:p w:rsidR="00F45610" w:rsidRDefault="008D4F3A">
      <w:pPr>
        <w:spacing w:before="446"/>
        <w:ind w:left="109"/>
        <w:jc w:val="both"/>
        <w:rPr>
          <w:b/>
          <w:sz w:val="49"/>
        </w:rPr>
      </w:pPr>
      <w:r>
        <w:rPr>
          <w:b/>
          <w:sz w:val="49"/>
        </w:rPr>
        <w:t>Discussion and</w:t>
      </w:r>
      <w:r>
        <w:rPr>
          <w:b/>
          <w:spacing w:val="64"/>
          <w:sz w:val="49"/>
        </w:rPr>
        <w:t xml:space="preserve"> </w:t>
      </w:r>
      <w:r>
        <w:rPr>
          <w:b/>
          <w:sz w:val="49"/>
        </w:rPr>
        <w:t>Conclusion</w:t>
      </w:r>
    </w:p>
    <w:p w:rsidR="00F45610" w:rsidRDefault="00F45610">
      <w:pPr>
        <w:pStyle w:val="BodyText"/>
        <w:spacing w:before="10"/>
        <w:rPr>
          <w:b/>
          <w:sz w:val="66"/>
        </w:rPr>
      </w:pPr>
    </w:p>
    <w:p w:rsidR="00F45610" w:rsidRDefault="008D4F3A">
      <w:pPr>
        <w:pStyle w:val="BodyText"/>
        <w:spacing w:line="252" w:lineRule="auto"/>
        <w:ind w:left="109" w:right="108"/>
        <w:jc w:val="both"/>
      </w:pPr>
      <w:r>
        <w:t>In exploring my thesis research, many existing issues, limitations, new ideas have emerged, which I discuss in this chapter as reflection on my work to date, as well as envisioning future research.</w:t>
      </w:r>
    </w:p>
    <w:p w:rsidR="00F45610" w:rsidRDefault="00F45610">
      <w:pPr>
        <w:pStyle w:val="BodyText"/>
      </w:pPr>
    </w:p>
    <w:p w:rsidR="00F45610" w:rsidRDefault="00F45610">
      <w:pPr>
        <w:pStyle w:val="BodyText"/>
        <w:spacing w:before="1"/>
        <w:rPr>
          <w:sz w:val="21"/>
        </w:rPr>
      </w:pPr>
    </w:p>
    <w:p w:rsidR="00F45610" w:rsidRDefault="008D4F3A">
      <w:pPr>
        <w:pStyle w:val="Heading2"/>
        <w:numPr>
          <w:ilvl w:val="1"/>
          <w:numId w:val="1"/>
        </w:numPr>
        <w:tabs>
          <w:tab w:val="left" w:pos="885"/>
        </w:tabs>
        <w:ind w:hanging="774"/>
        <w:jc w:val="both"/>
      </w:pPr>
      <w:bookmarkStart w:id="316" w:name="7.1_Design_for_Real_Use,_with_Real_Objec"/>
      <w:bookmarkStart w:id="317" w:name="_bookmark135"/>
      <w:bookmarkEnd w:id="316"/>
      <w:bookmarkEnd w:id="317"/>
      <w:r>
        <w:t xml:space="preserve">Design </w:t>
      </w:r>
      <w:r>
        <w:rPr>
          <w:spacing w:val="-3"/>
        </w:rPr>
        <w:t xml:space="preserve">for </w:t>
      </w:r>
      <w:r>
        <w:t xml:space="preserve">Real Use, with Real Objects, by </w:t>
      </w:r>
      <w:proofErr w:type="gramStart"/>
      <w:r>
        <w:t xml:space="preserve">Real </w:t>
      </w:r>
      <w:r>
        <w:rPr>
          <w:spacing w:val="11"/>
        </w:rPr>
        <w:t xml:space="preserve"> </w:t>
      </w:r>
      <w:r>
        <w:t>People</w:t>
      </w:r>
      <w:proofErr w:type="gramEnd"/>
    </w:p>
    <w:p w:rsidR="00F45610" w:rsidRDefault="008D4F3A">
      <w:pPr>
        <w:pStyle w:val="BodyText"/>
        <w:spacing w:before="267" w:line="252" w:lineRule="auto"/>
        <w:ind w:left="109" w:right="108"/>
        <w:jc w:val="both"/>
      </w:pPr>
      <w:r>
        <w:t>One</w:t>
      </w:r>
      <w:r>
        <w:rPr>
          <w:spacing w:val="-4"/>
        </w:rPr>
        <w:t xml:space="preserve"> </w:t>
      </w:r>
      <w:r>
        <w:t>important</w:t>
      </w:r>
      <w:r>
        <w:rPr>
          <w:spacing w:val="-4"/>
        </w:rPr>
        <w:t xml:space="preserve"> </w:t>
      </w:r>
      <w:r>
        <w:t>motivation</w:t>
      </w:r>
      <w:r>
        <w:rPr>
          <w:spacing w:val="-4"/>
        </w:rPr>
        <w:t xml:space="preserve"> </w:t>
      </w:r>
      <w:r>
        <w:t>of</w:t>
      </w:r>
      <w:r>
        <w:rPr>
          <w:spacing w:val="-4"/>
        </w:rPr>
        <w:t xml:space="preserve"> </w:t>
      </w:r>
      <w:r>
        <w:t>my</w:t>
      </w:r>
      <w:r>
        <w:rPr>
          <w:spacing w:val="-4"/>
        </w:rPr>
        <w:t xml:space="preserve"> </w:t>
      </w:r>
      <w:r>
        <w:t>research</w:t>
      </w:r>
      <w:r>
        <w:rPr>
          <w:spacing w:val="-4"/>
        </w:rPr>
        <w:t xml:space="preserve"> </w:t>
      </w:r>
      <w:r>
        <w:t>is</w:t>
      </w:r>
      <w:r>
        <w:rPr>
          <w:spacing w:val="-4"/>
        </w:rPr>
        <w:t xml:space="preserve"> </w:t>
      </w:r>
      <w:r>
        <w:t>how</w:t>
      </w:r>
      <w:r>
        <w:rPr>
          <w:spacing w:val="-4"/>
        </w:rPr>
        <w:t xml:space="preserve"> </w:t>
      </w:r>
      <w:r>
        <w:t>we</w:t>
      </w:r>
      <w:r>
        <w:rPr>
          <w:spacing w:val="-4"/>
        </w:rPr>
        <w:t xml:space="preserve"> </w:t>
      </w:r>
      <w:r>
        <w:t>are</w:t>
      </w:r>
      <w:r>
        <w:rPr>
          <w:spacing w:val="-4"/>
        </w:rPr>
        <w:t xml:space="preserve"> </w:t>
      </w:r>
      <w:r>
        <w:t>resuscitating</w:t>
      </w:r>
      <w:r>
        <w:rPr>
          <w:spacing w:val="-4"/>
        </w:rPr>
        <w:t xml:space="preserve"> </w:t>
      </w:r>
      <w:r>
        <w:t>our</w:t>
      </w:r>
      <w:r>
        <w:rPr>
          <w:spacing w:val="-4"/>
        </w:rPr>
        <w:t xml:space="preserve"> </w:t>
      </w:r>
      <w:r>
        <w:t>ability</w:t>
      </w:r>
      <w:r>
        <w:rPr>
          <w:spacing w:val="-4"/>
        </w:rPr>
        <w:t xml:space="preserve"> </w:t>
      </w:r>
      <w:r>
        <w:t>to</w:t>
      </w:r>
      <w:r>
        <w:rPr>
          <w:spacing w:val="-4"/>
        </w:rPr>
        <w:t xml:space="preserve"> </w:t>
      </w:r>
      <w:r>
        <w:t>create</w:t>
      </w:r>
      <w:r>
        <w:rPr>
          <w:spacing w:val="-4"/>
        </w:rPr>
        <w:t xml:space="preserve"> </w:t>
      </w:r>
      <w:r>
        <w:t xml:space="preserve">things and bring our ideas to physical reality. My work begins with considering not just fabricating objects from scratch, but also to consider their relationship with real world objects, </w:t>
      </w:r>
      <w:proofErr w:type="gramStart"/>
      <w:r>
        <w:t>starting  with</w:t>
      </w:r>
      <w:proofErr w:type="gramEnd"/>
      <w:r>
        <w:t xml:space="preserve"> making attachments to them. Then I continue to think about function—creating functional attachments as adaptations or sketching functional objects, both of which address real use cases customizable by</w:t>
      </w:r>
      <w:r>
        <w:rPr>
          <w:spacing w:val="-10"/>
        </w:rPr>
        <w:t xml:space="preserve"> </w:t>
      </w:r>
      <w:r>
        <w:t>users.</w:t>
      </w:r>
    </w:p>
    <w:p w:rsidR="00F45610" w:rsidRDefault="008D4F3A">
      <w:pPr>
        <w:pStyle w:val="BodyText"/>
        <w:spacing w:before="13" w:line="252" w:lineRule="auto"/>
        <w:ind w:left="109" w:right="107" w:firstLine="351"/>
        <w:jc w:val="both"/>
      </w:pPr>
      <w:r>
        <w:rPr>
          <w:spacing w:val="-4"/>
        </w:rPr>
        <w:t xml:space="preserve">However, </w:t>
      </w:r>
      <w:r>
        <w:t xml:space="preserve">in my work thus </w:t>
      </w:r>
      <w:r>
        <w:rPr>
          <w:spacing w:val="-4"/>
        </w:rPr>
        <w:t xml:space="preserve">far, </w:t>
      </w:r>
      <w:r>
        <w:t xml:space="preserve">users only seem to </w:t>
      </w:r>
      <w:r>
        <w:rPr>
          <w:spacing w:val="-3"/>
        </w:rPr>
        <w:t xml:space="preserve">have </w:t>
      </w:r>
      <w:r>
        <w:t xml:space="preserve">control over the digital process of fabrication, such as creating and editing a digital 3D model for fabrication; in contrast, they become much less </w:t>
      </w:r>
      <w:r>
        <w:rPr>
          <w:spacing w:val="-3"/>
        </w:rPr>
        <w:t xml:space="preserve">involved </w:t>
      </w:r>
      <w:r>
        <w:t>in the actual fabrication process, which is still predominantly taken care of by the machines. Always thinking in terms of what machines can make inevitably</w:t>
      </w:r>
      <w:r>
        <w:rPr>
          <w:spacing w:val="-12"/>
        </w:rPr>
        <w:t xml:space="preserve"> </w:t>
      </w:r>
      <w:r>
        <w:t>limits users’ imagination. For example, quickly browsing through online community like</w:t>
      </w:r>
      <w:r>
        <w:rPr>
          <w:spacing w:val="-32"/>
        </w:rPr>
        <w:t xml:space="preserve"> </w:t>
      </w:r>
      <w:proofErr w:type="spellStart"/>
      <w:r>
        <w:t>Thingiverse</w:t>
      </w:r>
      <w:proofErr w:type="spellEnd"/>
      <w:r>
        <w:t>, one would find that most of the 3D printed objects are somewhat small, due to the limited print volume of most consumer-grade printers. Users’ imagination of making larger scale objects seems</w:t>
      </w:r>
      <w:r>
        <w:rPr>
          <w:spacing w:val="-6"/>
        </w:rPr>
        <w:t xml:space="preserve"> </w:t>
      </w:r>
      <w:r>
        <w:t>somewhat</w:t>
      </w:r>
      <w:r>
        <w:rPr>
          <w:spacing w:val="-6"/>
        </w:rPr>
        <w:t xml:space="preserve"> </w:t>
      </w:r>
      <w:r>
        <w:t>suppressed</w:t>
      </w:r>
      <w:r>
        <w:rPr>
          <w:spacing w:val="-6"/>
        </w:rPr>
        <w:t xml:space="preserve"> </w:t>
      </w:r>
      <w:r>
        <w:t>by</w:t>
      </w:r>
      <w:r>
        <w:rPr>
          <w:spacing w:val="-6"/>
        </w:rPr>
        <w:t xml:space="preserve"> </w:t>
      </w:r>
      <w:r>
        <w:t>the</w:t>
      </w:r>
      <w:r>
        <w:rPr>
          <w:spacing w:val="-6"/>
        </w:rPr>
        <w:t xml:space="preserve"> </w:t>
      </w:r>
      <w:r>
        <w:t>awareness</w:t>
      </w:r>
      <w:r>
        <w:rPr>
          <w:spacing w:val="-6"/>
        </w:rPr>
        <w:t xml:space="preserve"> </w:t>
      </w:r>
      <w:r>
        <w:t>of</w:t>
      </w:r>
      <w:r>
        <w:rPr>
          <w:spacing w:val="-6"/>
        </w:rPr>
        <w:t xml:space="preserve"> </w:t>
      </w:r>
      <w:r>
        <w:t>the</w:t>
      </w:r>
      <w:r>
        <w:rPr>
          <w:spacing w:val="-6"/>
        </w:rPr>
        <w:t xml:space="preserve"> </w:t>
      </w:r>
      <w:r>
        <w:t>printer’s</w:t>
      </w:r>
      <w:r>
        <w:rPr>
          <w:spacing w:val="-6"/>
        </w:rPr>
        <w:t xml:space="preserve"> </w:t>
      </w:r>
      <w:r>
        <w:t>limitation.</w:t>
      </w:r>
      <w:r>
        <w:rPr>
          <w:spacing w:val="9"/>
        </w:rPr>
        <w:t xml:space="preserve"> </w:t>
      </w:r>
      <w:r>
        <w:t>Further,</w:t>
      </w:r>
      <w:r>
        <w:rPr>
          <w:spacing w:val="-6"/>
        </w:rPr>
        <w:t xml:space="preserve"> </w:t>
      </w:r>
      <w:r>
        <w:t>the</w:t>
      </w:r>
      <w:r>
        <w:rPr>
          <w:spacing w:val="-6"/>
        </w:rPr>
        <w:t xml:space="preserve"> </w:t>
      </w:r>
      <w:proofErr w:type="gramStart"/>
      <w:r>
        <w:t>benefits</w:t>
      </w:r>
      <w:r>
        <w:rPr>
          <w:spacing w:val="-6"/>
        </w:rPr>
        <w:t xml:space="preserve"> </w:t>
      </w:r>
      <w:r>
        <w:t>of actively</w:t>
      </w:r>
      <w:r>
        <w:rPr>
          <w:spacing w:val="-7"/>
        </w:rPr>
        <w:t xml:space="preserve"> </w:t>
      </w:r>
      <w:r>
        <w:t>involving</w:t>
      </w:r>
      <w:r>
        <w:rPr>
          <w:spacing w:val="-7"/>
        </w:rPr>
        <w:t xml:space="preserve"> </w:t>
      </w:r>
      <w:r>
        <w:t>the</w:t>
      </w:r>
      <w:r>
        <w:rPr>
          <w:spacing w:val="-7"/>
        </w:rPr>
        <w:t xml:space="preserve"> </w:t>
      </w:r>
      <w:r>
        <w:t>users</w:t>
      </w:r>
      <w:r>
        <w:rPr>
          <w:spacing w:val="-7"/>
        </w:rPr>
        <w:t xml:space="preserve"> </w:t>
      </w:r>
      <w:r>
        <w:t>in</w:t>
      </w:r>
      <w:r>
        <w:rPr>
          <w:spacing w:val="-7"/>
        </w:rPr>
        <w:t xml:space="preserve"> </w:t>
      </w:r>
      <w:r>
        <w:t>the</w:t>
      </w:r>
      <w:r>
        <w:rPr>
          <w:spacing w:val="-7"/>
        </w:rPr>
        <w:t xml:space="preserve"> </w:t>
      </w:r>
      <w:r>
        <w:t>actual</w:t>
      </w:r>
      <w:r>
        <w:rPr>
          <w:spacing w:val="-7"/>
        </w:rPr>
        <w:t xml:space="preserve"> </w:t>
      </w:r>
      <w:r>
        <w:t>making</w:t>
      </w:r>
      <w:r>
        <w:rPr>
          <w:spacing w:val="-7"/>
        </w:rPr>
        <w:t xml:space="preserve"> </w:t>
      </w:r>
      <w:r>
        <w:t>process</w:t>
      </w:r>
      <w:r>
        <w:rPr>
          <w:spacing w:val="-7"/>
        </w:rPr>
        <w:t xml:space="preserve"> </w:t>
      </w:r>
      <w:r>
        <w:t>is</w:t>
      </w:r>
      <w:proofErr w:type="gramEnd"/>
      <w:r>
        <w:rPr>
          <w:spacing w:val="-7"/>
        </w:rPr>
        <w:t xml:space="preserve"> </w:t>
      </w:r>
      <w:r>
        <w:t>currently</w:t>
      </w:r>
      <w:r>
        <w:rPr>
          <w:spacing w:val="-7"/>
        </w:rPr>
        <w:t xml:space="preserve"> </w:t>
      </w:r>
      <w:r>
        <w:t>underexplored.</w:t>
      </w:r>
    </w:p>
    <w:p w:rsidR="00F45610" w:rsidRDefault="008D4F3A">
      <w:pPr>
        <w:pStyle w:val="BodyText"/>
        <w:spacing w:before="13" w:line="252" w:lineRule="auto"/>
        <w:ind w:left="109" w:right="107" w:firstLine="351"/>
        <w:jc w:val="both"/>
      </w:pPr>
      <w:r>
        <w:t xml:space="preserve">In analogy, other </w:t>
      </w:r>
      <w:proofErr w:type="spellStart"/>
      <w:r>
        <w:t>fileds</w:t>
      </w:r>
      <w:proofErr w:type="spellEnd"/>
      <w:r>
        <w:t xml:space="preserve"> such as Artificial Intelligence, has long realized that putting humans in the loop can sometimes elegantly solve problems that would otherwise be much harder, </w:t>
      </w:r>
      <w:proofErr w:type="gramStart"/>
      <w:r>
        <w:t>if  not</w:t>
      </w:r>
      <w:proofErr w:type="gramEnd"/>
      <w:r>
        <w:t xml:space="preserve"> impossible, for machines to solve. How can we put makers actually in the loop of making, rather than just doing digital design? A recent paper by </w:t>
      </w:r>
      <w:proofErr w:type="spellStart"/>
      <w:r>
        <w:t>Sageman</w:t>
      </w:r>
      <w:proofErr w:type="spellEnd"/>
      <w:r>
        <w:t>-Furnas et al. introduces a post-processing step, in which a user would melt and bend part of a 3D printed object to create curvy</w:t>
      </w:r>
      <w:r>
        <w:rPr>
          <w:spacing w:val="-10"/>
        </w:rPr>
        <w:t xml:space="preserve"> </w:t>
      </w:r>
      <w:r>
        <w:t>structure</w:t>
      </w:r>
      <w:r>
        <w:rPr>
          <w:spacing w:val="-10"/>
        </w:rPr>
        <w:t xml:space="preserve"> </w:t>
      </w:r>
      <w:hyperlink w:anchor="_bookmark190" w:history="1">
        <w:r>
          <w:t>[49].</w:t>
        </w:r>
      </w:hyperlink>
      <w:r>
        <w:rPr>
          <w:spacing w:val="7"/>
        </w:rPr>
        <w:t xml:space="preserve"> </w:t>
      </w:r>
      <w:r>
        <w:t>Adding</w:t>
      </w:r>
      <w:r>
        <w:rPr>
          <w:spacing w:val="-10"/>
        </w:rPr>
        <w:t xml:space="preserve"> </w:t>
      </w:r>
      <w:r>
        <w:t>this</w:t>
      </w:r>
      <w:r>
        <w:rPr>
          <w:spacing w:val="-10"/>
        </w:rPr>
        <w:t xml:space="preserve"> </w:t>
      </w:r>
      <w:r>
        <w:t>extra</w:t>
      </w:r>
      <w:r>
        <w:rPr>
          <w:spacing w:val="-10"/>
        </w:rPr>
        <w:t xml:space="preserve"> </w:t>
      </w:r>
      <w:r>
        <w:t>user-performed</w:t>
      </w:r>
      <w:r>
        <w:rPr>
          <w:spacing w:val="-10"/>
        </w:rPr>
        <w:t xml:space="preserve"> </w:t>
      </w:r>
      <w:r>
        <w:t>step</w:t>
      </w:r>
      <w:r>
        <w:rPr>
          <w:spacing w:val="-10"/>
        </w:rPr>
        <w:t xml:space="preserve"> </w:t>
      </w:r>
      <w:r>
        <w:t>allows</w:t>
      </w:r>
      <w:r>
        <w:rPr>
          <w:spacing w:val="-10"/>
        </w:rPr>
        <w:t xml:space="preserve"> </w:t>
      </w:r>
      <w:r>
        <w:t>the</w:t>
      </w:r>
      <w:r>
        <w:rPr>
          <w:spacing w:val="-10"/>
        </w:rPr>
        <w:t xml:space="preserve"> </w:t>
      </w:r>
      <w:r>
        <w:t>printing</w:t>
      </w:r>
      <w:r>
        <w:rPr>
          <w:spacing w:val="-10"/>
        </w:rPr>
        <w:t xml:space="preserve"> </w:t>
      </w:r>
      <w:r>
        <w:t>process</w:t>
      </w:r>
      <w:r>
        <w:rPr>
          <w:spacing w:val="-10"/>
        </w:rPr>
        <w:t xml:space="preserve"> </w:t>
      </w:r>
      <w:r>
        <w:t>to</w:t>
      </w:r>
      <w:r>
        <w:rPr>
          <w:spacing w:val="-10"/>
        </w:rPr>
        <w:t xml:space="preserve"> </w:t>
      </w:r>
      <w:r>
        <w:t>bypass limitations of a 3D printer: the pre-melted and pre-bent objects can be printed ‘straight’, which saves</w:t>
      </w:r>
      <w:r>
        <w:rPr>
          <w:spacing w:val="-21"/>
        </w:rPr>
        <w:t xml:space="preserve"> </w:t>
      </w:r>
      <w:r>
        <w:t>time,</w:t>
      </w:r>
      <w:r>
        <w:rPr>
          <w:spacing w:val="-18"/>
        </w:rPr>
        <w:t xml:space="preserve"> </w:t>
      </w:r>
      <w:r>
        <w:t>avoids</w:t>
      </w:r>
      <w:r>
        <w:rPr>
          <w:spacing w:val="-21"/>
        </w:rPr>
        <w:t xml:space="preserve"> </w:t>
      </w:r>
      <w:r>
        <w:t>using</w:t>
      </w:r>
      <w:r>
        <w:rPr>
          <w:spacing w:val="-21"/>
        </w:rPr>
        <w:t xml:space="preserve"> </w:t>
      </w:r>
      <w:r>
        <w:t>support</w:t>
      </w:r>
      <w:r>
        <w:rPr>
          <w:spacing w:val="-21"/>
        </w:rPr>
        <w:t xml:space="preserve"> </w:t>
      </w:r>
      <w:r>
        <w:t>structure,</w:t>
      </w:r>
      <w:r>
        <w:rPr>
          <w:spacing w:val="-18"/>
        </w:rPr>
        <w:t xml:space="preserve"> </w:t>
      </w:r>
      <w:r>
        <w:t>and</w:t>
      </w:r>
      <w:r>
        <w:rPr>
          <w:spacing w:val="-21"/>
        </w:rPr>
        <w:t xml:space="preserve"> </w:t>
      </w:r>
      <w:r>
        <w:t>is</w:t>
      </w:r>
      <w:r>
        <w:rPr>
          <w:spacing w:val="-21"/>
        </w:rPr>
        <w:t xml:space="preserve"> </w:t>
      </w:r>
      <w:r>
        <w:t>more</w:t>
      </w:r>
      <w:r>
        <w:rPr>
          <w:spacing w:val="-21"/>
        </w:rPr>
        <w:t xml:space="preserve"> </w:t>
      </w:r>
      <w:r>
        <w:t>homogenously</w:t>
      </w:r>
      <w:r>
        <w:rPr>
          <w:spacing w:val="-21"/>
        </w:rPr>
        <w:t xml:space="preserve"> </w:t>
      </w:r>
      <w:r>
        <w:t>strong. Users’</w:t>
      </w:r>
      <w:r>
        <w:rPr>
          <w:spacing w:val="-21"/>
        </w:rPr>
        <w:t xml:space="preserve"> </w:t>
      </w:r>
      <w:r>
        <w:t xml:space="preserve">involvement in this process is quite minimum, as the objects are also preprocessed and printed in ways  </w:t>
      </w:r>
      <w:r>
        <w:rPr>
          <w:spacing w:val="26"/>
        </w:rPr>
        <w:t xml:space="preserve"> </w:t>
      </w:r>
      <w:r>
        <w:t>that</w:t>
      </w:r>
    </w:p>
    <w:p w:rsidR="00F45610" w:rsidRDefault="00F45610">
      <w:pPr>
        <w:spacing w:line="252" w:lineRule="auto"/>
        <w:jc w:val="both"/>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ind w:left="109"/>
        <w:jc w:val="both"/>
      </w:pPr>
      <w:proofErr w:type="gramStart"/>
      <w:r>
        <w:t>support</w:t>
      </w:r>
      <w:proofErr w:type="gramEnd"/>
      <w:r>
        <w:t xml:space="preserve"> melting and bending.</w:t>
      </w:r>
    </w:p>
    <w:p w:rsidR="00F45610" w:rsidRDefault="008D4F3A">
      <w:pPr>
        <w:pStyle w:val="BodyText"/>
        <w:spacing w:before="28" w:line="252" w:lineRule="auto"/>
        <w:ind w:left="109" w:right="107" w:firstLine="351"/>
        <w:jc w:val="both"/>
      </w:pPr>
      <w:proofErr w:type="spellStart"/>
      <w:r>
        <w:t>Sageman</w:t>
      </w:r>
      <w:proofErr w:type="spellEnd"/>
      <w:r>
        <w:t>-Furnas’s</w:t>
      </w:r>
      <w:r>
        <w:rPr>
          <w:spacing w:val="-11"/>
        </w:rPr>
        <w:t xml:space="preserve"> </w:t>
      </w:r>
      <w:r>
        <w:t>work</w:t>
      </w:r>
      <w:r>
        <w:rPr>
          <w:spacing w:val="-11"/>
        </w:rPr>
        <w:t xml:space="preserve"> </w:t>
      </w:r>
      <w:r>
        <w:t>demonstrates</w:t>
      </w:r>
      <w:r>
        <w:rPr>
          <w:spacing w:val="-11"/>
        </w:rPr>
        <w:t xml:space="preserve"> </w:t>
      </w:r>
      <w:r>
        <w:t>that</w:t>
      </w:r>
      <w:r>
        <w:rPr>
          <w:spacing w:val="-11"/>
        </w:rPr>
        <w:t xml:space="preserve"> </w:t>
      </w:r>
      <w:r>
        <w:t>by</w:t>
      </w:r>
      <w:r>
        <w:rPr>
          <w:spacing w:val="-11"/>
        </w:rPr>
        <w:t xml:space="preserve"> </w:t>
      </w:r>
      <w:r>
        <w:t>finding</w:t>
      </w:r>
      <w:r>
        <w:rPr>
          <w:spacing w:val="-11"/>
        </w:rPr>
        <w:t xml:space="preserve"> </w:t>
      </w:r>
      <w:r>
        <w:t>the</w:t>
      </w:r>
      <w:r>
        <w:rPr>
          <w:spacing w:val="-11"/>
        </w:rPr>
        <w:t xml:space="preserve"> </w:t>
      </w:r>
      <w:r>
        <w:t>perfect</w:t>
      </w:r>
      <w:r>
        <w:rPr>
          <w:spacing w:val="-11"/>
        </w:rPr>
        <w:t xml:space="preserve"> </w:t>
      </w:r>
      <w:r>
        <w:t>combination</w:t>
      </w:r>
      <w:r>
        <w:rPr>
          <w:spacing w:val="-11"/>
        </w:rPr>
        <w:t xml:space="preserve"> </w:t>
      </w:r>
      <w:r>
        <w:t>between</w:t>
      </w:r>
      <w:r>
        <w:rPr>
          <w:spacing w:val="-11"/>
        </w:rPr>
        <w:t xml:space="preserve"> </w:t>
      </w:r>
      <w:r>
        <w:t>a</w:t>
      </w:r>
      <w:r>
        <w:rPr>
          <w:spacing w:val="-11"/>
        </w:rPr>
        <w:t xml:space="preserve"> </w:t>
      </w:r>
      <w:r>
        <w:t xml:space="preserve">ma- chine’s capability (and limitation) and a </w:t>
      </w:r>
      <w:r>
        <w:rPr>
          <w:spacing w:val="-3"/>
        </w:rPr>
        <w:t xml:space="preserve">user’s </w:t>
      </w:r>
      <w:r>
        <w:t>involvement, we can solve some existing hard problems in fabrication, or create new ways of making unforeseen by purely machine-executed process</w:t>
      </w:r>
      <w:r>
        <w:rPr>
          <w:spacing w:val="-8"/>
        </w:rPr>
        <w:t xml:space="preserve"> </w:t>
      </w:r>
      <w:r>
        <w:t>alone.</w:t>
      </w:r>
      <w:r>
        <w:rPr>
          <w:spacing w:val="8"/>
        </w:rPr>
        <w:t xml:space="preserve"> </w:t>
      </w:r>
      <w:r>
        <w:t>One</w:t>
      </w:r>
      <w:r>
        <w:rPr>
          <w:spacing w:val="-8"/>
        </w:rPr>
        <w:t xml:space="preserve"> </w:t>
      </w:r>
      <w:r>
        <w:t>interesting</w:t>
      </w:r>
      <w:r>
        <w:rPr>
          <w:spacing w:val="-8"/>
        </w:rPr>
        <w:t xml:space="preserve"> </w:t>
      </w:r>
      <w:r>
        <w:t>future</w:t>
      </w:r>
      <w:r>
        <w:rPr>
          <w:spacing w:val="-8"/>
        </w:rPr>
        <w:t xml:space="preserve"> </w:t>
      </w:r>
      <w:r>
        <w:t>topic</w:t>
      </w:r>
      <w:r>
        <w:rPr>
          <w:spacing w:val="-8"/>
        </w:rPr>
        <w:t xml:space="preserve"> </w:t>
      </w:r>
      <w:r>
        <w:t>would</w:t>
      </w:r>
      <w:r>
        <w:rPr>
          <w:spacing w:val="-8"/>
        </w:rPr>
        <w:t xml:space="preserve"> </w:t>
      </w:r>
      <w:r>
        <w:t>be</w:t>
      </w:r>
      <w:r>
        <w:rPr>
          <w:spacing w:val="-8"/>
        </w:rPr>
        <w:t xml:space="preserve"> </w:t>
      </w:r>
      <w:r>
        <w:t>to</w:t>
      </w:r>
      <w:r>
        <w:rPr>
          <w:spacing w:val="-8"/>
        </w:rPr>
        <w:t xml:space="preserve"> </w:t>
      </w:r>
      <w:r>
        <w:t>experiment</w:t>
      </w:r>
      <w:r>
        <w:rPr>
          <w:spacing w:val="-8"/>
        </w:rPr>
        <w:t xml:space="preserve"> </w:t>
      </w:r>
      <w:r>
        <w:t>more</w:t>
      </w:r>
      <w:r>
        <w:rPr>
          <w:spacing w:val="-8"/>
        </w:rPr>
        <w:t xml:space="preserve"> </w:t>
      </w:r>
      <w:r>
        <w:t>ways</w:t>
      </w:r>
      <w:r>
        <w:rPr>
          <w:spacing w:val="-8"/>
        </w:rPr>
        <w:t xml:space="preserve"> </w:t>
      </w:r>
      <w:r>
        <w:t>to</w:t>
      </w:r>
      <w:r>
        <w:rPr>
          <w:spacing w:val="-8"/>
        </w:rPr>
        <w:t xml:space="preserve"> </w:t>
      </w:r>
      <w:r>
        <w:t>put</w:t>
      </w:r>
      <w:r>
        <w:rPr>
          <w:spacing w:val="-8"/>
        </w:rPr>
        <w:t xml:space="preserve"> </w:t>
      </w:r>
      <w:r>
        <w:t>users</w:t>
      </w:r>
      <w:r>
        <w:rPr>
          <w:spacing w:val="-8"/>
        </w:rPr>
        <w:t xml:space="preserve"> </w:t>
      </w:r>
      <w:r>
        <w:t>in</w:t>
      </w:r>
      <w:r>
        <w:rPr>
          <w:spacing w:val="-8"/>
        </w:rPr>
        <w:t xml:space="preserve"> </w:t>
      </w:r>
      <w:r>
        <w:t>the loop</w:t>
      </w:r>
      <w:r>
        <w:rPr>
          <w:spacing w:val="-7"/>
        </w:rPr>
        <w:t xml:space="preserve"> </w:t>
      </w:r>
      <w:r>
        <w:t>of</w:t>
      </w:r>
      <w:r>
        <w:rPr>
          <w:spacing w:val="-7"/>
        </w:rPr>
        <w:t xml:space="preserve"> </w:t>
      </w:r>
      <w:r>
        <w:t>the</w:t>
      </w:r>
      <w:r>
        <w:rPr>
          <w:spacing w:val="-7"/>
        </w:rPr>
        <w:t xml:space="preserve"> </w:t>
      </w:r>
      <w:r>
        <w:t>actual</w:t>
      </w:r>
      <w:r>
        <w:rPr>
          <w:spacing w:val="-7"/>
        </w:rPr>
        <w:t xml:space="preserve"> </w:t>
      </w:r>
      <w:r>
        <w:t>fabrication</w:t>
      </w:r>
      <w:r>
        <w:rPr>
          <w:spacing w:val="-7"/>
        </w:rPr>
        <w:t xml:space="preserve"> </w:t>
      </w:r>
      <w:r>
        <w:t>process.</w:t>
      </w:r>
      <w:r>
        <w:rPr>
          <w:spacing w:val="7"/>
        </w:rPr>
        <w:t xml:space="preserve"> </w:t>
      </w:r>
      <w:r>
        <w:t>How</w:t>
      </w:r>
      <w:r>
        <w:rPr>
          <w:spacing w:val="-7"/>
        </w:rPr>
        <w:t xml:space="preserve"> </w:t>
      </w:r>
      <w:r>
        <w:t>can</w:t>
      </w:r>
      <w:r>
        <w:rPr>
          <w:spacing w:val="-7"/>
        </w:rPr>
        <w:t xml:space="preserve"> </w:t>
      </w:r>
      <w:r>
        <w:t>the</w:t>
      </w:r>
      <w:r>
        <w:rPr>
          <w:spacing w:val="-7"/>
        </w:rPr>
        <w:t xml:space="preserve"> </w:t>
      </w:r>
      <w:r>
        <w:t>existing</w:t>
      </w:r>
      <w:r>
        <w:rPr>
          <w:spacing w:val="-7"/>
        </w:rPr>
        <w:t xml:space="preserve"> </w:t>
      </w:r>
      <w:r>
        <w:t>machine-based</w:t>
      </w:r>
      <w:r>
        <w:rPr>
          <w:spacing w:val="-7"/>
        </w:rPr>
        <w:t xml:space="preserve"> </w:t>
      </w:r>
      <w:r>
        <w:t>process</w:t>
      </w:r>
      <w:r>
        <w:rPr>
          <w:spacing w:val="-7"/>
        </w:rPr>
        <w:t xml:space="preserve"> </w:t>
      </w:r>
      <w:r>
        <w:t>benefit</w:t>
      </w:r>
      <w:r>
        <w:rPr>
          <w:spacing w:val="-7"/>
        </w:rPr>
        <w:t xml:space="preserve"> </w:t>
      </w:r>
      <w:r>
        <w:t>from having users’ involvement? How can users themselves benefit from getting their hands ‘dirty’ into the fabrication</w:t>
      </w:r>
      <w:r>
        <w:rPr>
          <w:spacing w:val="-16"/>
        </w:rPr>
        <w:t xml:space="preserve"> </w:t>
      </w:r>
      <w:r>
        <w:t>process?</w:t>
      </w:r>
    </w:p>
    <w:p w:rsidR="00F45610" w:rsidRDefault="00F45610">
      <w:pPr>
        <w:pStyle w:val="BodyText"/>
      </w:pPr>
    </w:p>
    <w:p w:rsidR="00F45610" w:rsidRDefault="00F45610">
      <w:pPr>
        <w:pStyle w:val="BodyText"/>
        <w:spacing w:before="10"/>
        <w:rPr>
          <w:sz w:val="21"/>
        </w:rPr>
      </w:pPr>
    </w:p>
    <w:p w:rsidR="00F45610" w:rsidRDefault="008D4F3A">
      <w:pPr>
        <w:pStyle w:val="Heading2"/>
        <w:numPr>
          <w:ilvl w:val="1"/>
          <w:numId w:val="1"/>
        </w:numPr>
        <w:tabs>
          <w:tab w:val="left" w:pos="885"/>
        </w:tabs>
        <w:ind w:hanging="774"/>
        <w:jc w:val="both"/>
      </w:pPr>
      <w:bookmarkStart w:id="318" w:name="7.2_Obstacles_and_Solutions_of_Digitaliz"/>
      <w:bookmarkStart w:id="319" w:name="_bookmark136"/>
      <w:bookmarkEnd w:id="318"/>
      <w:bookmarkEnd w:id="319"/>
      <w:r>
        <w:t xml:space="preserve">Obstacles and Solutions of Digitalizing the </w:t>
      </w:r>
      <w:proofErr w:type="gramStart"/>
      <w:r>
        <w:t xml:space="preserve">Real </w:t>
      </w:r>
      <w:r>
        <w:rPr>
          <w:spacing w:val="18"/>
        </w:rPr>
        <w:t xml:space="preserve"> </w:t>
      </w:r>
      <w:r>
        <w:rPr>
          <w:spacing w:val="-6"/>
        </w:rPr>
        <w:t>World</w:t>
      </w:r>
      <w:proofErr w:type="gramEnd"/>
    </w:p>
    <w:p w:rsidR="00F45610" w:rsidRDefault="008D4F3A">
      <w:pPr>
        <w:pStyle w:val="BodyText"/>
        <w:spacing w:before="270" w:line="249" w:lineRule="auto"/>
        <w:ind w:left="109" w:right="108"/>
        <w:jc w:val="both"/>
      </w:pPr>
      <w:r>
        <w:rPr>
          <w:spacing w:val="-10"/>
        </w:rPr>
        <w:t>To</w:t>
      </w:r>
      <w:r>
        <w:rPr>
          <w:spacing w:val="-8"/>
        </w:rPr>
        <w:t xml:space="preserve"> </w:t>
      </w:r>
      <w:r>
        <w:t>tie</w:t>
      </w:r>
      <w:r>
        <w:rPr>
          <w:spacing w:val="-8"/>
        </w:rPr>
        <w:t xml:space="preserve"> </w:t>
      </w:r>
      <w:r>
        <w:t>fabrication</w:t>
      </w:r>
      <w:r>
        <w:rPr>
          <w:spacing w:val="-9"/>
        </w:rPr>
        <w:t xml:space="preserve"> </w:t>
      </w:r>
      <w:r>
        <w:t>to</w:t>
      </w:r>
      <w:r>
        <w:rPr>
          <w:spacing w:val="-8"/>
        </w:rPr>
        <w:t xml:space="preserve"> </w:t>
      </w:r>
      <w:r>
        <w:t>the</w:t>
      </w:r>
      <w:r>
        <w:rPr>
          <w:spacing w:val="-8"/>
        </w:rPr>
        <w:t xml:space="preserve"> </w:t>
      </w:r>
      <w:r>
        <w:t>real</w:t>
      </w:r>
      <w:r>
        <w:rPr>
          <w:spacing w:val="-8"/>
        </w:rPr>
        <w:t xml:space="preserve"> </w:t>
      </w:r>
      <w:r>
        <w:t>world,</w:t>
      </w:r>
      <w:r>
        <w:rPr>
          <w:spacing w:val="-8"/>
        </w:rPr>
        <w:t xml:space="preserve"> </w:t>
      </w:r>
      <w:r>
        <w:t>a</w:t>
      </w:r>
      <w:r>
        <w:rPr>
          <w:spacing w:val="-8"/>
        </w:rPr>
        <w:t xml:space="preserve"> </w:t>
      </w:r>
      <w:r>
        <w:t>prerequisite</w:t>
      </w:r>
      <w:r>
        <w:rPr>
          <w:spacing w:val="-8"/>
        </w:rPr>
        <w:t xml:space="preserve"> </w:t>
      </w:r>
      <w:r>
        <w:t>is</w:t>
      </w:r>
      <w:r>
        <w:rPr>
          <w:spacing w:val="-8"/>
        </w:rPr>
        <w:t xml:space="preserve"> </w:t>
      </w:r>
      <w:r>
        <w:t>the</w:t>
      </w:r>
      <w:r>
        <w:rPr>
          <w:spacing w:val="-8"/>
        </w:rPr>
        <w:t xml:space="preserve"> </w:t>
      </w:r>
      <w:r>
        <w:t>ability</w:t>
      </w:r>
      <w:r>
        <w:rPr>
          <w:spacing w:val="-9"/>
        </w:rPr>
        <w:t xml:space="preserve"> </w:t>
      </w:r>
      <w:r>
        <w:t>to</w:t>
      </w:r>
      <w:r>
        <w:rPr>
          <w:spacing w:val="-8"/>
        </w:rPr>
        <w:t xml:space="preserve"> </w:t>
      </w:r>
      <w:proofErr w:type="spellStart"/>
      <w:r>
        <w:t>digialize</w:t>
      </w:r>
      <w:proofErr w:type="spellEnd"/>
      <w:r>
        <w:rPr>
          <w:spacing w:val="-8"/>
        </w:rPr>
        <w:t xml:space="preserve"> </w:t>
      </w:r>
      <w:r>
        <w:t>existing</w:t>
      </w:r>
      <w:r>
        <w:rPr>
          <w:spacing w:val="-8"/>
        </w:rPr>
        <w:t xml:space="preserve"> </w:t>
      </w:r>
      <w:r>
        <w:t>objects,</w:t>
      </w:r>
      <w:r>
        <w:rPr>
          <w:spacing w:val="-8"/>
        </w:rPr>
        <w:t xml:space="preserve"> </w:t>
      </w:r>
      <w:proofErr w:type="spellStart"/>
      <w:r>
        <w:t>phys</w:t>
      </w:r>
      <w:proofErr w:type="spellEnd"/>
      <w:r>
        <w:t xml:space="preserve">- </w:t>
      </w:r>
      <w:proofErr w:type="spellStart"/>
      <w:r>
        <w:t>ical</w:t>
      </w:r>
      <w:proofErr w:type="spellEnd"/>
      <w:r>
        <w:t xml:space="preserve"> environments, sometimes people. </w:t>
      </w:r>
      <w:r>
        <w:rPr>
          <w:spacing w:val="-4"/>
        </w:rPr>
        <w:t xml:space="preserve">However, </w:t>
      </w:r>
      <w:r>
        <w:t xml:space="preserve">up to this day there are still very few feasible solutions to achieve easy-to-use and high quality digitalization. Compared to going from digital models to physical objects (e.g., by using a 3D printer), the other direction just seems </w:t>
      </w:r>
      <w:proofErr w:type="spellStart"/>
      <w:r>
        <w:t>intrin</w:t>
      </w:r>
      <w:proofErr w:type="spellEnd"/>
      <w:r>
        <w:t xml:space="preserve">- </w:t>
      </w:r>
      <w:proofErr w:type="spellStart"/>
      <w:r>
        <w:t>sically</w:t>
      </w:r>
      <w:proofErr w:type="spellEnd"/>
      <w:r>
        <w:t xml:space="preserve"> much harder. Foremost, optically captured data of physical object, such as point cloud, could </w:t>
      </w:r>
      <w:r>
        <w:rPr>
          <w:spacing w:val="-3"/>
        </w:rPr>
        <w:t xml:space="preserve">have </w:t>
      </w:r>
      <w:r>
        <w:t xml:space="preserve">uncertain precision. In other application domains such as sensing full body motion and gestures, such imperfection could be mitigated by statistical techniques. 3D reconstruction, </w:t>
      </w:r>
      <w:r>
        <w:rPr>
          <w:spacing w:val="-4"/>
        </w:rPr>
        <w:t xml:space="preserve">however, </w:t>
      </w:r>
      <w:r>
        <w:t xml:space="preserve">is building an object from scratch and there is usually no existing ‘ground truth’ or other references </w:t>
      </w:r>
      <w:hyperlink w:anchor="_bookmark137" w:history="1">
        <w:r>
          <w:rPr>
            <w:position w:val="9"/>
            <w:sz w:val="16"/>
          </w:rPr>
          <w:t>1</w:t>
        </w:r>
      </w:hyperlink>
      <w:r>
        <w:rPr>
          <w:position w:val="9"/>
          <w:sz w:val="16"/>
        </w:rPr>
        <w:t xml:space="preserve"> </w:t>
      </w:r>
      <w:r>
        <w:t>with which one can fiddle with the sensors’</w:t>
      </w:r>
      <w:r>
        <w:rPr>
          <w:spacing w:val="-19"/>
        </w:rPr>
        <w:t xml:space="preserve"> </w:t>
      </w:r>
      <w:r>
        <w:t>imprecisions.</w:t>
      </w:r>
    </w:p>
    <w:p w:rsidR="00F45610" w:rsidRDefault="008D4F3A">
      <w:pPr>
        <w:pStyle w:val="BodyText"/>
        <w:spacing w:before="16" w:line="252" w:lineRule="auto"/>
        <w:ind w:left="109" w:right="107" w:firstLine="351"/>
        <w:jc w:val="both"/>
      </w:pPr>
      <w:r>
        <w:t>Further, even with relatively high accuracy, the captured data is just discrete points in 3D space that has no global knowledge of what the object is like. Thus model reconstruction is required to process such data. However, as the data is too low-level, mapping it to a high-level 3D model introduces yet another level of uncertainty. As a result, consumer-grade 3D scanners often produce models that have lost much of the original geometric property of an object (or produce erroneous versions of it).</w:t>
      </w:r>
    </w:p>
    <w:p w:rsidR="00F45610" w:rsidRDefault="008D4F3A">
      <w:pPr>
        <w:pStyle w:val="BodyText"/>
        <w:spacing w:before="14" w:line="252" w:lineRule="auto"/>
        <w:ind w:left="109" w:right="107" w:firstLine="351"/>
        <w:jc w:val="both"/>
      </w:pPr>
      <w:r>
        <w:t>Alternatively, it is also possible to manually model an object. Human effort is often added as a post-processing step of digital scanning. Experts could also measure a physical object and create a 3D model from scratch to approximate it. Obviously, this approach is time and labor consuming, and is not scalable considering the variety of real world objects out there.</w:t>
      </w:r>
    </w:p>
    <w:p w:rsidR="00F45610" w:rsidRDefault="008D4F3A">
      <w:pPr>
        <w:pStyle w:val="BodyText"/>
        <w:spacing w:before="14" w:line="252" w:lineRule="auto"/>
        <w:ind w:left="109" w:right="107" w:firstLine="351"/>
        <w:jc w:val="both"/>
      </w:pPr>
      <w:r>
        <w:t xml:space="preserve">As we await further advancement of digitalization techniques, it might be worth rethinking how we can work around the limited existing solutions. Specifically, to design augmentations or adaptations, it is </w:t>
      </w:r>
      <w:r>
        <w:rPr>
          <w:i/>
        </w:rPr>
        <w:t xml:space="preserve">not </w:t>
      </w:r>
      <w:r>
        <w:t xml:space="preserve">always necessary to </w:t>
      </w:r>
      <w:r>
        <w:rPr>
          <w:spacing w:val="-3"/>
        </w:rPr>
        <w:t xml:space="preserve">have </w:t>
      </w:r>
      <w:r>
        <w:t>a high-fidelity, fully digitalized model of an object.</w:t>
      </w:r>
      <w:r>
        <w:rPr>
          <w:spacing w:val="8"/>
        </w:rPr>
        <w:t xml:space="preserve"> </w:t>
      </w:r>
      <w:r>
        <w:t>Usually</w:t>
      </w:r>
      <w:r>
        <w:rPr>
          <w:spacing w:val="-10"/>
        </w:rPr>
        <w:t xml:space="preserve"> </w:t>
      </w:r>
      <w:r>
        <w:t>we</w:t>
      </w:r>
      <w:r>
        <w:rPr>
          <w:spacing w:val="-10"/>
        </w:rPr>
        <w:t xml:space="preserve"> </w:t>
      </w:r>
      <w:r>
        <w:t>are</w:t>
      </w:r>
      <w:r>
        <w:rPr>
          <w:spacing w:val="-10"/>
        </w:rPr>
        <w:t xml:space="preserve"> </w:t>
      </w:r>
      <w:r>
        <w:t>only</w:t>
      </w:r>
      <w:r>
        <w:rPr>
          <w:spacing w:val="-10"/>
        </w:rPr>
        <w:t xml:space="preserve"> </w:t>
      </w:r>
      <w:r>
        <w:t>concerned</w:t>
      </w:r>
      <w:r>
        <w:rPr>
          <w:spacing w:val="-10"/>
        </w:rPr>
        <w:t xml:space="preserve"> </w:t>
      </w:r>
      <w:r>
        <w:t>with</w:t>
      </w:r>
      <w:r>
        <w:rPr>
          <w:spacing w:val="-10"/>
        </w:rPr>
        <w:t xml:space="preserve"> </w:t>
      </w:r>
      <w:r>
        <w:t>part</w:t>
      </w:r>
      <w:r>
        <w:rPr>
          <w:spacing w:val="-10"/>
        </w:rPr>
        <w:t xml:space="preserve"> </w:t>
      </w:r>
      <w:r>
        <w:t>of</w:t>
      </w:r>
      <w:r>
        <w:rPr>
          <w:spacing w:val="-10"/>
        </w:rPr>
        <w:t xml:space="preserve"> </w:t>
      </w:r>
      <w:r>
        <w:t>the</w:t>
      </w:r>
      <w:r>
        <w:rPr>
          <w:spacing w:val="-10"/>
        </w:rPr>
        <w:t xml:space="preserve"> </w:t>
      </w:r>
      <w:r>
        <w:t>object</w:t>
      </w:r>
      <w:r>
        <w:rPr>
          <w:spacing w:val="-10"/>
        </w:rPr>
        <w:t xml:space="preserve"> </w:t>
      </w:r>
      <w:r>
        <w:t>rather</w:t>
      </w:r>
      <w:r>
        <w:rPr>
          <w:spacing w:val="-10"/>
        </w:rPr>
        <w:t xml:space="preserve"> </w:t>
      </w:r>
      <w:r>
        <w:t>than</w:t>
      </w:r>
      <w:r>
        <w:rPr>
          <w:spacing w:val="-10"/>
        </w:rPr>
        <w:t xml:space="preserve"> </w:t>
      </w:r>
      <w:r>
        <w:t>the</w:t>
      </w:r>
      <w:r>
        <w:rPr>
          <w:spacing w:val="-10"/>
        </w:rPr>
        <w:t xml:space="preserve"> </w:t>
      </w:r>
      <w:r>
        <w:t>whole</w:t>
      </w:r>
      <w:r>
        <w:rPr>
          <w:spacing w:val="-10"/>
        </w:rPr>
        <w:t xml:space="preserve"> </w:t>
      </w:r>
      <w:r>
        <w:t>of</w:t>
      </w:r>
      <w:r>
        <w:rPr>
          <w:spacing w:val="-10"/>
        </w:rPr>
        <w:t xml:space="preserve"> </w:t>
      </w:r>
      <w:r>
        <w:t>it.</w:t>
      </w:r>
      <w:r>
        <w:rPr>
          <w:spacing w:val="8"/>
        </w:rPr>
        <w:t xml:space="preserve"> </w:t>
      </w:r>
      <w:r>
        <w:t>Further, the goal is to make fabrication attachable to and can be used against the object in specific</w:t>
      </w:r>
      <w:r>
        <w:rPr>
          <w:spacing w:val="-19"/>
        </w:rPr>
        <w:t xml:space="preserve"> </w:t>
      </w:r>
      <w:r>
        <w:t xml:space="preserve">ways. This can be achieved without having to acquire </w:t>
      </w:r>
      <w:proofErr w:type="spellStart"/>
      <w:r>
        <w:rPr>
          <w:spacing w:val="-4"/>
        </w:rPr>
        <w:t>evey</w:t>
      </w:r>
      <w:proofErr w:type="spellEnd"/>
      <w:r>
        <w:rPr>
          <w:spacing w:val="-4"/>
        </w:rPr>
        <w:t xml:space="preserve"> </w:t>
      </w:r>
      <w:r>
        <w:t>single geometric detail. For attachment, it usually</w:t>
      </w:r>
      <w:r>
        <w:rPr>
          <w:spacing w:val="-5"/>
        </w:rPr>
        <w:t xml:space="preserve"> </w:t>
      </w:r>
      <w:r>
        <w:t>suffices</w:t>
      </w:r>
      <w:r>
        <w:rPr>
          <w:spacing w:val="-5"/>
        </w:rPr>
        <w:t xml:space="preserve"> </w:t>
      </w:r>
      <w:r>
        <w:t>to</w:t>
      </w:r>
      <w:r>
        <w:rPr>
          <w:spacing w:val="-5"/>
        </w:rPr>
        <w:t xml:space="preserve"> </w:t>
      </w:r>
      <w:r>
        <w:t>know</w:t>
      </w:r>
      <w:r>
        <w:rPr>
          <w:spacing w:val="-5"/>
        </w:rPr>
        <w:t xml:space="preserve"> </w:t>
      </w:r>
      <w:r>
        <w:t>what</w:t>
      </w:r>
      <w:r>
        <w:rPr>
          <w:spacing w:val="-5"/>
        </w:rPr>
        <w:t xml:space="preserve"> </w:t>
      </w:r>
      <w:r>
        <w:t>kind</w:t>
      </w:r>
      <w:r>
        <w:rPr>
          <w:spacing w:val="-5"/>
        </w:rPr>
        <w:t xml:space="preserve"> </w:t>
      </w:r>
      <w:r>
        <w:t>of</w:t>
      </w:r>
      <w:r>
        <w:rPr>
          <w:spacing w:val="-5"/>
        </w:rPr>
        <w:t xml:space="preserve"> </w:t>
      </w:r>
      <w:r>
        <w:t>surface</w:t>
      </w:r>
      <w:r>
        <w:rPr>
          <w:spacing w:val="-5"/>
        </w:rPr>
        <w:t xml:space="preserve"> </w:t>
      </w:r>
      <w:r>
        <w:t>we</w:t>
      </w:r>
      <w:r>
        <w:rPr>
          <w:spacing w:val="-5"/>
        </w:rPr>
        <w:t xml:space="preserve"> </w:t>
      </w:r>
      <w:r>
        <w:t>are</w:t>
      </w:r>
      <w:r>
        <w:rPr>
          <w:spacing w:val="-5"/>
        </w:rPr>
        <w:t xml:space="preserve"> </w:t>
      </w:r>
      <w:r>
        <w:t>dealing</w:t>
      </w:r>
      <w:r>
        <w:rPr>
          <w:spacing w:val="-5"/>
        </w:rPr>
        <w:t xml:space="preserve"> </w:t>
      </w:r>
      <w:r>
        <w:t>with.</w:t>
      </w:r>
      <w:r>
        <w:rPr>
          <w:spacing w:val="9"/>
        </w:rPr>
        <w:t xml:space="preserve"> </w:t>
      </w:r>
      <w:r>
        <w:t>Pipe</w:t>
      </w:r>
      <w:r>
        <w:rPr>
          <w:spacing w:val="-5"/>
        </w:rPr>
        <w:t xml:space="preserve"> </w:t>
      </w:r>
      <w:r>
        <w:t>clamp,</w:t>
      </w:r>
      <w:r>
        <w:rPr>
          <w:spacing w:val="-5"/>
        </w:rPr>
        <w:t xml:space="preserve"> </w:t>
      </w:r>
      <w:r>
        <w:t>for</w:t>
      </w:r>
      <w:r>
        <w:rPr>
          <w:spacing w:val="-5"/>
        </w:rPr>
        <w:t xml:space="preserve"> </w:t>
      </w:r>
      <w:r>
        <w:t>example,</w:t>
      </w:r>
      <w:r>
        <w:rPr>
          <w:spacing w:val="-5"/>
        </w:rPr>
        <w:t xml:space="preserve"> </w:t>
      </w:r>
      <w:r>
        <w:t xml:space="preserve">can work across a range of cylindrical surfaces without having to address the finer details on those surfaces. Given this insight, the </w:t>
      </w:r>
      <w:proofErr w:type="spellStart"/>
      <w:r>
        <w:t>AutoConnect</w:t>
      </w:r>
      <w:proofErr w:type="spellEnd"/>
      <w:r>
        <w:t xml:space="preserve"> paper introduces three categories of geometry— cylinders,</w:t>
      </w:r>
      <w:r>
        <w:rPr>
          <w:spacing w:val="-7"/>
        </w:rPr>
        <w:t xml:space="preserve"> </w:t>
      </w:r>
      <w:r>
        <w:t>rectangular</w:t>
      </w:r>
      <w:r>
        <w:rPr>
          <w:spacing w:val="-8"/>
        </w:rPr>
        <w:t xml:space="preserve"> </w:t>
      </w:r>
      <w:r>
        <w:t>prisms,</w:t>
      </w:r>
      <w:r>
        <w:rPr>
          <w:spacing w:val="-7"/>
        </w:rPr>
        <w:t xml:space="preserve"> </w:t>
      </w:r>
      <w:r>
        <w:t>and</w:t>
      </w:r>
      <w:r>
        <w:rPr>
          <w:spacing w:val="-8"/>
        </w:rPr>
        <w:t xml:space="preserve"> </w:t>
      </w:r>
      <w:r>
        <w:t>planer</w:t>
      </w:r>
      <w:r>
        <w:rPr>
          <w:spacing w:val="-8"/>
        </w:rPr>
        <w:t xml:space="preserve"> </w:t>
      </w:r>
      <w:r>
        <w:t>surface–that</w:t>
      </w:r>
      <w:r>
        <w:rPr>
          <w:spacing w:val="-8"/>
        </w:rPr>
        <w:t xml:space="preserve"> </w:t>
      </w:r>
      <w:r>
        <w:t>can</w:t>
      </w:r>
      <w:r>
        <w:rPr>
          <w:spacing w:val="-8"/>
        </w:rPr>
        <w:t xml:space="preserve"> </w:t>
      </w:r>
      <w:r>
        <w:t>proximate</w:t>
      </w:r>
      <w:r>
        <w:rPr>
          <w:spacing w:val="-8"/>
        </w:rPr>
        <w:t xml:space="preserve"> </w:t>
      </w:r>
      <w:r>
        <w:t>a</w:t>
      </w:r>
      <w:r>
        <w:rPr>
          <w:spacing w:val="-8"/>
        </w:rPr>
        <w:t xml:space="preserve"> </w:t>
      </w:r>
      <w:r>
        <w:t>range</w:t>
      </w:r>
      <w:r>
        <w:rPr>
          <w:spacing w:val="-8"/>
        </w:rPr>
        <w:t xml:space="preserve"> </w:t>
      </w:r>
      <w:r>
        <w:t>of</w:t>
      </w:r>
      <w:r>
        <w:rPr>
          <w:spacing w:val="-8"/>
        </w:rPr>
        <w:t xml:space="preserve"> </w:t>
      </w:r>
      <w:r>
        <w:t>everyday</w:t>
      </w:r>
      <w:r>
        <w:rPr>
          <w:spacing w:val="-8"/>
        </w:rPr>
        <w:t xml:space="preserve"> </w:t>
      </w:r>
      <w:r>
        <w:t>objects and</w:t>
      </w:r>
      <w:r>
        <w:rPr>
          <w:spacing w:val="-5"/>
        </w:rPr>
        <w:t xml:space="preserve"> </w:t>
      </w:r>
      <w:r>
        <w:t>simplify</w:t>
      </w:r>
      <w:r>
        <w:rPr>
          <w:spacing w:val="-5"/>
        </w:rPr>
        <w:t xml:space="preserve"> </w:t>
      </w:r>
      <w:r>
        <w:t>the</w:t>
      </w:r>
      <w:r>
        <w:rPr>
          <w:spacing w:val="-5"/>
        </w:rPr>
        <w:t xml:space="preserve"> </w:t>
      </w:r>
      <w:r>
        <w:t>design</w:t>
      </w:r>
      <w:r>
        <w:rPr>
          <w:spacing w:val="-5"/>
        </w:rPr>
        <w:t xml:space="preserve"> </w:t>
      </w:r>
      <w:r>
        <w:t>of</w:t>
      </w:r>
      <w:r>
        <w:rPr>
          <w:spacing w:val="-5"/>
        </w:rPr>
        <w:t xml:space="preserve"> </w:t>
      </w:r>
      <w:r>
        <w:t>connectors</w:t>
      </w:r>
      <w:r>
        <w:rPr>
          <w:spacing w:val="-5"/>
        </w:rPr>
        <w:t xml:space="preserve"> </w:t>
      </w:r>
      <w:hyperlink w:anchor="_bookmark168" w:history="1">
        <w:r>
          <w:t>[27].</w:t>
        </w:r>
      </w:hyperlink>
      <w:r>
        <w:rPr>
          <w:spacing w:val="10"/>
        </w:rPr>
        <w:t xml:space="preserve"> </w:t>
      </w:r>
      <w:r>
        <w:t>There</w:t>
      </w:r>
      <w:r>
        <w:rPr>
          <w:spacing w:val="-5"/>
        </w:rPr>
        <w:t xml:space="preserve"> </w:t>
      </w:r>
      <w:r>
        <w:t>is</w:t>
      </w:r>
      <w:r>
        <w:rPr>
          <w:spacing w:val="-5"/>
        </w:rPr>
        <w:t xml:space="preserve"> </w:t>
      </w:r>
      <w:r>
        <w:t>still</w:t>
      </w:r>
      <w:r>
        <w:rPr>
          <w:spacing w:val="-5"/>
        </w:rPr>
        <w:t xml:space="preserve"> </w:t>
      </w:r>
      <w:r>
        <w:t>much</w:t>
      </w:r>
      <w:r>
        <w:rPr>
          <w:spacing w:val="-5"/>
        </w:rPr>
        <w:t xml:space="preserve"> </w:t>
      </w:r>
      <w:r>
        <w:t>space</w:t>
      </w:r>
      <w:r>
        <w:rPr>
          <w:spacing w:val="-5"/>
        </w:rPr>
        <w:t xml:space="preserve"> </w:t>
      </w:r>
      <w:r>
        <w:t>for</w:t>
      </w:r>
      <w:r>
        <w:rPr>
          <w:spacing w:val="-5"/>
        </w:rPr>
        <w:t xml:space="preserve"> </w:t>
      </w:r>
      <w:r>
        <w:t>future</w:t>
      </w:r>
      <w:r>
        <w:rPr>
          <w:spacing w:val="-5"/>
        </w:rPr>
        <w:t xml:space="preserve"> </w:t>
      </w:r>
      <w:r>
        <w:t>work</w:t>
      </w:r>
      <w:r>
        <w:rPr>
          <w:spacing w:val="-5"/>
        </w:rPr>
        <w:t xml:space="preserve"> </w:t>
      </w:r>
      <w:r>
        <w:t>on</w:t>
      </w:r>
      <w:r>
        <w:rPr>
          <w:spacing w:val="-5"/>
        </w:rPr>
        <w:t xml:space="preserve"> </w:t>
      </w:r>
      <w:r>
        <w:t>‘digital-</w:t>
      </w:r>
    </w:p>
    <w:p w:rsidR="00F45610" w:rsidRDefault="00F45610">
      <w:pPr>
        <w:pStyle w:val="BodyText"/>
        <w:spacing w:before="9"/>
        <w:rPr>
          <w:sz w:val="19"/>
        </w:rPr>
      </w:pPr>
    </w:p>
    <w:p w:rsidR="00F45610" w:rsidRDefault="008D4F3A">
      <w:pPr>
        <w:ind w:left="388"/>
        <w:rPr>
          <w:sz w:val="20"/>
        </w:rPr>
      </w:pPr>
      <w:r>
        <w:rPr>
          <w:position w:val="7"/>
          <w:sz w:val="14"/>
        </w:rPr>
        <w:t>1</w:t>
      </w:r>
      <w:bookmarkStart w:id="320" w:name="_bookmark137"/>
      <w:bookmarkEnd w:id="320"/>
      <w:r>
        <w:rPr>
          <w:sz w:val="20"/>
        </w:rPr>
        <w:t>unless we have a priori knowledge about the object being reconstructed</w:t>
      </w:r>
    </w:p>
    <w:p w:rsidR="00F45610" w:rsidRDefault="00F45610">
      <w:pPr>
        <w:rPr>
          <w:sz w:val="20"/>
        </w:rPr>
        <w:sectPr w:rsidR="00F45610">
          <w:pgSz w:w="12240" w:h="15840"/>
          <w:pgMar w:top="1120" w:right="1420" w:bottom="1480" w:left="1420" w:header="595" w:footer="1286" w:gutter="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109" w:right="108"/>
        <w:jc w:val="both"/>
      </w:pPr>
      <w:proofErr w:type="spellStart"/>
      <w:proofErr w:type="gramStart"/>
      <w:r>
        <w:t>ization</w:t>
      </w:r>
      <w:proofErr w:type="spellEnd"/>
      <w:proofErr w:type="gramEnd"/>
      <w:r>
        <w:t xml:space="preserve"> on demand’—rather than an overkill of full-fledged scanning, we should obtain a</w:t>
      </w:r>
      <w:r>
        <w:rPr>
          <w:spacing w:val="-11"/>
        </w:rPr>
        <w:t xml:space="preserve"> </w:t>
      </w:r>
      <w:r>
        <w:t>digital model</w:t>
      </w:r>
      <w:r>
        <w:rPr>
          <w:spacing w:val="-9"/>
        </w:rPr>
        <w:t xml:space="preserve"> </w:t>
      </w:r>
      <w:r>
        <w:t>in</w:t>
      </w:r>
      <w:r>
        <w:rPr>
          <w:spacing w:val="-9"/>
        </w:rPr>
        <w:t xml:space="preserve"> </w:t>
      </w:r>
      <w:r>
        <w:t>the</w:t>
      </w:r>
      <w:r>
        <w:rPr>
          <w:spacing w:val="-9"/>
        </w:rPr>
        <w:t xml:space="preserve"> </w:t>
      </w:r>
      <w:r>
        <w:t>right</w:t>
      </w:r>
      <w:r>
        <w:rPr>
          <w:spacing w:val="-9"/>
        </w:rPr>
        <w:t xml:space="preserve"> </w:t>
      </w:r>
      <w:r>
        <w:t>fidelity</w:t>
      </w:r>
      <w:r>
        <w:rPr>
          <w:spacing w:val="-9"/>
        </w:rPr>
        <w:t xml:space="preserve"> </w:t>
      </w:r>
      <w:r>
        <w:t>with</w:t>
      </w:r>
      <w:r>
        <w:rPr>
          <w:spacing w:val="-9"/>
        </w:rPr>
        <w:t xml:space="preserve"> </w:t>
      </w:r>
      <w:r>
        <w:t>accuracy</w:t>
      </w:r>
      <w:r>
        <w:rPr>
          <w:spacing w:val="-9"/>
        </w:rPr>
        <w:t xml:space="preserve"> </w:t>
      </w:r>
      <w:r>
        <w:t>that</w:t>
      </w:r>
      <w:r>
        <w:rPr>
          <w:spacing w:val="-9"/>
        </w:rPr>
        <w:t xml:space="preserve"> </w:t>
      </w:r>
      <w:r>
        <w:t>suffices</w:t>
      </w:r>
      <w:r>
        <w:rPr>
          <w:spacing w:val="-9"/>
        </w:rPr>
        <w:t xml:space="preserve"> </w:t>
      </w:r>
      <w:r>
        <w:t>to</w:t>
      </w:r>
      <w:r>
        <w:rPr>
          <w:spacing w:val="-9"/>
        </w:rPr>
        <w:t xml:space="preserve"> </w:t>
      </w:r>
      <w:r>
        <w:t>fulfill</w:t>
      </w:r>
      <w:r>
        <w:rPr>
          <w:spacing w:val="-9"/>
        </w:rPr>
        <w:t xml:space="preserve"> </w:t>
      </w:r>
      <w:r>
        <w:t>a</w:t>
      </w:r>
      <w:r>
        <w:rPr>
          <w:spacing w:val="-9"/>
        </w:rPr>
        <w:t xml:space="preserve"> </w:t>
      </w:r>
      <w:r>
        <w:t>user-defined</w:t>
      </w:r>
      <w:r>
        <w:rPr>
          <w:spacing w:val="-9"/>
        </w:rPr>
        <w:t xml:space="preserve"> </w:t>
      </w:r>
      <w:r>
        <w:t>purpose.</w:t>
      </w:r>
    </w:p>
    <w:p w:rsidR="00F45610" w:rsidRDefault="00F45610">
      <w:pPr>
        <w:pStyle w:val="BodyText"/>
      </w:pPr>
    </w:p>
    <w:p w:rsidR="00F45610" w:rsidRDefault="00F45610">
      <w:pPr>
        <w:pStyle w:val="BodyText"/>
        <w:spacing w:before="7"/>
        <w:rPr>
          <w:sz w:val="19"/>
        </w:rPr>
      </w:pPr>
    </w:p>
    <w:p w:rsidR="00F45610" w:rsidRDefault="008D4F3A">
      <w:pPr>
        <w:pStyle w:val="Heading2"/>
        <w:numPr>
          <w:ilvl w:val="1"/>
          <w:numId w:val="1"/>
        </w:numPr>
        <w:tabs>
          <w:tab w:val="left" w:pos="885"/>
        </w:tabs>
        <w:ind w:hanging="774"/>
        <w:jc w:val="both"/>
      </w:pPr>
      <w:bookmarkStart w:id="321" w:name="7.3_Design_Tools_+_Fabrication_Tech_=_Ph"/>
      <w:bookmarkStart w:id="322" w:name="_bookmark138"/>
      <w:bookmarkEnd w:id="321"/>
      <w:bookmarkEnd w:id="322"/>
      <w:r>
        <w:t xml:space="preserve">Design </w:t>
      </w:r>
      <w:r>
        <w:rPr>
          <w:spacing w:val="-7"/>
        </w:rPr>
        <w:t xml:space="preserve">Tools </w:t>
      </w:r>
      <w:r>
        <w:t xml:space="preserve">+ Fabrication </w:t>
      </w:r>
      <w:r>
        <w:rPr>
          <w:spacing w:val="-8"/>
        </w:rPr>
        <w:t xml:space="preserve">Tech </w:t>
      </w:r>
      <w:r>
        <w:t xml:space="preserve">= </w:t>
      </w:r>
      <w:proofErr w:type="gramStart"/>
      <w:r>
        <w:t xml:space="preserve">Physical </w:t>
      </w:r>
      <w:r>
        <w:rPr>
          <w:spacing w:val="6"/>
        </w:rPr>
        <w:t xml:space="preserve"> </w:t>
      </w:r>
      <w:r>
        <w:t>Creativity</w:t>
      </w:r>
      <w:proofErr w:type="gramEnd"/>
    </w:p>
    <w:p w:rsidR="00F45610" w:rsidRDefault="008D4F3A">
      <w:pPr>
        <w:pStyle w:val="BodyText"/>
        <w:spacing w:before="261" w:line="252" w:lineRule="auto"/>
        <w:ind w:left="109" w:right="108"/>
        <w:jc w:val="both"/>
      </w:pPr>
      <w:r>
        <w:t xml:space="preserve">As 3D printers </w:t>
      </w:r>
      <w:r>
        <w:rPr>
          <w:spacing w:val="-3"/>
        </w:rPr>
        <w:t xml:space="preserve">have </w:t>
      </w:r>
      <w:r>
        <w:t xml:space="preserve">become reasonably easy to use, the bottleneck of fabrication seems to </w:t>
      </w:r>
      <w:r>
        <w:rPr>
          <w:spacing w:val="-3"/>
        </w:rPr>
        <w:t xml:space="preserve">have </w:t>
      </w:r>
      <w:r>
        <w:t xml:space="preserve">shifted to the modeling part. Although 3D modeling has been quite well researched for several decades, never has it been so close to the actual fabrication of the object, thanks to the </w:t>
      </w:r>
      <w:proofErr w:type="spellStart"/>
      <w:r>
        <w:t>democ</w:t>
      </w:r>
      <w:proofErr w:type="spellEnd"/>
      <w:r>
        <w:t xml:space="preserve">- </w:t>
      </w:r>
      <w:proofErr w:type="spellStart"/>
      <w:r>
        <w:t>ratization</w:t>
      </w:r>
      <w:proofErr w:type="spellEnd"/>
      <w:r>
        <w:t xml:space="preserve"> of 3D printers. I believe it is the fabrication technology that generates a new ‘pull’  for design tools, which are expected to </w:t>
      </w:r>
      <w:r>
        <w:rPr>
          <w:i/>
        </w:rPr>
        <w:t>(</w:t>
      </w:r>
      <w:proofErr w:type="spellStart"/>
      <w:r>
        <w:rPr>
          <w:i/>
        </w:rPr>
        <w:t>i</w:t>
      </w:r>
      <w:proofErr w:type="spellEnd"/>
      <w:r>
        <w:rPr>
          <w:i/>
        </w:rPr>
        <w:t xml:space="preserve">) </w:t>
      </w:r>
      <w:r>
        <w:t xml:space="preserve">address practical problems such as accelerating print speed </w:t>
      </w:r>
      <w:hyperlink w:anchor="_bookmark176" w:history="1">
        <w:r>
          <w:t>[35],</w:t>
        </w:r>
      </w:hyperlink>
      <w:r>
        <w:t xml:space="preserve"> increasing strength given the anisotropic nature of current printing method </w:t>
      </w:r>
      <w:hyperlink w:anchor="_bookmark210" w:history="1">
        <w:r>
          <w:t>[69],</w:t>
        </w:r>
      </w:hyperlink>
      <w:r>
        <w:rPr>
          <w:spacing w:val="-29"/>
        </w:rPr>
        <w:t xml:space="preserve"> </w:t>
      </w:r>
      <w:r>
        <w:t xml:space="preserve">and optimizing support structure for reliable yet economic printing </w:t>
      </w:r>
      <w:hyperlink w:anchor="_bookmark157" w:history="1">
        <w:r>
          <w:t>[16];</w:t>
        </w:r>
      </w:hyperlink>
      <w:r>
        <w:t xml:space="preserve"> </w:t>
      </w:r>
      <w:r>
        <w:rPr>
          <w:i/>
        </w:rPr>
        <w:t xml:space="preserve">(ii) </w:t>
      </w:r>
      <w:r>
        <w:t>enable users’ creativity and</w:t>
      </w:r>
      <w:r>
        <w:rPr>
          <w:spacing w:val="-15"/>
        </w:rPr>
        <w:t xml:space="preserve"> </w:t>
      </w:r>
      <w:r>
        <w:t>customization,</w:t>
      </w:r>
      <w:r>
        <w:rPr>
          <w:spacing w:val="-13"/>
        </w:rPr>
        <w:t xml:space="preserve"> </w:t>
      </w:r>
      <w:r>
        <w:t>such</w:t>
      </w:r>
      <w:r>
        <w:rPr>
          <w:spacing w:val="-15"/>
        </w:rPr>
        <w:t xml:space="preserve"> </w:t>
      </w:r>
      <w:r>
        <w:t>as</w:t>
      </w:r>
      <w:r>
        <w:rPr>
          <w:spacing w:val="-16"/>
        </w:rPr>
        <w:t xml:space="preserve"> </w:t>
      </w:r>
      <w:r>
        <w:t>how</w:t>
      </w:r>
      <w:r>
        <w:rPr>
          <w:spacing w:val="-15"/>
        </w:rPr>
        <w:t xml:space="preserve"> </w:t>
      </w:r>
      <w:r>
        <w:t>Encore</w:t>
      </w:r>
      <w:r>
        <w:rPr>
          <w:spacing w:val="-16"/>
        </w:rPr>
        <w:t xml:space="preserve"> </w:t>
      </w:r>
      <w:r>
        <w:t>helps</w:t>
      </w:r>
      <w:r>
        <w:rPr>
          <w:spacing w:val="-15"/>
        </w:rPr>
        <w:t xml:space="preserve"> </w:t>
      </w:r>
      <w:r>
        <w:t>realize</w:t>
      </w:r>
      <w:r>
        <w:rPr>
          <w:spacing w:val="-16"/>
        </w:rPr>
        <w:t xml:space="preserve"> </w:t>
      </w:r>
      <w:r>
        <w:t>users’</w:t>
      </w:r>
      <w:r>
        <w:rPr>
          <w:spacing w:val="-15"/>
        </w:rPr>
        <w:t xml:space="preserve"> </w:t>
      </w:r>
      <w:r>
        <w:t>idea</w:t>
      </w:r>
      <w:r>
        <w:rPr>
          <w:spacing w:val="-15"/>
        </w:rPr>
        <w:t xml:space="preserve"> </w:t>
      </w:r>
      <w:r>
        <w:t>of</w:t>
      </w:r>
      <w:r>
        <w:rPr>
          <w:spacing w:val="-16"/>
        </w:rPr>
        <w:t xml:space="preserve"> </w:t>
      </w:r>
      <w:r>
        <w:t>attaching</w:t>
      </w:r>
      <w:r>
        <w:rPr>
          <w:spacing w:val="-15"/>
        </w:rPr>
        <w:t xml:space="preserve"> </w:t>
      </w:r>
      <w:r>
        <w:t>one</w:t>
      </w:r>
      <w:r>
        <w:rPr>
          <w:spacing w:val="-16"/>
        </w:rPr>
        <w:t xml:space="preserve"> </w:t>
      </w:r>
      <w:r>
        <w:t>thing</w:t>
      </w:r>
      <w:r>
        <w:rPr>
          <w:spacing w:val="-15"/>
        </w:rPr>
        <w:t xml:space="preserve"> </w:t>
      </w:r>
      <w:r>
        <w:t>to</w:t>
      </w:r>
      <w:r>
        <w:rPr>
          <w:spacing w:val="-16"/>
        </w:rPr>
        <w:t xml:space="preserve"> </w:t>
      </w:r>
      <w:r>
        <w:t>another, and</w:t>
      </w:r>
      <w:r>
        <w:rPr>
          <w:spacing w:val="-5"/>
        </w:rPr>
        <w:t xml:space="preserve"> </w:t>
      </w:r>
      <w:r>
        <w:t>Reprise</w:t>
      </w:r>
      <w:r>
        <w:rPr>
          <w:spacing w:val="-5"/>
        </w:rPr>
        <w:t xml:space="preserve"> </w:t>
      </w:r>
      <w:r>
        <w:t>allows</w:t>
      </w:r>
      <w:r>
        <w:rPr>
          <w:spacing w:val="-5"/>
        </w:rPr>
        <w:t xml:space="preserve"> </w:t>
      </w:r>
      <w:r>
        <w:t>them</w:t>
      </w:r>
      <w:r>
        <w:rPr>
          <w:spacing w:val="-5"/>
        </w:rPr>
        <w:t xml:space="preserve"> </w:t>
      </w:r>
      <w:r>
        <w:t>to</w:t>
      </w:r>
      <w:r>
        <w:rPr>
          <w:spacing w:val="-5"/>
        </w:rPr>
        <w:t xml:space="preserve"> </w:t>
      </w:r>
      <w:r>
        <w:t>‘redesign’</w:t>
      </w:r>
      <w:r>
        <w:rPr>
          <w:spacing w:val="-5"/>
        </w:rPr>
        <w:t xml:space="preserve"> </w:t>
      </w:r>
      <w:r>
        <w:t>the</w:t>
      </w:r>
      <w:r>
        <w:rPr>
          <w:spacing w:val="-5"/>
        </w:rPr>
        <w:t xml:space="preserve"> </w:t>
      </w:r>
      <w:r>
        <w:t>functionality</w:t>
      </w:r>
      <w:r>
        <w:rPr>
          <w:spacing w:val="-5"/>
        </w:rPr>
        <w:t xml:space="preserve"> </w:t>
      </w:r>
      <w:r>
        <w:t>of</w:t>
      </w:r>
      <w:r>
        <w:rPr>
          <w:spacing w:val="-5"/>
        </w:rPr>
        <w:t xml:space="preserve"> </w:t>
      </w:r>
      <w:r>
        <w:t>an</w:t>
      </w:r>
      <w:r>
        <w:rPr>
          <w:spacing w:val="-5"/>
        </w:rPr>
        <w:t xml:space="preserve"> </w:t>
      </w:r>
      <w:r>
        <w:t>existing</w:t>
      </w:r>
      <w:r>
        <w:rPr>
          <w:spacing w:val="-5"/>
        </w:rPr>
        <w:t xml:space="preserve"> </w:t>
      </w:r>
      <w:r>
        <w:t>object.</w:t>
      </w:r>
    </w:p>
    <w:p w:rsidR="00F45610" w:rsidRDefault="008D4F3A">
      <w:pPr>
        <w:pStyle w:val="BodyText"/>
        <w:spacing w:before="10" w:line="252" w:lineRule="auto"/>
        <w:ind w:left="109" w:right="107" w:firstLine="351"/>
        <w:jc w:val="both"/>
      </w:pPr>
      <w:r>
        <w:t>In order to realize physical creativity, what we really need is design tools that can harness fabrication</w:t>
      </w:r>
      <w:r>
        <w:rPr>
          <w:spacing w:val="-15"/>
        </w:rPr>
        <w:t xml:space="preserve"> </w:t>
      </w:r>
      <w:r>
        <w:t>technology</w:t>
      </w:r>
      <w:r>
        <w:rPr>
          <w:spacing w:val="-15"/>
        </w:rPr>
        <w:t xml:space="preserve"> </w:t>
      </w:r>
      <w:r>
        <w:t>for</w:t>
      </w:r>
      <w:r>
        <w:rPr>
          <w:spacing w:val="-15"/>
        </w:rPr>
        <w:t xml:space="preserve"> </w:t>
      </w:r>
      <w:r>
        <w:t>people’s</w:t>
      </w:r>
      <w:r>
        <w:rPr>
          <w:spacing w:val="-15"/>
        </w:rPr>
        <w:t xml:space="preserve"> </w:t>
      </w:r>
      <w:r>
        <w:t>use,</w:t>
      </w:r>
      <w:r>
        <w:rPr>
          <w:spacing w:val="-13"/>
        </w:rPr>
        <w:t xml:space="preserve"> </w:t>
      </w:r>
      <w:r>
        <w:t>through</w:t>
      </w:r>
      <w:r>
        <w:rPr>
          <w:spacing w:val="-15"/>
        </w:rPr>
        <w:t xml:space="preserve"> </w:t>
      </w:r>
      <w:r>
        <w:t>which</w:t>
      </w:r>
      <w:r>
        <w:rPr>
          <w:spacing w:val="-15"/>
        </w:rPr>
        <w:t xml:space="preserve"> </w:t>
      </w:r>
      <w:r>
        <w:t>they</w:t>
      </w:r>
      <w:r>
        <w:rPr>
          <w:spacing w:val="-15"/>
        </w:rPr>
        <w:t xml:space="preserve"> </w:t>
      </w:r>
      <w:r>
        <w:t>are</w:t>
      </w:r>
      <w:r>
        <w:rPr>
          <w:spacing w:val="-15"/>
        </w:rPr>
        <w:t xml:space="preserve"> </w:t>
      </w:r>
      <w:r>
        <w:t>free</w:t>
      </w:r>
      <w:r>
        <w:rPr>
          <w:spacing w:val="-15"/>
        </w:rPr>
        <w:t xml:space="preserve"> </w:t>
      </w:r>
      <w:r>
        <w:t>to</w:t>
      </w:r>
      <w:r>
        <w:rPr>
          <w:spacing w:val="-15"/>
        </w:rPr>
        <w:t xml:space="preserve"> </w:t>
      </w:r>
      <w:r>
        <w:t>express,</w:t>
      </w:r>
      <w:r>
        <w:rPr>
          <w:spacing w:val="-13"/>
        </w:rPr>
        <w:t xml:space="preserve"> </w:t>
      </w:r>
      <w:r>
        <w:t>iterate</w:t>
      </w:r>
      <w:r>
        <w:rPr>
          <w:spacing w:val="-15"/>
        </w:rPr>
        <w:t xml:space="preserve"> </w:t>
      </w:r>
      <w:r>
        <w:t>and</w:t>
      </w:r>
      <w:r>
        <w:rPr>
          <w:spacing w:val="-15"/>
        </w:rPr>
        <w:t xml:space="preserve"> </w:t>
      </w:r>
      <w:r>
        <w:t xml:space="preserve">finally physicalize their ideas. In the future, we will expect to see more manufacturing machineries reinvented into consumer-grade devices. Soon enough, instead of buying from retail </w:t>
      </w:r>
      <w:proofErr w:type="gramStart"/>
      <w:r>
        <w:t>stores,</w:t>
      </w:r>
      <w:proofErr w:type="gramEnd"/>
      <w:r>
        <w:t xml:space="preserve"> we will start making a larger variety of everyday things, including things that are not </w:t>
      </w:r>
      <w:proofErr w:type="spellStart"/>
      <w:r>
        <w:t>makable</w:t>
      </w:r>
      <w:proofErr w:type="spellEnd"/>
      <w:r>
        <w:t xml:space="preserve"> by today’s</w:t>
      </w:r>
      <w:r>
        <w:rPr>
          <w:spacing w:val="-9"/>
        </w:rPr>
        <w:t xml:space="preserve"> </w:t>
      </w:r>
      <w:r>
        <w:t>3D</w:t>
      </w:r>
      <w:r>
        <w:rPr>
          <w:spacing w:val="-10"/>
        </w:rPr>
        <w:t xml:space="preserve"> </w:t>
      </w:r>
      <w:r>
        <w:t>printers.</w:t>
      </w:r>
      <w:r>
        <w:rPr>
          <w:spacing w:val="7"/>
        </w:rPr>
        <w:t xml:space="preserve"> </w:t>
      </w:r>
      <w:r>
        <w:t>Design</w:t>
      </w:r>
      <w:r>
        <w:rPr>
          <w:spacing w:val="-9"/>
        </w:rPr>
        <w:t xml:space="preserve"> </w:t>
      </w:r>
      <w:r>
        <w:t>tools</w:t>
      </w:r>
      <w:r>
        <w:rPr>
          <w:spacing w:val="-9"/>
        </w:rPr>
        <w:t xml:space="preserve"> </w:t>
      </w:r>
      <w:r>
        <w:t>would</w:t>
      </w:r>
      <w:r>
        <w:rPr>
          <w:spacing w:val="-10"/>
        </w:rPr>
        <w:t xml:space="preserve"> </w:t>
      </w:r>
      <w:r>
        <w:t>be</w:t>
      </w:r>
      <w:r>
        <w:rPr>
          <w:spacing w:val="-9"/>
        </w:rPr>
        <w:t xml:space="preserve"> </w:t>
      </w:r>
      <w:r>
        <w:t>the</w:t>
      </w:r>
      <w:r>
        <w:rPr>
          <w:spacing w:val="-9"/>
        </w:rPr>
        <w:t xml:space="preserve"> </w:t>
      </w:r>
      <w:proofErr w:type="gramStart"/>
      <w:r>
        <w:t>bridge</w:t>
      </w:r>
      <w:r>
        <w:rPr>
          <w:spacing w:val="-10"/>
        </w:rPr>
        <w:t xml:space="preserve"> </w:t>
      </w:r>
      <w:r>
        <w:t>that</w:t>
      </w:r>
      <w:r>
        <w:rPr>
          <w:spacing w:val="-9"/>
        </w:rPr>
        <w:t xml:space="preserve"> </w:t>
      </w:r>
      <w:r>
        <w:t>connect</w:t>
      </w:r>
      <w:proofErr w:type="gramEnd"/>
      <w:r>
        <w:rPr>
          <w:spacing w:val="-9"/>
        </w:rPr>
        <w:t xml:space="preserve"> </w:t>
      </w:r>
      <w:r>
        <w:t>end-users</w:t>
      </w:r>
      <w:r>
        <w:rPr>
          <w:spacing w:val="-9"/>
        </w:rPr>
        <w:t xml:space="preserve"> </w:t>
      </w:r>
      <w:r>
        <w:t>and</w:t>
      </w:r>
      <w:r>
        <w:rPr>
          <w:spacing w:val="-9"/>
        </w:rPr>
        <w:t xml:space="preserve"> </w:t>
      </w:r>
      <w:r>
        <w:t>these</w:t>
      </w:r>
      <w:r>
        <w:rPr>
          <w:spacing w:val="-10"/>
        </w:rPr>
        <w:t xml:space="preserve"> </w:t>
      </w:r>
      <w:r>
        <w:t xml:space="preserve">emerging fabrication devices. Perhaps we will </w:t>
      </w:r>
      <w:r>
        <w:rPr>
          <w:spacing w:val="-3"/>
        </w:rPr>
        <w:t xml:space="preserve">have </w:t>
      </w:r>
      <w:r>
        <w:t>an equivalence of an ‘app store’ for making, where each</w:t>
      </w:r>
      <w:r>
        <w:rPr>
          <w:spacing w:val="-9"/>
        </w:rPr>
        <w:t xml:space="preserve"> </w:t>
      </w:r>
      <w:r>
        <w:t>app</w:t>
      </w:r>
      <w:r>
        <w:rPr>
          <w:spacing w:val="-9"/>
        </w:rPr>
        <w:t xml:space="preserve"> </w:t>
      </w:r>
      <w:r>
        <w:t>is</w:t>
      </w:r>
      <w:r>
        <w:rPr>
          <w:spacing w:val="-9"/>
        </w:rPr>
        <w:t xml:space="preserve"> </w:t>
      </w:r>
      <w:r>
        <w:t>developed</w:t>
      </w:r>
      <w:r>
        <w:rPr>
          <w:spacing w:val="-9"/>
        </w:rPr>
        <w:t xml:space="preserve"> </w:t>
      </w:r>
      <w:r>
        <w:t>to</w:t>
      </w:r>
      <w:r>
        <w:rPr>
          <w:spacing w:val="-9"/>
        </w:rPr>
        <w:t xml:space="preserve"> </w:t>
      </w:r>
      <w:r>
        <w:t>support</w:t>
      </w:r>
      <w:r>
        <w:rPr>
          <w:spacing w:val="-9"/>
        </w:rPr>
        <w:t xml:space="preserve"> </w:t>
      </w:r>
      <w:r>
        <w:t>design</w:t>
      </w:r>
      <w:r>
        <w:rPr>
          <w:spacing w:val="-9"/>
        </w:rPr>
        <w:t xml:space="preserve"> </w:t>
      </w:r>
      <w:r>
        <w:t>tasks</w:t>
      </w:r>
      <w:r>
        <w:rPr>
          <w:spacing w:val="-9"/>
        </w:rPr>
        <w:t xml:space="preserve"> </w:t>
      </w:r>
      <w:r>
        <w:t>for</w:t>
      </w:r>
      <w:r>
        <w:rPr>
          <w:spacing w:val="-9"/>
        </w:rPr>
        <w:t xml:space="preserve"> </w:t>
      </w:r>
      <w:r>
        <w:t>a</w:t>
      </w:r>
      <w:r>
        <w:rPr>
          <w:spacing w:val="-9"/>
        </w:rPr>
        <w:t xml:space="preserve"> </w:t>
      </w:r>
      <w:r>
        <w:t>specific</w:t>
      </w:r>
      <w:r>
        <w:rPr>
          <w:spacing w:val="-9"/>
        </w:rPr>
        <w:t xml:space="preserve"> </w:t>
      </w:r>
      <w:r>
        <w:t>process</w:t>
      </w:r>
      <w:r>
        <w:rPr>
          <w:spacing w:val="-9"/>
        </w:rPr>
        <w:t xml:space="preserve"> </w:t>
      </w:r>
      <w:r>
        <w:t>of</w:t>
      </w:r>
      <w:r>
        <w:rPr>
          <w:spacing w:val="-9"/>
        </w:rPr>
        <w:t xml:space="preserve"> </w:t>
      </w:r>
      <w:r>
        <w:t>making,</w:t>
      </w:r>
      <w:r>
        <w:rPr>
          <w:spacing w:val="-9"/>
        </w:rPr>
        <w:t xml:space="preserve"> </w:t>
      </w:r>
      <w:r>
        <w:t>or</w:t>
      </w:r>
      <w:r>
        <w:rPr>
          <w:spacing w:val="-9"/>
        </w:rPr>
        <w:t xml:space="preserve"> </w:t>
      </w:r>
      <w:r>
        <w:t>to</w:t>
      </w:r>
      <w:r>
        <w:rPr>
          <w:spacing w:val="-9"/>
        </w:rPr>
        <w:t xml:space="preserve"> </w:t>
      </w:r>
      <w:r>
        <w:t>enhance</w:t>
      </w:r>
      <w:r>
        <w:rPr>
          <w:spacing w:val="-9"/>
        </w:rPr>
        <w:t xml:space="preserve"> </w:t>
      </w:r>
      <w:r>
        <w:t>and optimize the usage of the</w:t>
      </w:r>
      <w:r>
        <w:rPr>
          <w:spacing w:val="-16"/>
        </w:rPr>
        <w:t xml:space="preserve"> </w:t>
      </w:r>
      <w:r>
        <w:t>machine.</w:t>
      </w:r>
    </w:p>
    <w:p w:rsidR="00F45610" w:rsidRDefault="00F45610">
      <w:pPr>
        <w:pStyle w:val="BodyText"/>
      </w:pPr>
    </w:p>
    <w:p w:rsidR="00F45610" w:rsidRDefault="00F45610">
      <w:pPr>
        <w:pStyle w:val="BodyText"/>
        <w:spacing w:before="7"/>
        <w:rPr>
          <w:sz w:val="19"/>
        </w:rPr>
      </w:pPr>
    </w:p>
    <w:p w:rsidR="00F45610" w:rsidRDefault="008D4F3A">
      <w:pPr>
        <w:pStyle w:val="Heading2"/>
        <w:numPr>
          <w:ilvl w:val="1"/>
          <w:numId w:val="1"/>
        </w:numPr>
        <w:tabs>
          <w:tab w:val="left" w:pos="885"/>
        </w:tabs>
        <w:ind w:hanging="774"/>
        <w:jc w:val="both"/>
      </w:pPr>
      <w:bookmarkStart w:id="323" w:name="7.4_Next_Generation_of_3D_Design_Tool?"/>
      <w:bookmarkStart w:id="324" w:name="_bookmark139"/>
      <w:bookmarkEnd w:id="323"/>
      <w:bookmarkEnd w:id="324"/>
      <w:proofErr w:type="gramStart"/>
      <w:r>
        <w:t>Next Generation of 3D Design</w:t>
      </w:r>
      <w:r>
        <w:rPr>
          <w:spacing w:val="69"/>
        </w:rPr>
        <w:t xml:space="preserve"> </w:t>
      </w:r>
      <w:r>
        <w:rPr>
          <w:spacing w:val="-7"/>
        </w:rPr>
        <w:t>Tool?</w:t>
      </w:r>
      <w:proofErr w:type="gramEnd"/>
    </w:p>
    <w:p w:rsidR="00F45610" w:rsidRDefault="008D4F3A">
      <w:pPr>
        <w:pStyle w:val="BodyText"/>
        <w:spacing w:before="261" w:line="252" w:lineRule="auto"/>
        <w:ind w:left="109" w:right="108"/>
        <w:jc w:val="both"/>
      </w:pPr>
      <w:r>
        <w:t>The ‘pull’ of design tools begs the question: what would be the future generation of these tools that</w:t>
      </w:r>
      <w:r>
        <w:rPr>
          <w:spacing w:val="-17"/>
        </w:rPr>
        <w:t xml:space="preserve"> </w:t>
      </w:r>
      <w:r>
        <w:t>go</w:t>
      </w:r>
      <w:r>
        <w:rPr>
          <w:spacing w:val="-17"/>
        </w:rPr>
        <w:t xml:space="preserve"> </w:t>
      </w:r>
      <w:r>
        <w:t>beyond</w:t>
      </w:r>
      <w:r>
        <w:rPr>
          <w:spacing w:val="-17"/>
        </w:rPr>
        <w:t xml:space="preserve"> </w:t>
      </w:r>
      <w:r>
        <w:t>their</w:t>
      </w:r>
      <w:r>
        <w:rPr>
          <w:spacing w:val="-17"/>
        </w:rPr>
        <w:t xml:space="preserve"> </w:t>
      </w:r>
      <w:r>
        <w:t>capability</w:t>
      </w:r>
      <w:r>
        <w:rPr>
          <w:spacing w:val="-17"/>
        </w:rPr>
        <w:t xml:space="preserve"> </w:t>
      </w:r>
      <w:r>
        <w:t>today?</w:t>
      </w:r>
      <w:r>
        <w:rPr>
          <w:spacing w:val="4"/>
        </w:rPr>
        <w:t xml:space="preserve"> </w:t>
      </w:r>
      <w:r>
        <w:t>As</w:t>
      </w:r>
      <w:r>
        <w:rPr>
          <w:spacing w:val="-17"/>
        </w:rPr>
        <w:t xml:space="preserve"> </w:t>
      </w:r>
      <w:r>
        <w:t>I</w:t>
      </w:r>
      <w:r>
        <w:rPr>
          <w:spacing w:val="-17"/>
        </w:rPr>
        <w:t xml:space="preserve"> </w:t>
      </w:r>
      <w:r>
        <w:t>develop</w:t>
      </w:r>
      <w:r>
        <w:rPr>
          <w:spacing w:val="-17"/>
        </w:rPr>
        <w:t xml:space="preserve"> </w:t>
      </w:r>
      <w:r>
        <w:t>design</w:t>
      </w:r>
      <w:r>
        <w:rPr>
          <w:spacing w:val="-17"/>
        </w:rPr>
        <w:t xml:space="preserve"> </w:t>
      </w:r>
      <w:r>
        <w:t>tools</w:t>
      </w:r>
      <w:r>
        <w:rPr>
          <w:spacing w:val="-17"/>
        </w:rPr>
        <w:t xml:space="preserve"> </w:t>
      </w:r>
      <w:r>
        <w:t>for</w:t>
      </w:r>
      <w:r>
        <w:rPr>
          <w:spacing w:val="-17"/>
        </w:rPr>
        <w:t xml:space="preserve"> </w:t>
      </w:r>
      <w:r>
        <w:t>fabrication,</w:t>
      </w:r>
      <w:r>
        <w:rPr>
          <w:spacing w:val="-14"/>
        </w:rPr>
        <w:t xml:space="preserve"> </w:t>
      </w:r>
      <w:r>
        <w:t>an</w:t>
      </w:r>
      <w:r>
        <w:rPr>
          <w:spacing w:val="-17"/>
        </w:rPr>
        <w:t xml:space="preserve"> </w:t>
      </w:r>
      <w:r>
        <w:t>implicit</w:t>
      </w:r>
      <w:r>
        <w:rPr>
          <w:spacing w:val="-17"/>
        </w:rPr>
        <w:t xml:space="preserve"> </w:t>
      </w:r>
      <w:r>
        <w:t>goal</w:t>
      </w:r>
      <w:r>
        <w:rPr>
          <w:spacing w:val="-17"/>
        </w:rPr>
        <w:t xml:space="preserve"> </w:t>
      </w:r>
      <w:r>
        <w:t>is to</w:t>
      </w:r>
      <w:r>
        <w:rPr>
          <w:spacing w:val="-7"/>
        </w:rPr>
        <w:t xml:space="preserve"> </w:t>
      </w:r>
      <w:r>
        <w:t>make</w:t>
      </w:r>
      <w:r>
        <w:rPr>
          <w:spacing w:val="-7"/>
        </w:rPr>
        <w:t xml:space="preserve"> </w:t>
      </w:r>
      <w:r>
        <w:t>them</w:t>
      </w:r>
      <w:r>
        <w:rPr>
          <w:spacing w:val="-7"/>
        </w:rPr>
        <w:t xml:space="preserve"> </w:t>
      </w:r>
      <w:r>
        <w:t>easy</w:t>
      </w:r>
      <w:r>
        <w:rPr>
          <w:spacing w:val="-7"/>
        </w:rPr>
        <w:t xml:space="preserve"> </w:t>
      </w:r>
      <w:r>
        <w:t>to</w:t>
      </w:r>
      <w:r>
        <w:rPr>
          <w:spacing w:val="-7"/>
        </w:rPr>
        <w:t xml:space="preserve"> </w:t>
      </w:r>
      <w:r>
        <w:t>understand</w:t>
      </w:r>
      <w:r>
        <w:rPr>
          <w:spacing w:val="-7"/>
        </w:rPr>
        <w:t xml:space="preserve"> </w:t>
      </w:r>
      <w:r>
        <w:t>and</w:t>
      </w:r>
      <w:r>
        <w:rPr>
          <w:spacing w:val="-7"/>
        </w:rPr>
        <w:t xml:space="preserve"> </w:t>
      </w:r>
      <w:r>
        <w:t>use,</w:t>
      </w:r>
      <w:r>
        <w:rPr>
          <w:spacing w:val="-6"/>
        </w:rPr>
        <w:t xml:space="preserve"> </w:t>
      </w:r>
      <w:r>
        <w:t>and</w:t>
      </w:r>
      <w:r>
        <w:rPr>
          <w:spacing w:val="-7"/>
        </w:rPr>
        <w:t xml:space="preserve"> </w:t>
      </w:r>
      <w:r>
        <w:t>their</w:t>
      </w:r>
      <w:r>
        <w:rPr>
          <w:spacing w:val="-7"/>
        </w:rPr>
        <w:t xml:space="preserve"> </w:t>
      </w:r>
      <w:r>
        <w:t>tasks</w:t>
      </w:r>
      <w:r>
        <w:rPr>
          <w:spacing w:val="-7"/>
        </w:rPr>
        <w:t xml:space="preserve"> </w:t>
      </w:r>
      <w:r>
        <w:t>as</w:t>
      </w:r>
      <w:r>
        <w:rPr>
          <w:spacing w:val="-7"/>
        </w:rPr>
        <w:t xml:space="preserve"> </w:t>
      </w:r>
      <w:r>
        <w:t>simple</w:t>
      </w:r>
      <w:r>
        <w:rPr>
          <w:spacing w:val="-7"/>
        </w:rPr>
        <w:t xml:space="preserve"> </w:t>
      </w:r>
      <w:r>
        <w:t>as</w:t>
      </w:r>
      <w:r>
        <w:rPr>
          <w:spacing w:val="-7"/>
        </w:rPr>
        <w:t xml:space="preserve"> </w:t>
      </w:r>
      <w:r>
        <w:t>possible.</w:t>
      </w:r>
      <w:r>
        <w:rPr>
          <w:spacing w:val="10"/>
        </w:rPr>
        <w:t xml:space="preserve"> </w:t>
      </w:r>
      <w:r>
        <w:rPr>
          <w:spacing w:val="-4"/>
        </w:rPr>
        <w:t>However,</w:t>
      </w:r>
      <w:r>
        <w:rPr>
          <w:spacing w:val="-6"/>
        </w:rPr>
        <w:t xml:space="preserve"> </w:t>
      </w:r>
      <w:r>
        <w:t>as</w:t>
      </w:r>
      <w:r>
        <w:rPr>
          <w:spacing w:val="-7"/>
        </w:rPr>
        <w:t xml:space="preserve"> </w:t>
      </w:r>
      <w:r>
        <w:t>I</w:t>
      </w:r>
      <w:r>
        <w:rPr>
          <w:spacing w:val="-7"/>
        </w:rPr>
        <w:t xml:space="preserve"> </w:t>
      </w:r>
      <w:r>
        <w:t xml:space="preserve">try to achieve this I also realize no matter how such a tool or its task is </w:t>
      </w:r>
      <w:proofErr w:type="gramStart"/>
      <w:r>
        <w:t>simplified,</w:t>
      </w:r>
      <w:proofErr w:type="gramEnd"/>
      <w:r>
        <w:t xml:space="preserve"> it always seems to require some non-trivial understanding and knowledge of the 3D world. This is probably because</w:t>
      </w:r>
      <w:r>
        <w:rPr>
          <w:spacing w:val="-9"/>
        </w:rPr>
        <w:t xml:space="preserve"> </w:t>
      </w:r>
      <w:r>
        <w:t>currently</w:t>
      </w:r>
      <w:r>
        <w:rPr>
          <w:spacing w:val="-9"/>
        </w:rPr>
        <w:t xml:space="preserve"> </w:t>
      </w:r>
      <w:r>
        <w:t>these</w:t>
      </w:r>
      <w:r>
        <w:rPr>
          <w:spacing w:val="-9"/>
        </w:rPr>
        <w:t xml:space="preserve"> </w:t>
      </w:r>
      <w:r>
        <w:t>tools</w:t>
      </w:r>
      <w:r>
        <w:rPr>
          <w:spacing w:val="-9"/>
        </w:rPr>
        <w:t xml:space="preserve"> </w:t>
      </w:r>
      <w:r>
        <w:t>all</w:t>
      </w:r>
      <w:r>
        <w:rPr>
          <w:spacing w:val="-9"/>
        </w:rPr>
        <w:t xml:space="preserve"> </w:t>
      </w:r>
      <w:r>
        <w:t>stay</w:t>
      </w:r>
      <w:r>
        <w:rPr>
          <w:spacing w:val="-9"/>
        </w:rPr>
        <w:t xml:space="preserve"> </w:t>
      </w:r>
      <w:r>
        <w:t>in</w:t>
      </w:r>
      <w:r>
        <w:rPr>
          <w:spacing w:val="-9"/>
        </w:rPr>
        <w:t xml:space="preserve"> </w:t>
      </w:r>
      <w:r>
        <w:t>the</w:t>
      </w:r>
      <w:r>
        <w:rPr>
          <w:spacing w:val="-9"/>
        </w:rPr>
        <w:t xml:space="preserve"> </w:t>
      </w:r>
      <w:r>
        <w:t>same</w:t>
      </w:r>
      <w:r>
        <w:rPr>
          <w:spacing w:val="-9"/>
        </w:rPr>
        <w:t xml:space="preserve"> </w:t>
      </w:r>
      <w:r>
        <w:t>paradigm,</w:t>
      </w:r>
      <w:r>
        <w:rPr>
          <w:spacing w:val="-8"/>
        </w:rPr>
        <w:t xml:space="preserve"> </w:t>
      </w:r>
      <w:r>
        <w:t>limited</w:t>
      </w:r>
      <w:r>
        <w:rPr>
          <w:spacing w:val="-9"/>
        </w:rPr>
        <w:t xml:space="preserve"> </w:t>
      </w:r>
      <w:r>
        <w:t>to</w:t>
      </w:r>
      <w:r>
        <w:rPr>
          <w:spacing w:val="-9"/>
        </w:rPr>
        <w:t xml:space="preserve"> </w:t>
      </w:r>
      <w:r>
        <w:t>using</w:t>
      </w:r>
      <w:r>
        <w:rPr>
          <w:spacing w:val="-9"/>
        </w:rPr>
        <w:t xml:space="preserve"> </w:t>
      </w:r>
      <w:r>
        <w:t>mouse</w:t>
      </w:r>
      <w:r>
        <w:rPr>
          <w:spacing w:val="-9"/>
        </w:rPr>
        <w:t xml:space="preserve"> </w:t>
      </w:r>
      <w:r>
        <w:t>and</w:t>
      </w:r>
      <w:r>
        <w:rPr>
          <w:spacing w:val="-9"/>
        </w:rPr>
        <w:t xml:space="preserve"> </w:t>
      </w:r>
      <w:r>
        <w:t xml:space="preserve">keyboard on a 2D screen space. This, foremost, imposes a limit on the freedom and intuitiveness </w:t>
      </w:r>
      <w:proofErr w:type="gramStart"/>
      <w:r>
        <w:t>of  basic</w:t>
      </w:r>
      <w:proofErr w:type="gramEnd"/>
      <w:r>
        <w:t xml:space="preserve"> maneuvering and manipulation of the 3D world. As post-GUI interaction techniques </w:t>
      </w:r>
      <w:r>
        <w:rPr>
          <w:spacing w:val="-3"/>
        </w:rPr>
        <w:t xml:space="preserve">have </w:t>
      </w:r>
      <w:r>
        <w:t xml:space="preserve">come a long way in HCI research, we should ask how 3D design tools as well as the fabrication process would benefit from such development. For example, would VR or AR make a better design environment or in some ways guide the users to be a handier maker? Some recent work, such as </w:t>
      </w:r>
      <w:proofErr w:type="spellStart"/>
      <w:r>
        <w:t>MixFab</w:t>
      </w:r>
      <w:proofErr w:type="spellEnd"/>
      <w:r>
        <w:t xml:space="preserve"> </w:t>
      </w:r>
      <w:hyperlink w:anchor="_bookmark214" w:history="1">
        <w:r>
          <w:t>[73]</w:t>
        </w:r>
      </w:hyperlink>
      <w:r>
        <w:t xml:space="preserve"> allow users to design objects with gestures in an immersive augmented reality</w:t>
      </w:r>
      <w:r>
        <w:rPr>
          <w:spacing w:val="-8"/>
        </w:rPr>
        <w:t xml:space="preserve"> </w:t>
      </w:r>
      <w:r>
        <w:t>environment,</w:t>
      </w:r>
      <w:r>
        <w:rPr>
          <w:spacing w:val="-7"/>
        </w:rPr>
        <w:t xml:space="preserve"> </w:t>
      </w:r>
      <w:r>
        <w:t>while</w:t>
      </w:r>
      <w:r>
        <w:rPr>
          <w:spacing w:val="-8"/>
        </w:rPr>
        <w:t xml:space="preserve"> </w:t>
      </w:r>
      <w:r>
        <w:t>also</w:t>
      </w:r>
      <w:r>
        <w:rPr>
          <w:spacing w:val="-8"/>
        </w:rPr>
        <w:t xml:space="preserve"> </w:t>
      </w:r>
      <w:r>
        <w:t>able</w:t>
      </w:r>
      <w:r>
        <w:rPr>
          <w:spacing w:val="-8"/>
        </w:rPr>
        <w:t xml:space="preserve"> </w:t>
      </w:r>
      <w:r>
        <w:t>to</w:t>
      </w:r>
      <w:r>
        <w:rPr>
          <w:spacing w:val="-8"/>
        </w:rPr>
        <w:t xml:space="preserve"> </w:t>
      </w:r>
      <w:r>
        <w:t>introduce</w:t>
      </w:r>
      <w:r>
        <w:rPr>
          <w:spacing w:val="-8"/>
        </w:rPr>
        <w:t xml:space="preserve"> </w:t>
      </w:r>
      <w:r>
        <w:t>real</w:t>
      </w:r>
      <w:r>
        <w:rPr>
          <w:spacing w:val="-8"/>
        </w:rPr>
        <w:t xml:space="preserve"> </w:t>
      </w:r>
      <w:r>
        <w:t>physical</w:t>
      </w:r>
      <w:r>
        <w:rPr>
          <w:spacing w:val="-8"/>
        </w:rPr>
        <w:t xml:space="preserve"> </w:t>
      </w:r>
      <w:r>
        <w:t>object</w:t>
      </w:r>
      <w:r>
        <w:rPr>
          <w:spacing w:val="-8"/>
        </w:rPr>
        <w:t xml:space="preserve"> </w:t>
      </w:r>
      <w:r>
        <w:t>into</w:t>
      </w:r>
      <w:r>
        <w:rPr>
          <w:spacing w:val="-8"/>
        </w:rPr>
        <w:t xml:space="preserve"> </w:t>
      </w:r>
      <w:r>
        <w:t>the</w:t>
      </w:r>
      <w:r>
        <w:rPr>
          <w:spacing w:val="-8"/>
        </w:rPr>
        <w:t xml:space="preserve"> </w:t>
      </w:r>
      <w:r>
        <w:t>process.</w:t>
      </w:r>
      <w:r>
        <w:rPr>
          <w:spacing w:val="8"/>
        </w:rPr>
        <w:t xml:space="preserve"> </w:t>
      </w:r>
      <w:r>
        <w:t>This</w:t>
      </w:r>
      <w:r>
        <w:rPr>
          <w:spacing w:val="-8"/>
        </w:rPr>
        <w:t xml:space="preserve"> </w:t>
      </w:r>
      <w:r>
        <w:t>work foresees a type of future design tools: instead of separating design from the making process, users</w:t>
      </w:r>
      <w:r>
        <w:rPr>
          <w:spacing w:val="-12"/>
        </w:rPr>
        <w:t xml:space="preserve"> </w:t>
      </w:r>
      <w:r>
        <w:t>will</w:t>
      </w:r>
      <w:r>
        <w:rPr>
          <w:spacing w:val="-12"/>
        </w:rPr>
        <w:t xml:space="preserve"> </w:t>
      </w:r>
      <w:r>
        <w:t>be</w:t>
      </w:r>
      <w:r>
        <w:rPr>
          <w:spacing w:val="-12"/>
        </w:rPr>
        <w:t xml:space="preserve"> </w:t>
      </w:r>
      <w:r>
        <w:t>able</w:t>
      </w:r>
      <w:r>
        <w:rPr>
          <w:spacing w:val="-12"/>
        </w:rPr>
        <w:t xml:space="preserve"> </w:t>
      </w:r>
      <w:r>
        <w:t>to</w:t>
      </w:r>
      <w:r>
        <w:rPr>
          <w:spacing w:val="-12"/>
        </w:rPr>
        <w:t xml:space="preserve"> </w:t>
      </w:r>
      <w:r>
        <w:t>perform</w:t>
      </w:r>
      <w:r>
        <w:rPr>
          <w:spacing w:val="-12"/>
        </w:rPr>
        <w:t xml:space="preserve"> </w:t>
      </w:r>
      <w:r>
        <w:t>a</w:t>
      </w:r>
      <w:r>
        <w:rPr>
          <w:spacing w:val="-12"/>
        </w:rPr>
        <w:t xml:space="preserve"> </w:t>
      </w:r>
      <w:r>
        <w:t>design</w:t>
      </w:r>
      <w:r>
        <w:rPr>
          <w:spacing w:val="-12"/>
        </w:rPr>
        <w:t xml:space="preserve"> </w:t>
      </w:r>
      <w:r>
        <w:t>task</w:t>
      </w:r>
      <w:r>
        <w:rPr>
          <w:spacing w:val="-12"/>
        </w:rPr>
        <w:t xml:space="preserve"> </w:t>
      </w:r>
      <w:r>
        <w:t>while</w:t>
      </w:r>
      <w:r>
        <w:rPr>
          <w:spacing w:val="-12"/>
        </w:rPr>
        <w:t xml:space="preserve"> </w:t>
      </w:r>
      <w:r>
        <w:t>making</w:t>
      </w:r>
      <w:r>
        <w:rPr>
          <w:spacing w:val="-12"/>
        </w:rPr>
        <w:t xml:space="preserve"> </w:t>
      </w:r>
      <w:r>
        <w:t>that</w:t>
      </w:r>
      <w:r>
        <w:rPr>
          <w:spacing w:val="-12"/>
        </w:rPr>
        <w:t xml:space="preserve"> </w:t>
      </w:r>
      <w:r>
        <w:t>design.</w:t>
      </w:r>
      <w:r>
        <w:rPr>
          <w:spacing w:val="8"/>
        </w:rPr>
        <w:t xml:space="preserve"> </w:t>
      </w:r>
      <w:r>
        <w:rPr>
          <w:spacing w:val="-3"/>
        </w:rPr>
        <w:t>With</w:t>
      </w:r>
      <w:r>
        <w:rPr>
          <w:spacing w:val="-12"/>
        </w:rPr>
        <w:t xml:space="preserve"> </w:t>
      </w:r>
      <w:r>
        <w:t>such</w:t>
      </w:r>
      <w:r>
        <w:rPr>
          <w:spacing w:val="-12"/>
        </w:rPr>
        <w:t xml:space="preserve"> </w:t>
      </w:r>
      <w:r>
        <w:t>a</w:t>
      </w:r>
      <w:r>
        <w:rPr>
          <w:spacing w:val="-12"/>
        </w:rPr>
        <w:t xml:space="preserve"> </w:t>
      </w:r>
      <w:r>
        <w:t>closer</w:t>
      </w:r>
      <w:r>
        <w:rPr>
          <w:spacing w:val="-12"/>
        </w:rPr>
        <w:t xml:space="preserve"> </w:t>
      </w:r>
      <w:r>
        <w:t>feedback loop,</w:t>
      </w:r>
      <w:r>
        <w:rPr>
          <w:spacing w:val="-6"/>
        </w:rPr>
        <w:t xml:space="preserve"> </w:t>
      </w:r>
      <w:r>
        <w:t>users</w:t>
      </w:r>
      <w:r>
        <w:rPr>
          <w:spacing w:val="-6"/>
        </w:rPr>
        <w:t xml:space="preserve"> </w:t>
      </w:r>
      <w:r>
        <w:t>can</w:t>
      </w:r>
      <w:r>
        <w:rPr>
          <w:spacing w:val="-6"/>
        </w:rPr>
        <w:t xml:space="preserve"> </w:t>
      </w:r>
      <w:r>
        <w:t>hopefully</w:t>
      </w:r>
      <w:r>
        <w:rPr>
          <w:spacing w:val="-6"/>
        </w:rPr>
        <w:t xml:space="preserve"> </w:t>
      </w:r>
      <w:r>
        <w:t>iterate</w:t>
      </w:r>
      <w:r>
        <w:rPr>
          <w:spacing w:val="-6"/>
        </w:rPr>
        <w:t xml:space="preserve"> </w:t>
      </w:r>
      <w:r>
        <w:t>their</w:t>
      </w:r>
      <w:r>
        <w:rPr>
          <w:spacing w:val="-6"/>
        </w:rPr>
        <w:t xml:space="preserve"> </w:t>
      </w:r>
      <w:r>
        <w:t>designs</w:t>
      </w:r>
      <w:r>
        <w:rPr>
          <w:spacing w:val="-6"/>
        </w:rPr>
        <w:t xml:space="preserve"> </w:t>
      </w:r>
      <w:r>
        <w:t>in</w:t>
      </w:r>
      <w:r>
        <w:rPr>
          <w:spacing w:val="-6"/>
        </w:rPr>
        <w:t xml:space="preserve"> </w:t>
      </w:r>
      <w:r>
        <w:t>a</w:t>
      </w:r>
      <w:r>
        <w:rPr>
          <w:spacing w:val="-6"/>
        </w:rPr>
        <w:t xml:space="preserve"> </w:t>
      </w:r>
      <w:r>
        <w:t>more</w:t>
      </w:r>
      <w:r>
        <w:rPr>
          <w:spacing w:val="-6"/>
        </w:rPr>
        <w:t xml:space="preserve"> </w:t>
      </w:r>
      <w:r>
        <w:t>efficient</w:t>
      </w:r>
      <w:r>
        <w:rPr>
          <w:spacing w:val="-6"/>
        </w:rPr>
        <w:t xml:space="preserve"> </w:t>
      </w:r>
      <w:r>
        <w:t>manner.</w:t>
      </w:r>
      <w:r>
        <w:rPr>
          <w:spacing w:val="8"/>
        </w:rPr>
        <w:t xml:space="preserve"> </w:t>
      </w:r>
      <w:r>
        <w:t>Another</w:t>
      </w:r>
      <w:r>
        <w:rPr>
          <w:spacing w:val="-6"/>
        </w:rPr>
        <w:t xml:space="preserve"> </w:t>
      </w:r>
      <w:r>
        <w:t>such</w:t>
      </w:r>
      <w:r>
        <w:rPr>
          <w:spacing w:val="-6"/>
        </w:rPr>
        <w:t xml:space="preserve"> </w:t>
      </w:r>
      <w:r>
        <w:t>example</w:t>
      </w:r>
    </w:p>
    <w:p w:rsidR="00F45610" w:rsidRDefault="00F45610">
      <w:pPr>
        <w:spacing w:line="252" w:lineRule="auto"/>
        <w:jc w:val="both"/>
        <w:sectPr w:rsidR="00F45610">
          <w:headerReference w:type="default" r:id="rId135"/>
          <w:footerReference w:type="default" r:id="rId136"/>
          <w:pgSz w:w="12240" w:h="15840"/>
          <w:pgMar w:top="520" w:right="1420" w:bottom="1480" w:left="1420" w:header="0" w:footer="1286" w:gutter="0"/>
          <w:pgNumType w:start="67"/>
          <w:cols w:space="720"/>
        </w:sectPr>
      </w:pPr>
    </w:p>
    <w:p w:rsidR="00F45610" w:rsidRDefault="00F45610">
      <w:pPr>
        <w:pStyle w:val="BodyText"/>
        <w:spacing w:before="8"/>
        <w:rPr>
          <w:sz w:val="8"/>
        </w:rPr>
      </w:pPr>
    </w:p>
    <w:p w:rsidR="00F45610" w:rsidRDefault="008D4F3A">
      <w:pPr>
        <w:pStyle w:val="BodyText"/>
        <w:spacing w:before="59" w:line="252" w:lineRule="auto"/>
        <w:ind w:left="109" w:right="108"/>
        <w:jc w:val="both"/>
      </w:pPr>
      <w:proofErr w:type="gramStart"/>
      <w:r>
        <w:t>is</w:t>
      </w:r>
      <w:proofErr w:type="gramEnd"/>
      <w:r>
        <w:t xml:space="preserve"> Mueller et al.’s Interactive Construction system, which allows a user to ‘sketch’ a 2D design as the laser cutter performs makes that design on-the-fly </w:t>
      </w:r>
      <w:hyperlink w:anchor="_bookmark175" w:history="1">
        <w:r>
          <w:t>[34].</w:t>
        </w:r>
      </w:hyperlink>
    </w:p>
    <w:p w:rsidR="00F45610" w:rsidRDefault="008D4F3A">
      <w:pPr>
        <w:pStyle w:val="BodyText"/>
        <w:spacing w:line="252" w:lineRule="auto"/>
        <w:ind w:left="109" w:right="107" w:firstLine="351"/>
        <w:jc w:val="both"/>
      </w:pPr>
      <w:r>
        <w:t xml:space="preserve">Another class of future design tools might </w:t>
      </w:r>
      <w:r>
        <w:rPr>
          <w:spacing w:val="-3"/>
        </w:rPr>
        <w:t xml:space="preserve">have </w:t>
      </w:r>
      <w:r>
        <w:t>to do with enhancing users’ ability to create aesthetically pleasing and functionally valid design. This implies that these tools are not</w:t>
      </w:r>
      <w:r>
        <w:rPr>
          <w:spacing w:val="-35"/>
        </w:rPr>
        <w:t xml:space="preserve"> </w:t>
      </w:r>
      <w:r>
        <w:t>dealing with</w:t>
      </w:r>
      <w:r>
        <w:rPr>
          <w:spacing w:val="-10"/>
        </w:rPr>
        <w:t xml:space="preserve"> </w:t>
      </w:r>
      <w:r>
        <w:t>the</w:t>
      </w:r>
      <w:r>
        <w:rPr>
          <w:spacing w:val="-10"/>
        </w:rPr>
        <w:t xml:space="preserve"> </w:t>
      </w:r>
      <w:r>
        <w:t>geometry</w:t>
      </w:r>
      <w:r>
        <w:rPr>
          <w:spacing w:val="-10"/>
        </w:rPr>
        <w:t xml:space="preserve"> </w:t>
      </w:r>
      <w:r>
        <w:t>of</w:t>
      </w:r>
      <w:r>
        <w:rPr>
          <w:spacing w:val="-10"/>
        </w:rPr>
        <w:t xml:space="preserve"> </w:t>
      </w:r>
      <w:r>
        <w:t>3D</w:t>
      </w:r>
      <w:r>
        <w:rPr>
          <w:spacing w:val="-10"/>
        </w:rPr>
        <w:t xml:space="preserve"> </w:t>
      </w:r>
      <w:r>
        <w:t>objects.</w:t>
      </w:r>
      <w:r>
        <w:rPr>
          <w:spacing w:val="7"/>
        </w:rPr>
        <w:t xml:space="preserve"> </w:t>
      </w:r>
      <w:r>
        <w:t>A</w:t>
      </w:r>
      <w:r>
        <w:rPr>
          <w:spacing w:val="-10"/>
        </w:rPr>
        <w:t xml:space="preserve"> </w:t>
      </w:r>
      <w:r>
        <w:t>variety</w:t>
      </w:r>
      <w:r>
        <w:rPr>
          <w:spacing w:val="-10"/>
        </w:rPr>
        <w:t xml:space="preserve"> </w:t>
      </w:r>
      <w:r>
        <w:t>of</w:t>
      </w:r>
      <w:r>
        <w:rPr>
          <w:spacing w:val="-10"/>
        </w:rPr>
        <w:t xml:space="preserve"> </w:t>
      </w:r>
      <w:r>
        <w:t>knowledge</w:t>
      </w:r>
      <w:r>
        <w:rPr>
          <w:spacing w:val="-10"/>
        </w:rPr>
        <w:t xml:space="preserve"> </w:t>
      </w:r>
      <w:r>
        <w:t>from</w:t>
      </w:r>
      <w:r>
        <w:rPr>
          <w:spacing w:val="-10"/>
        </w:rPr>
        <w:t xml:space="preserve"> </w:t>
      </w:r>
      <w:r>
        <w:t>other</w:t>
      </w:r>
      <w:r>
        <w:rPr>
          <w:spacing w:val="-10"/>
        </w:rPr>
        <w:t xml:space="preserve"> </w:t>
      </w:r>
      <w:r>
        <w:t>domains</w:t>
      </w:r>
      <w:r>
        <w:rPr>
          <w:spacing w:val="-10"/>
        </w:rPr>
        <w:t xml:space="preserve"> </w:t>
      </w:r>
      <w:r>
        <w:t>needs</w:t>
      </w:r>
      <w:r>
        <w:rPr>
          <w:spacing w:val="-10"/>
        </w:rPr>
        <w:t xml:space="preserve"> </w:t>
      </w:r>
      <w:r>
        <w:t>to</w:t>
      </w:r>
      <w:r>
        <w:rPr>
          <w:spacing w:val="-10"/>
        </w:rPr>
        <w:t xml:space="preserve"> </w:t>
      </w:r>
      <w:r>
        <w:t>come</w:t>
      </w:r>
      <w:r>
        <w:rPr>
          <w:spacing w:val="-10"/>
        </w:rPr>
        <w:t xml:space="preserve"> </w:t>
      </w:r>
      <w:r>
        <w:t xml:space="preserve">into </w:t>
      </w:r>
      <w:r>
        <w:rPr>
          <w:spacing w:val="-4"/>
        </w:rPr>
        <w:t>play.</w:t>
      </w:r>
      <w:r>
        <w:rPr>
          <w:spacing w:val="8"/>
        </w:rPr>
        <w:t xml:space="preserve"> </w:t>
      </w:r>
      <w:r>
        <w:t>For</w:t>
      </w:r>
      <w:r>
        <w:rPr>
          <w:spacing w:val="-7"/>
        </w:rPr>
        <w:t xml:space="preserve"> </w:t>
      </w:r>
      <w:r>
        <w:t>example,</w:t>
      </w:r>
      <w:r>
        <w:rPr>
          <w:spacing w:val="-6"/>
        </w:rPr>
        <w:t xml:space="preserve"> </w:t>
      </w:r>
      <w:r>
        <w:t>with</w:t>
      </w:r>
      <w:r>
        <w:rPr>
          <w:spacing w:val="-7"/>
        </w:rPr>
        <w:t xml:space="preserve"> </w:t>
      </w:r>
      <w:r>
        <w:t>the</w:t>
      </w:r>
      <w:r>
        <w:rPr>
          <w:spacing w:val="-7"/>
        </w:rPr>
        <w:t xml:space="preserve"> </w:t>
      </w:r>
      <w:r>
        <w:t>abundance</w:t>
      </w:r>
      <w:r>
        <w:rPr>
          <w:spacing w:val="-7"/>
        </w:rPr>
        <w:t xml:space="preserve"> </w:t>
      </w:r>
      <w:r>
        <w:t>of</w:t>
      </w:r>
      <w:r>
        <w:rPr>
          <w:spacing w:val="-7"/>
        </w:rPr>
        <w:t xml:space="preserve"> </w:t>
      </w:r>
      <w:r>
        <w:t>raw</w:t>
      </w:r>
      <w:r>
        <w:rPr>
          <w:spacing w:val="-7"/>
        </w:rPr>
        <w:t xml:space="preserve"> </w:t>
      </w:r>
      <w:r>
        <w:t>material,</w:t>
      </w:r>
      <w:r>
        <w:rPr>
          <w:spacing w:val="-7"/>
        </w:rPr>
        <w:t xml:space="preserve"> </w:t>
      </w:r>
      <w:r>
        <w:t>the</w:t>
      </w:r>
      <w:r>
        <w:rPr>
          <w:spacing w:val="-7"/>
        </w:rPr>
        <w:t xml:space="preserve"> </w:t>
      </w:r>
      <w:r>
        <w:t>design</w:t>
      </w:r>
      <w:r>
        <w:rPr>
          <w:spacing w:val="-7"/>
        </w:rPr>
        <w:t xml:space="preserve"> </w:t>
      </w:r>
      <w:r>
        <w:t>tool</w:t>
      </w:r>
      <w:r>
        <w:rPr>
          <w:spacing w:val="-7"/>
        </w:rPr>
        <w:t xml:space="preserve"> </w:t>
      </w:r>
      <w:r>
        <w:t>should</w:t>
      </w:r>
      <w:r>
        <w:rPr>
          <w:spacing w:val="-7"/>
        </w:rPr>
        <w:t xml:space="preserve"> </w:t>
      </w:r>
      <w:r>
        <w:t>inform</w:t>
      </w:r>
      <w:r>
        <w:rPr>
          <w:spacing w:val="-7"/>
        </w:rPr>
        <w:t xml:space="preserve"> </w:t>
      </w:r>
      <w:r>
        <w:t>users</w:t>
      </w:r>
      <w:r>
        <w:rPr>
          <w:spacing w:val="-7"/>
        </w:rPr>
        <w:t xml:space="preserve"> </w:t>
      </w:r>
      <w:r>
        <w:t xml:space="preserve">what material would be most </w:t>
      </w:r>
      <w:proofErr w:type="spellStart"/>
      <w:r>
        <w:t>appriopriate</w:t>
      </w:r>
      <w:proofErr w:type="spellEnd"/>
      <w:r>
        <w:t xml:space="preserve"> for the design and its target usage. One analogy for these future design tools is today’s apps for beautifying photos via applying filters—users should be able to select a domain-specific ‘filter’ and apply it to their design, which will automatically fix local problems or optimize the overall</w:t>
      </w:r>
      <w:r>
        <w:rPr>
          <w:spacing w:val="-30"/>
        </w:rPr>
        <w:t xml:space="preserve"> </w:t>
      </w:r>
      <w:r>
        <w:t>structure.</w:t>
      </w:r>
    </w:p>
    <w:p w:rsidR="00F45610" w:rsidRDefault="00F45610">
      <w:pPr>
        <w:pStyle w:val="BodyText"/>
      </w:pPr>
    </w:p>
    <w:p w:rsidR="00F45610" w:rsidRDefault="008D4F3A">
      <w:pPr>
        <w:pStyle w:val="Heading2"/>
        <w:numPr>
          <w:ilvl w:val="1"/>
          <w:numId w:val="1"/>
        </w:numPr>
        <w:tabs>
          <w:tab w:val="left" w:pos="885"/>
        </w:tabs>
        <w:spacing w:before="156"/>
        <w:ind w:hanging="774"/>
        <w:jc w:val="both"/>
      </w:pPr>
      <w:bookmarkStart w:id="325" w:name="7.5_Conclusion"/>
      <w:bookmarkStart w:id="326" w:name="_bookmark140"/>
      <w:bookmarkEnd w:id="325"/>
      <w:bookmarkEnd w:id="326"/>
      <w:r>
        <w:t>Conclusion</w:t>
      </w:r>
    </w:p>
    <w:p w:rsidR="00F45610" w:rsidRDefault="008D4F3A">
      <w:pPr>
        <w:pStyle w:val="BodyText"/>
        <w:spacing w:before="238" w:line="252" w:lineRule="auto"/>
        <w:ind w:left="109" w:right="109"/>
        <w:jc w:val="both"/>
      </w:pPr>
      <w:r>
        <w:t xml:space="preserve">‘Making Fabrication Real’ is not a rocket science topic. Most people started 3D printing by making something that is actually useful for their daily life, which is a very </w:t>
      </w:r>
      <w:r>
        <w:rPr>
          <w:i/>
          <w:spacing w:val="-3"/>
        </w:rPr>
        <w:t xml:space="preserve">real </w:t>
      </w:r>
      <w:r>
        <w:t xml:space="preserve">motivation. </w:t>
      </w:r>
      <w:r>
        <w:rPr>
          <w:spacing w:val="-4"/>
        </w:rPr>
        <w:t xml:space="preserve">However, </w:t>
      </w:r>
      <w:r>
        <w:t>such a straightforward problem does not come with a straightforward solution. Fore- most,</w:t>
      </w:r>
      <w:r>
        <w:rPr>
          <w:spacing w:val="-6"/>
        </w:rPr>
        <w:t xml:space="preserve"> </w:t>
      </w:r>
      <w:r>
        <w:t>3D</w:t>
      </w:r>
      <w:r>
        <w:rPr>
          <w:spacing w:val="-7"/>
        </w:rPr>
        <w:t xml:space="preserve"> </w:t>
      </w:r>
      <w:r>
        <w:t>printing</w:t>
      </w:r>
      <w:r>
        <w:rPr>
          <w:spacing w:val="-7"/>
        </w:rPr>
        <w:t xml:space="preserve"> </w:t>
      </w:r>
      <w:r>
        <w:t>and</w:t>
      </w:r>
      <w:r>
        <w:rPr>
          <w:spacing w:val="-7"/>
        </w:rPr>
        <w:t xml:space="preserve"> </w:t>
      </w:r>
      <w:r>
        <w:t>many</w:t>
      </w:r>
      <w:r>
        <w:rPr>
          <w:spacing w:val="-7"/>
        </w:rPr>
        <w:t xml:space="preserve"> </w:t>
      </w:r>
      <w:r>
        <w:t>other</w:t>
      </w:r>
      <w:r>
        <w:rPr>
          <w:spacing w:val="-7"/>
        </w:rPr>
        <w:t xml:space="preserve"> </w:t>
      </w:r>
      <w:r>
        <w:t>personal</w:t>
      </w:r>
      <w:r>
        <w:rPr>
          <w:spacing w:val="-7"/>
        </w:rPr>
        <w:t xml:space="preserve"> </w:t>
      </w:r>
      <w:r>
        <w:t>fabrication</w:t>
      </w:r>
      <w:r>
        <w:rPr>
          <w:spacing w:val="-7"/>
        </w:rPr>
        <w:t xml:space="preserve"> </w:t>
      </w:r>
      <w:r>
        <w:t>technologies</w:t>
      </w:r>
      <w:r>
        <w:rPr>
          <w:spacing w:val="-7"/>
        </w:rPr>
        <w:t xml:space="preserve"> </w:t>
      </w:r>
      <w:r>
        <w:t>are</w:t>
      </w:r>
      <w:r>
        <w:rPr>
          <w:spacing w:val="-7"/>
        </w:rPr>
        <w:t xml:space="preserve"> </w:t>
      </w:r>
      <w:r>
        <w:t>innately</w:t>
      </w:r>
      <w:r>
        <w:rPr>
          <w:spacing w:val="-7"/>
        </w:rPr>
        <w:t xml:space="preserve"> </w:t>
      </w:r>
      <w:r>
        <w:t>oblivious</w:t>
      </w:r>
      <w:r>
        <w:rPr>
          <w:spacing w:val="-7"/>
        </w:rPr>
        <w:t xml:space="preserve"> </w:t>
      </w:r>
      <w:r>
        <w:t>of</w:t>
      </w:r>
      <w:r>
        <w:rPr>
          <w:spacing w:val="-7"/>
        </w:rPr>
        <w:t xml:space="preserve"> </w:t>
      </w:r>
      <w:r>
        <w:t>the real</w:t>
      </w:r>
      <w:r>
        <w:rPr>
          <w:spacing w:val="-6"/>
        </w:rPr>
        <w:t xml:space="preserve"> </w:t>
      </w:r>
      <w:r>
        <w:t>world.</w:t>
      </w:r>
      <w:r>
        <w:rPr>
          <w:spacing w:val="8"/>
        </w:rPr>
        <w:t xml:space="preserve"> </w:t>
      </w:r>
      <w:r>
        <w:t>They</w:t>
      </w:r>
      <w:r>
        <w:rPr>
          <w:spacing w:val="-6"/>
        </w:rPr>
        <w:t xml:space="preserve"> </w:t>
      </w:r>
      <w:r>
        <w:t>are</w:t>
      </w:r>
      <w:r>
        <w:rPr>
          <w:spacing w:val="-6"/>
        </w:rPr>
        <w:t xml:space="preserve"> </w:t>
      </w:r>
      <w:r>
        <w:t>good</w:t>
      </w:r>
      <w:r>
        <w:rPr>
          <w:spacing w:val="-6"/>
        </w:rPr>
        <w:t xml:space="preserve"> </w:t>
      </w:r>
      <w:r>
        <w:t>at</w:t>
      </w:r>
      <w:r>
        <w:rPr>
          <w:spacing w:val="-6"/>
        </w:rPr>
        <w:t xml:space="preserve"> </w:t>
      </w:r>
      <w:r>
        <w:t>converting</w:t>
      </w:r>
      <w:r>
        <w:rPr>
          <w:spacing w:val="-6"/>
        </w:rPr>
        <w:t xml:space="preserve"> </w:t>
      </w:r>
      <w:r>
        <w:t>geometry</w:t>
      </w:r>
      <w:r>
        <w:rPr>
          <w:spacing w:val="-6"/>
        </w:rPr>
        <w:t xml:space="preserve"> </w:t>
      </w:r>
      <w:r>
        <w:t>into</w:t>
      </w:r>
      <w:r>
        <w:rPr>
          <w:spacing w:val="-6"/>
        </w:rPr>
        <w:t xml:space="preserve"> </w:t>
      </w:r>
      <w:r>
        <w:t>physical</w:t>
      </w:r>
      <w:r>
        <w:rPr>
          <w:spacing w:val="-6"/>
        </w:rPr>
        <w:t xml:space="preserve"> </w:t>
      </w:r>
      <w:r>
        <w:t>objects,</w:t>
      </w:r>
      <w:r>
        <w:rPr>
          <w:spacing w:val="-6"/>
        </w:rPr>
        <w:t xml:space="preserve"> </w:t>
      </w:r>
      <w:r>
        <w:t>but</w:t>
      </w:r>
      <w:r>
        <w:rPr>
          <w:spacing w:val="-6"/>
        </w:rPr>
        <w:t xml:space="preserve"> </w:t>
      </w:r>
      <w:r>
        <w:t>by</w:t>
      </w:r>
      <w:r>
        <w:rPr>
          <w:spacing w:val="-6"/>
        </w:rPr>
        <w:t xml:space="preserve"> </w:t>
      </w:r>
      <w:r>
        <w:t>default</w:t>
      </w:r>
      <w:r>
        <w:rPr>
          <w:spacing w:val="-6"/>
        </w:rPr>
        <w:t xml:space="preserve"> </w:t>
      </w:r>
      <w:r>
        <w:t>they</w:t>
      </w:r>
      <w:r>
        <w:rPr>
          <w:spacing w:val="-6"/>
        </w:rPr>
        <w:t xml:space="preserve"> </w:t>
      </w:r>
      <w:r>
        <w:rPr>
          <w:spacing w:val="-3"/>
        </w:rPr>
        <w:t xml:space="preserve">have </w:t>
      </w:r>
      <w:r>
        <w:t xml:space="preserve">no idea what and how these objects will be attached to, how they will be installed or </w:t>
      </w:r>
      <w:proofErr w:type="spellStart"/>
      <w:r>
        <w:t>assem</w:t>
      </w:r>
      <w:proofErr w:type="spellEnd"/>
      <w:r>
        <w:t>- bled, how and how well they will function in the real world context. These questions beyond the</w:t>
      </w:r>
      <w:r>
        <w:rPr>
          <w:spacing w:val="-4"/>
        </w:rPr>
        <w:t xml:space="preserve"> </w:t>
      </w:r>
      <w:r>
        <w:t>conventional</w:t>
      </w:r>
      <w:r>
        <w:rPr>
          <w:spacing w:val="-4"/>
        </w:rPr>
        <w:t xml:space="preserve"> </w:t>
      </w:r>
      <w:r>
        <w:t>fabrication</w:t>
      </w:r>
      <w:r>
        <w:rPr>
          <w:spacing w:val="-4"/>
        </w:rPr>
        <w:t xml:space="preserve"> </w:t>
      </w:r>
      <w:r>
        <w:t>process</w:t>
      </w:r>
      <w:r>
        <w:rPr>
          <w:spacing w:val="-4"/>
        </w:rPr>
        <w:t xml:space="preserve"> </w:t>
      </w:r>
      <w:r>
        <w:t>need</w:t>
      </w:r>
      <w:r>
        <w:rPr>
          <w:spacing w:val="-4"/>
        </w:rPr>
        <w:t xml:space="preserve"> </w:t>
      </w:r>
      <w:r>
        <w:t>to</w:t>
      </w:r>
      <w:r>
        <w:rPr>
          <w:spacing w:val="-4"/>
        </w:rPr>
        <w:t xml:space="preserve"> </w:t>
      </w:r>
      <w:r>
        <w:t>be</w:t>
      </w:r>
      <w:r>
        <w:rPr>
          <w:spacing w:val="-4"/>
        </w:rPr>
        <w:t xml:space="preserve"> </w:t>
      </w:r>
      <w:r>
        <w:t>answered</w:t>
      </w:r>
      <w:r>
        <w:rPr>
          <w:spacing w:val="-4"/>
        </w:rPr>
        <w:t xml:space="preserve"> </w:t>
      </w:r>
      <w:r>
        <w:t>early</w:t>
      </w:r>
      <w:r>
        <w:rPr>
          <w:spacing w:val="-4"/>
        </w:rPr>
        <w:t xml:space="preserve"> </w:t>
      </w:r>
      <w:r>
        <w:t>on</w:t>
      </w:r>
      <w:r>
        <w:rPr>
          <w:spacing w:val="-4"/>
        </w:rPr>
        <w:t xml:space="preserve"> </w:t>
      </w:r>
      <w:r>
        <w:t>and</w:t>
      </w:r>
      <w:r>
        <w:rPr>
          <w:spacing w:val="-4"/>
        </w:rPr>
        <w:t xml:space="preserve"> </w:t>
      </w:r>
      <w:r>
        <w:t>integrated</w:t>
      </w:r>
      <w:r>
        <w:rPr>
          <w:spacing w:val="-4"/>
        </w:rPr>
        <w:t xml:space="preserve"> </w:t>
      </w:r>
      <w:r>
        <w:t>into</w:t>
      </w:r>
      <w:r>
        <w:rPr>
          <w:spacing w:val="-4"/>
        </w:rPr>
        <w:t xml:space="preserve"> </w:t>
      </w:r>
      <w:r>
        <w:t>the</w:t>
      </w:r>
      <w:r>
        <w:rPr>
          <w:spacing w:val="-4"/>
        </w:rPr>
        <w:t xml:space="preserve"> </w:t>
      </w:r>
      <w:r>
        <w:t>design and</w:t>
      </w:r>
      <w:r>
        <w:rPr>
          <w:spacing w:val="-5"/>
        </w:rPr>
        <w:t xml:space="preserve"> </w:t>
      </w:r>
      <w:r>
        <w:t>fabrication</w:t>
      </w:r>
      <w:r>
        <w:rPr>
          <w:spacing w:val="-5"/>
        </w:rPr>
        <w:t xml:space="preserve"> </w:t>
      </w:r>
      <w:r>
        <w:rPr>
          <w:spacing w:val="-3"/>
        </w:rPr>
        <w:t>workflow,</w:t>
      </w:r>
      <w:r>
        <w:rPr>
          <w:spacing w:val="-5"/>
        </w:rPr>
        <w:t xml:space="preserve"> </w:t>
      </w:r>
      <w:r>
        <w:t>so</w:t>
      </w:r>
      <w:r>
        <w:rPr>
          <w:spacing w:val="-5"/>
        </w:rPr>
        <w:t xml:space="preserve"> </w:t>
      </w:r>
      <w:r>
        <w:t>that</w:t>
      </w:r>
      <w:r>
        <w:rPr>
          <w:spacing w:val="-5"/>
        </w:rPr>
        <w:t xml:space="preserve"> </w:t>
      </w:r>
      <w:r>
        <w:t>there</w:t>
      </w:r>
      <w:r>
        <w:rPr>
          <w:spacing w:val="-5"/>
        </w:rPr>
        <w:t xml:space="preserve"> </w:t>
      </w:r>
      <w:r>
        <w:t>is</w:t>
      </w:r>
      <w:r>
        <w:rPr>
          <w:spacing w:val="-5"/>
        </w:rPr>
        <w:t xml:space="preserve"> </w:t>
      </w:r>
      <w:r>
        <w:t>guarantee</w:t>
      </w:r>
      <w:r>
        <w:rPr>
          <w:spacing w:val="-5"/>
        </w:rPr>
        <w:t xml:space="preserve"> </w:t>
      </w:r>
      <w:r>
        <w:t>that</w:t>
      </w:r>
      <w:r>
        <w:rPr>
          <w:spacing w:val="-5"/>
        </w:rPr>
        <w:t xml:space="preserve"> </w:t>
      </w:r>
      <w:r>
        <w:t>the</w:t>
      </w:r>
      <w:r>
        <w:rPr>
          <w:spacing w:val="-5"/>
        </w:rPr>
        <w:t xml:space="preserve"> </w:t>
      </w:r>
      <w:r>
        <w:t>things</w:t>
      </w:r>
      <w:r>
        <w:rPr>
          <w:spacing w:val="-5"/>
        </w:rPr>
        <w:t xml:space="preserve"> </w:t>
      </w:r>
      <w:r>
        <w:t>we</w:t>
      </w:r>
      <w:r>
        <w:rPr>
          <w:spacing w:val="-5"/>
        </w:rPr>
        <w:t xml:space="preserve"> </w:t>
      </w:r>
      <w:r>
        <w:t>make</w:t>
      </w:r>
      <w:r>
        <w:rPr>
          <w:spacing w:val="-5"/>
        </w:rPr>
        <w:t xml:space="preserve"> </w:t>
      </w:r>
      <w:r>
        <w:t>are</w:t>
      </w:r>
      <w:r>
        <w:rPr>
          <w:spacing w:val="-5"/>
        </w:rPr>
        <w:t xml:space="preserve"> </w:t>
      </w:r>
      <w:r>
        <w:t>not</w:t>
      </w:r>
      <w:r>
        <w:rPr>
          <w:spacing w:val="-5"/>
        </w:rPr>
        <w:t xml:space="preserve"> </w:t>
      </w:r>
      <w:r>
        <w:t>just</w:t>
      </w:r>
      <w:r>
        <w:rPr>
          <w:spacing w:val="-5"/>
        </w:rPr>
        <w:t xml:space="preserve"> </w:t>
      </w:r>
      <w:r>
        <w:t>physical instantiation</w:t>
      </w:r>
      <w:r>
        <w:rPr>
          <w:spacing w:val="-5"/>
        </w:rPr>
        <w:t xml:space="preserve"> </w:t>
      </w:r>
      <w:r>
        <w:t>of</w:t>
      </w:r>
      <w:r>
        <w:rPr>
          <w:spacing w:val="-4"/>
        </w:rPr>
        <w:t xml:space="preserve"> </w:t>
      </w:r>
      <w:r>
        <w:t>digital</w:t>
      </w:r>
      <w:r>
        <w:rPr>
          <w:spacing w:val="-5"/>
        </w:rPr>
        <w:t xml:space="preserve"> </w:t>
      </w:r>
      <w:r>
        <w:t>shapes,</w:t>
      </w:r>
      <w:r>
        <w:rPr>
          <w:spacing w:val="-4"/>
        </w:rPr>
        <w:t xml:space="preserve"> </w:t>
      </w:r>
      <w:r>
        <w:t>but</w:t>
      </w:r>
      <w:r>
        <w:rPr>
          <w:spacing w:val="-4"/>
        </w:rPr>
        <w:t xml:space="preserve"> </w:t>
      </w:r>
      <w:r>
        <w:t>are</w:t>
      </w:r>
      <w:r>
        <w:rPr>
          <w:spacing w:val="-5"/>
        </w:rPr>
        <w:t xml:space="preserve"> </w:t>
      </w:r>
      <w:r>
        <w:t>also</w:t>
      </w:r>
      <w:r>
        <w:rPr>
          <w:spacing w:val="-4"/>
        </w:rPr>
        <w:t xml:space="preserve"> </w:t>
      </w:r>
      <w:r>
        <w:t>functional</w:t>
      </w:r>
      <w:r>
        <w:rPr>
          <w:spacing w:val="-5"/>
        </w:rPr>
        <w:t xml:space="preserve"> </w:t>
      </w:r>
      <w:r>
        <w:t>in</w:t>
      </w:r>
      <w:r>
        <w:rPr>
          <w:spacing w:val="-4"/>
        </w:rPr>
        <w:t xml:space="preserve"> </w:t>
      </w:r>
      <w:r>
        <w:t>relationship</w:t>
      </w:r>
      <w:r>
        <w:rPr>
          <w:spacing w:val="-4"/>
        </w:rPr>
        <w:t xml:space="preserve"> </w:t>
      </w:r>
      <w:r>
        <w:t>to</w:t>
      </w:r>
      <w:r>
        <w:rPr>
          <w:spacing w:val="-5"/>
        </w:rPr>
        <w:t xml:space="preserve"> </w:t>
      </w:r>
      <w:r>
        <w:t>the</w:t>
      </w:r>
      <w:r>
        <w:rPr>
          <w:spacing w:val="-4"/>
        </w:rPr>
        <w:t xml:space="preserve"> </w:t>
      </w:r>
      <w:r>
        <w:t>real</w:t>
      </w:r>
      <w:r>
        <w:rPr>
          <w:spacing w:val="-5"/>
        </w:rPr>
        <w:t xml:space="preserve"> </w:t>
      </w:r>
      <w:r>
        <w:t>world.</w:t>
      </w:r>
      <w:r>
        <w:rPr>
          <w:spacing w:val="9"/>
        </w:rPr>
        <w:t xml:space="preserve"> </w:t>
      </w:r>
      <w:r>
        <w:t>My</w:t>
      </w:r>
      <w:r>
        <w:rPr>
          <w:spacing w:val="-5"/>
        </w:rPr>
        <w:t xml:space="preserve"> </w:t>
      </w:r>
      <w:r>
        <w:t xml:space="preserve">thesis work consists of a series of attempts to loop in knowledge and awareness of the real world into design iterations. By implementing these ideas into design tools, I </w:t>
      </w:r>
      <w:r>
        <w:rPr>
          <w:spacing w:val="-3"/>
        </w:rPr>
        <w:t xml:space="preserve">have </w:t>
      </w:r>
      <w:r>
        <w:t xml:space="preserve">sought to enable people to make fabrication real without having to drastically change their established way of designing and making things. Meanwhile, I </w:t>
      </w:r>
      <w:r>
        <w:rPr>
          <w:spacing w:val="-3"/>
        </w:rPr>
        <w:t xml:space="preserve">have </w:t>
      </w:r>
      <w:r>
        <w:t xml:space="preserve">also attempted to discover new techniques and devices to gently reform the desktop paradigm of performing 3D design tasks. In so doing, I hope this work will </w:t>
      </w:r>
      <w:r>
        <w:rPr>
          <w:spacing w:val="-3"/>
        </w:rPr>
        <w:t xml:space="preserve">pave </w:t>
      </w:r>
      <w:r>
        <w:t>our way to a future where novel design tools can help people harness</w:t>
      </w:r>
      <w:r>
        <w:rPr>
          <w:spacing w:val="-41"/>
        </w:rPr>
        <w:t xml:space="preserve"> </w:t>
      </w:r>
      <w:r>
        <w:t>fabrication technology to make or augment almost anything in the real</w:t>
      </w:r>
      <w:r>
        <w:rPr>
          <w:spacing w:val="-41"/>
        </w:rPr>
        <w:t xml:space="preserve"> </w:t>
      </w:r>
      <w:r>
        <w:t>world.</w:t>
      </w:r>
    </w:p>
    <w:p w:rsidR="00F45610" w:rsidRDefault="00F45610">
      <w:pPr>
        <w:spacing w:line="252" w:lineRule="auto"/>
        <w:jc w:val="both"/>
        <w:sectPr w:rsidR="00F45610">
          <w:headerReference w:type="default" r:id="rId137"/>
          <w:pgSz w:w="12240" w:h="15840"/>
          <w:pgMar w:top="1120" w:right="1420" w:bottom="1480" w:left="1420" w:header="595" w:footer="1286" w:gutter="0"/>
          <w:cols w:space="720"/>
        </w:sect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rPr>
          <w:sz w:val="20"/>
        </w:rPr>
      </w:pPr>
    </w:p>
    <w:p w:rsidR="00F45610" w:rsidRDefault="00F45610">
      <w:pPr>
        <w:pStyle w:val="BodyText"/>
        <w:spacing w:before="5"/>
        <w:rPr>
          <w:sz w:val="23"/>
        </w:rPr>
      </w:pPr>
    </w:p>
    <w:p w:rsidR="00F45610" w:rsidRDefault="008D4F3A">
      <w:pPr>
        <w:pStyle w:val="Heading1"/>
        <w:spacing w:before="9"/>
        <w:jc w:val="left"/>
      </w:pPr>
      <w:bookmarkStart w:id="327" w:name="Bibliography"/>
      <w:bookmarkStart w:id="328" w:name="_bookmark141"/>
      <w:bookmarkEnd w:id="327"/>
      <w:bookmarkEnd w:id="328"/>
      <w:r>
        <w:t>Bibliography</w:t>
      </w:r>
    </w:p>
    <w:p w:rsidR="00F45610" w:rsidRDefault="00F45610">
      <w:pPr>
        <w:pStyle w:val="BodyText"/>
        <w:spacing w:before="8"/>
        <w:rPr>
          <w:b/>
          <w:sz w:val="65"/>
        </w:rPr>
      </w:pPr>
    </w:p>
    <w:p w:rsidR="00F45610" w:rsidRDefault="008D4F3A">
      <w:pPr>
        <w:spacing w:line="252" w:lineRule="auto"/>
        <w:ind w:left="625" w:right="107" w:hanging="396"/>
        <w:jc w:val="both"/>
        <w:rPr>
          <w:sz w:val="24"/>
        </w:rPr>
      </w:pPr>
      <w:bookmarkStart w:id="329" w:name="_bookmark142"/>
      <w:bookmarkEnd w:id="329"/>
      <w:proofErr w:type="gramStart"/>
      <w:r>
        <w:rPr>
          <w:sz w:val="24"/>
        </w:rPr>
        <w:t xml:space="preserve">[1] </w:t>
      </w:r>
      <w:proofErr w:type="spellStart"/>
      <w:r>
        <w:rPr>
          <w:sz w:val="24"/>
        </w:rPr>
        <w:t>Harshit</w:t>
      </w:r>
      <w:proofErr w:type="spellEnd"/>
      <w:r>
        <w:rPr>
          <w:sz w:val="24"/>
        </w:rPr>
        <w:t xml:space="preserve"> Agrawal, </w:t>
      </w:r>
      <w:proofErr w:type="spellStart"/>
      <w:r>
        <w:rPr>
          <w:sz w:val="24"/>
        </w:rPr>
        <w:t>Udayan</w:t>
      </w:r>
      <w:proofErr w:type="spellEnd"/>
      <w:r>
        <w:rPr>
          <w:sz w:val="24"/>
        </w:rPr>
        <w:t xml:space="preserve"> </w:t>
      </w:r>
      <w:proofErr w:type="spellStart"/>
      <w:r>
        <w:rPr>
          <w:sz w:val="24"/>
        </w:rPr>
        <w:t>Umapathi</w:t>
      </w:r>
      <w:proofErr w:type="spellEnd"/>
      <w:r>
        <w:rPr>
          <w:sz w:val="24"/>
        </w:rPr>
        <w:t xml:space="preserve">, Robert Kovacs, Johannes </w:t>
      </w:r>
      <w:proofErr w:type="spellStart"/>
      <w:r>
        <w:rPr>
          <w:sz w:val="24"/>
        </w:rPr>
        <w:t>Frohnhofen</w:t>
      </w:r>
      <w:proofErr w:type="spellEnd"/>
      <w:r>
        <w:rPr>
          <w:sz w:val="24"/>
        </w:rPr>
        <w:t xml:space="preserve">, Hsiang-Ting Chen, Stefanie Mueller, and Patrick </w:t>
      </w:r>
      <w:proofErr w:type="spellStart"/>
      <w:r>
        <w:rPr>
          <w:sz w:val="24"/>
        </w:rPr>
        <w:t>Baudisch</w:t>
      </w:r>
      <w:proofErr w:type="spellEnd"/>
      <w:r>
        <w:rPr>
          <w:sz w:val="24"/>
        </w:rPr>
        <w:t>.</w:t>
      </w:r>
      <w:proofErr w:type="gramEnd"/>
      <w:r>
        <w:rPr>
          <w:sz w:val="24"/>
        </w:rPr>
        <w:t xml:space="preserve"> </w:t>
      </w:r>
      <w:proofErr w:type="spellStart"/>
      <w:r>
        <w:rPr>
          <w:sz w:val="24"/>
        </w:rPr>
        <w:t>Protopiper</w:t>
      </w:r>
      <w:proofErr w:type="spellEnd"/>
      <w:r>
        <w:rPr>
          <w:sz w:val="24"/>
        </w:rPr>
        <w:t xml:space="preserve">: Physically sketching room- sized objects at actual scale. In </w:t>
      </w:r>
      <w:r>
        <w:rPr>
          <w:i/>
          <w:sz w:val="24"/>
        </w:rPr>
        <w:t>Proceedings of the 28th Annual ACM Symposium on User Interface Software &amp; Technology</w:t>
      </w:r>
      <w:r>
        <w:rPr>
          <w:sz w:val="24"/>
        </w:rPr>
        <w:t xml:space="preserve">, pages 427–436. </w:t>
      </w:r>
      <w:proofErr w:type="gramStart"/>
      <w:r>
        <w:rPr>
          <w:sz w:val="24"/>
        </w:rPr>
        <w:t>ACM, 2015.</w:t>
      </w:r>
      <w:proofErr w:type="gramEnd"/>
      <w:r>
        <w:rPr>
          <w:sz w:val="24"/>
        </w:rPr>
        <w:t xml:space="preserve"> </w:t>
      </w:r>
      <w:hyperlink w:anchor="_bookmark32" w:history="1">
        <w:r>
          <w:rPr>
            <w:sz w:val="24"/>
          </w:rPr>
          <w:t>2.3.2</w:t>
        </w:r>
      </w:hyperlink>
    </w:p>
    <w:p w:rsidR="00F45610" w:rsidRDefault="008D4F3A">
      <w:pPr>
        <w:pStyle w:val="BodyText"/>
        <w:spacing w:before="79"/>
        <w:ind w:left="229"/>
      </w:pPr>
      <w:bookmarkStart w:id="330" w:name="_bookmark143"/>
      <w:bookmarkEnd w:id="330"/>
      <w:r>
        <w:t>[2</w:t>
      </w:r>
      <w:proofErr w:type="gramStart"/>
      <w:r>
        <w:t>]  Richard</w:t>
      </w:r>
      <w:proofErr w:type="gramEnd"/>
      <w:r>
        <w:t xml:space="preserve"> T Barrett. Fastener design manual. 1990. </w:t>
      </w:r>
      <w:hyperlink w:anchor="_bookmark34" w:history="1">
        <w:r>
          <w:t>3,</w:t>
        </w:r>
      </w:hyperlink>
      <w:r>
        <w:t xml:space="preserve"> </w:t>
      </w:r>
      <w:hyperlink w:anchor="_bookmark37" w:history="1">
        <w:r>
          <w:t>3.1</w:t>
        </w:r>
      </w:hyperlink>
    </w:p>
    <w:p w:rsidR="00F45610" w:rsidRDefault="008D4F3A">
      <w:pPr>
        <w:spacing w:before="92" w:line="252" w:lineRule="auto"/>
        <w:ind w:left="625" w:right="107" w:hanging="396"/>
        <w:jc w:val="both"/>
        <w:rPr>
          <w:sz w:val="24"/>
        </w:rPr>
      </w:pPr>
      <w:bookmarkStart w:id="331" w:name="_bookmark144"/>
      <w:bookmarkEnd w:id="331"/>
      <w:proofErr w:type="gramStart"/>
      <w:r>
        <w:rPr>
          <w:sz w:val="24"/>
        </w:rPr>
        <w:t xml:space="preserve">[3] Martin Philip </w:t>
      </w:r>
      <w:proofErr w:type="spellStart"/>
      <w:r>
        <w:rPr>
          <w:sz w:val="24"/>
        </w:rPr>
        <w:t>Bendsoe</w:t>
      </w:r>
      <w:proofErr w:type="spellEnd"/>
      <w:r>
        <w:rPr>
          <w:sz w:val="24"/>
        </w:rPr>
        <w:t xml:space="preserve"> and Ole Sigmund.</w:t>
      </w:r>
      <w:proofErr w:type="gramEnd"/>
      <w:r>
        <w:rPr>
          <w:sz w:val="24"/>
        </w:rPr>
        <w:t xml:space="preserve"> </w:t>
      </w:r>
      <w:r>
        <w:rPr>
          <w:i/>
          <w:sz w:val="24"/>
        </w:rPr>
        <w:t>Topology optimization: theory, methods, and applications</w:t>
      </w:r>
      <w:r>
        <w:rPr>
          <w:sz w:val="24"/>
        </w:rPr>
        <w:t xml:space="preserve">. </w:t>
      </w:r>
      <w:proofErr w:type="gramStart"/>
      <w:r>
        <w:rPr>
          <w:sz w:val="24"/>
        </w:rPr>
        <w:t>Springer Science &amp; Business Media, 2013.</w:t>
      </w:r>
      <w:proofErr w:type="gramEnd"/>
      <w:r>
        <w:rPr>
          <w:sz w:val="24"/>
        </w:rPr>
        <w:t xml:space="preserve"> </w:t>
      </w:r>
      <w:hyperlink w:anchor="_bookmark123" w:history="1">
        <w:r>
          <w:rPr>
            <w:sz w:val="24"/>
          </w:rPr>
          <w:t>5</w:t>
        </w:r>
      </w:hyperlink>
    </w:p>
    <w:p w:rsidR="00F45610" w:rsidRDefault="008D4F3A">
      <w:pPr>
        <w:pStyle w:val="BodyText"/>
        <w:spacing w:before="79" w:line="252" w:lineRule="auto"/>
        <w:ind w:left="625" w:right="108" w:hanging="396"/>
        <w:jc w:val="both"/>
      </w:pPr>
      <w:bookmarkStart w:id="332" w:name="_bookmark145"/>
      <w:bookmarkEnd w:id="332"/>
      <w:r>
        <w:t xml:space="preserve">[4] Gino van den Bergen. </w:t>
      </w:r>
      <w:proofErr w:type="gramStart"/>
      <w:r>
        <w:t xml:space="preserve">Efficient collision detection of complex deformable models using </w:t>
      </w:r>
      <w:proofErr w:type="spellStart"/>
      <w:r>
        <w:t>aabb</w:t>
      </w:r>
      <w:proofErr w:type="spellEnd"/>
      <w:r>
        <w:t xml:space="preserve"> trees.</w:t>
      </w:r>
      <w:proofErr w:type="gramEnd"/>
      <w:r>
        <w:t xml:space="preserve"> </w:t>
      </w:r>
      <w:r>
        <w:rPr>
          <w:i/>
        </w:rPr>
        <w:t>Journal of Graphics Tools</w:t>
      </w:r>
      <w:r>
        <w:t xml:space="preserve">, 2(4):1–13, 1997. </w:t>
      </w:r>
      <w:hyperlink w:anchor="_bookmark48" w:history="1">
        <w:r>
          <w:t>3.3.1</w:t>
        </w:r>
      </w:hyperlink>
    </w:p>
    <w:p w:rsidR="00F45610" w:rsidRDefault="008D4F3A">
      <w:pPr>
        <w:spacing w:before="79" w:line="252" w:lineRule="auto"/>
        <w:ind w:left="625" w:right="107" w:hanging="396"/>
        <w:jc w:val="both"/>
        <w:rPr>
          <w:sz w:val="24"/>
        </w:rPr>
      </w:pPr>
      <w:bookmarkStart w:id="333" w:name="_bookmark146"/>
      <w:bookmarkEnd w:id="333"/>
      <w:r>
        <w:rPr>
          <w:sz w:val="24"/>
        </w:rPr>
        <w:t xml:space="preserve">[5] Dustin </w:t>
      </w:r>
      <w:r>
        <w:rPr>
          <w:spacing w:val="-3"/>
          <w:sz w:val="24"/>
        </w:rPr>
        <w:t xml:space="preserve">Beyer, </w:t>
      </w:r>
      <w:proofErr w:type="spellStart"/>
      <w:r>
        <w:rPr>
          <w:sz w:val="24"/>
        </w:rPr>
        <w:t>Serafima</w:t>
      </w:r>
      <w:proofErr w:type="spellEnd"/>
      <w:r>
        <w:rPr>
          <w:sz w:val="24"/>
        </w:rPr>
        <w:t xml:space="preserve"> </w:t>
      </w:r>
      <w:proofErr w:type="spellStart"/>
      <w:r>
        <w:rPr>
          <w:sz w:val="24"/>
        </w:rPr>
        <w:t>Gurevich</w:t>
      </w:r>
      <w:proofErr w:type="spellEnd"/>
      <w:r>
        <w:rPr>
          <w:sz w:val="24"/>
        </w:rPr>
        <w:t xml:space="preserve">, Stefanie Mueller, Hsiang-Ting Chen, and Patrick Baud- </w:t>
      </w:r>
      <w:proofErr w:type="spellStart"/>
      <w:r>
        <w:rPr>
          <w:sz w:val="24"/>
        </w:rPr>
        <w:t>isch</w:t>
      </w:r>
      <w:proofErr w:type="spellEnd"/>
      <w:r>
        <w:rPr>
          <w:sz w:val="24"/>
        </w:rPr>
        <w:t xml:space="preserve">. </w:t>
      </w:r>
      <w:proofErr w:type="spellStart"/>
      <w:r>
        <w:rPr>
          <w:sz w:val="24"/>
        </w:rPr>
        <w:t>Platener</w:t>
      </w:r>
      <w:proofErr w:type="spellEnd"/>
      <w:r>
        <w:rPr>
          <w:sz w:val="24"/>
        </w:rPr>
        <w:t>: Low-fidelity fabrication of 3d objects by substituting 3d print with</w:t>
      </w:r>
      <w:r>
        <w:rPr>
          <w:spacing w:val="-40"/>
          <w:sz w:val="24"/>
        </w:rPr>
        <w:t xml:space="preserve"> </w:t>
      </w:r>
      <w:r>
        <w:rPr>
          <w:sz w:val="24"/>
        </w:rPr>
        <w:t>laser-cut plates.</w:t>
      </w:r>
      <w:r>
        <w:rPr>
          <w:spacing w:val="16"/>
          <w:sz w:val="24"/>
        </w:rPr>
        <w:t xml:space="preserve"> </w:t>
      </w:r>
      <w:r>
        <w:rPr>
          <w:sz w:val="24"/>
        </w:rPr>
        <w:t>In</w:t>
      </w:r>
      <w:r>
        <w:rPr>
          <w:spacing w:val="-7"/>
          <w:sz w:val="24"/>
        </w:rPr>
        <w:t xml:space="preserve"> </w:t>
      </w:r>
      <w:r>
        <w:rPr>
          <w:i/>
          <w:sz w:val="24"/>
        </w:rPr>
        <w:t>Proceedings</w:t>
      </w:r>
      <w:r>
        <w:rPr>
          <w:i/>
          <w:spacing w:val="-7"/>
          <w:sz w:val="24"/>
        </w:rPr>
        <w:t xml:space="preserve"> </w:t>
      </w:r>
      <w:r>
        <w:rPr>
          <w:i/>
          <w:sz w:val="24"/>
        </w:rPr>
        <w:t>of</w:t>
      </w:r>
      <w:r>
        <w:rPr>
          <w:i/>
          <w:spacing w:val="-7"/>
          <w:sz w:val="24"/>
        </w:rPr>
        <w:t xml:space="preserve"> </w:t>
      </w:r>
      <w:r>
        <w:rPr>
          <w:i/>
          <w:sz w:val="24"/>
        </w:rPr>
        <w:t>the</w:t>
      </w:r>
      <w:r>
        <w:rPr>
          <w:i/>
          <w:spacing w:val="-7"/>
          <w:sz w:val="24"/>
        </w:rPr>
        <w:t xml:space="preserve"> </w:t>
      </w:r>
      <w:r>
        <w:rPr>
          <w:i/>
          <w:spacing w:val="-3"/>
          <w:sz w:val="24"/>
        </w:rPr>
        <w:t>33rd</w:t>
      </w:r>
      <w:r>
        <w:rPr>
          <w:i/>
          <w:spacing w:val="-7"/>
          <w:sz w:val="24"/>
        </w:rPr>
        <w:t xml:space="preserve"> </w:t>
      </w:r>
      <w:r>
        <w:rPr>
          <w:i/>
          <w:sz w:val="24"/>
        </w:rPr>
        <w:t>Annual</w:t>
      </w:r>
      <w:r>
        <w:rPr>
          <w:i/>
          <w:spacing w:val="-7"/>
          <w:sz w:val="24"/>
        </w:rPr>
        <w:t xml:space="preserve"> </w:t>
      </w:r>
      <w:r>
        <w:rPr>
          <w:i/>
          <w:spacing w:val="-3"/>
          <w:sz w:val="24"/>
        </w:rPr>
        <w:t>ACM</w:t>
      </w:r>
      <w:r>
        <w:rPr>
          <w:i/>
          <w:spacing w:val="-7"/>
          <w:sz w:val="24"/>
        </w:rPr>
        <w:t xml:space="preserve"> </w:t>
      </w:r>
      <w:r>
        <w:rPr>
          <w:i/>
          <w:sz w:val="24"/>
        </w:rPr>
        <w:t>Conference</w:t>
      </w:r>
      <w:r>
        <w:rPr>
          <w:i/>
          <w:spacing w:val="-7"/>
          <w:sz w:val="24"/>
        </w:rPr>
        <w:t xml:space="preserve"> </w:t>
      </w:r>
      <w:r>
        <w:rPr>
          <w:i/>
          <w:sz w:val="24"/>
        </w:rPr>
        <w:t>on</w:t>
      </w:r>
      <w:r>
        <w:rPr>
          <w:i/>
          <w:spacing w:val="-7"/>
          <w:sz w:val="24"/>
        </w:rPr>
        <w:t xml:space="preserve"> </w:t>
      </w:r>
      <w:r>
        <w:rPr>
          <w:i/>
          <w:sz w:val="24"/>
        </w:rPr>
        <w:t>Human</w:t>
      </w:r>
      <w:r>
        <w:rPr>
          <w:i/>
          <w:spacing w:val="-7"/>
          <w:sz w:val="24"/>
        </w:rPr>
        <w:t xml:space="preserve"> </w:t>
      </w:r>
      <w:r>
        <w:rPr>
          <w:i/>
          <w:spacing w:val="-3"/>
          <w:sz w:val="24"/>
        </w:rPr>
        <w:t>Factors</w:t>
      </w:r>
      <w:r>
        <w:rPr>
          <w:i/>
          <w:spacing w:val="-7"/>
          <w:sz w:val="24"/>
        </w:rPr>
        <w:t xml:space="preserve"> </w:t>
      </w:r>
      <w:r>
        <w:rPr>
          <w:i/>
          <w:sz w:val="24"/>
        </w:rPr>
        <w:t>in</w:t>
      </w:r>
      <w:r>
        <w:rPr>
          <w:i/>
          <w:spacing w:val="-7"/>
          <w:sz w:val="24"/>
        </w:rPr>
        <w:t xml:space="preserve"> </w:t>
      </w:r>
      <w:proofErr w:type="spellStart"/>
      <w:r>
        <w:rPr>
          <w:i/>
          <w:sz w:val="24"/>
        </w:rPr>
        <w:t>Comput</w:t>
      </w:r>
      <w:proofErr w:type="spellEnd"/>
      <w:r>
        <w:rPr>
          <w:i/>
          <w:sz w:val="24"/>
        </w:rPr>
        <w:t xml:space="preserve">- </w:t>
      </w:r>
      <w:proofErr w:type="spellStart"/>
      <w:r>
        <w:rPr>
          <w:i/>
          <w:sz w:val="24"/>
        </w:rPr>
        <w:t>ing</w:t>
      </w:r>
      <w:proofErr w:type="spellEnd"/>
      <w:r>
        <w:rPr>
          <w:i/>
          <w:sz w:val="24"/>
        </w:rPr>
        <w:t xml:space="preserve"> Systems</w:t>
      </w:r>
      <w:r>
        <w:rPr>
          <w:sz w:val="24"/>
        </w:rPr>
        <w:t xml:space="preserve">, pages 1799–1806. </w:t>
      </w:r>
      <w:proofErr w:type="gramStart"/>
      <w:r>
        <w:rPr>
          <w:spacing w:val="-3"/>
          <w:sz w:val="24"/>
        </w:rPr>
        <w:t xml:space="preserve">ACM, </w:t>
      </w:r>
      <w:r>
        <w:rPr>
          <w:sz w:val="24"/>
        </w:rPr>
        <w:t>2015.</w:t>
      </w:r>
      <w:proofErr w:type="gramEnd"/>
      <w:r>
        <w:rPr>
          <w:sz w:val="24"/>
        </w:rPr>
        <w:t xml:space="preserve"> </w:t>
      </w:r>
      <w:hyperlink w:anchor="_bookmark25" w:history="1">
        <w:r>
          <w:rPr>
            <w:sz w:val="24"/>
          </w:rPr>
          <w:t>2.2.1,</w:t>
        </w:r>
      </w:hyperlink>
      <w:r>
        <w:rPr>
          <w:spacing w:val="6"/>
          <w:sz w:val="24"/>
        </w:rPr>
        <w:t xml:space="preserve"> </w:t>
      </w:r>
      <w:hyperlink w:anchor="_bookmark31" w:history="1">
        <w:r>
          <w:rPr>
            <w:sz w:val="24"/>
          </w:rPr>
          <w:t>2.3.1</w:t>
        </w:r>
      </w:hyperlink>
    </w:p>
    <w:p w:rsidR="00F45610" w:rsidRDefault="008D4F3A">
      <w:pPr>
        <w:spacing w:before="79" w:line="252" w:lineRule="auto"/>
        <w:ind w:left="625" w:right="108" w:hanging="396"/>
        <w:jc w:val="both"/>
        <w:rPr>
          <w:sz w:val="24"/>
        </w:rPr>
      </w:pPr>
      <w:bookmarkStart w:id="334" w:name="_bookmark147"/>
      <w:bookmarkEnd w:id="334"/>
      <w:proofErr w:type="gramStart"/>
      <w:r>
        <w:rPr>
          <w:sz w:val="24"/>
        </w:rPr>
        <w:t xml:space="preserve">[6] Eric </w:t>
      </w:r>
      <w:proofErr w:type="spellStart"/>
      <w:r>
        <w:rPr>
          <w:sz w:val="24"/>
        </w:rPr>
        <w:t>Brockmeyer</w:t>
      </w:r>
      <w:proofErr w:type="spellEnd"/>
      <w:r>
        <w:rPr>
          <w:sz w:val="24"/>
        </w:rPr>
        <w:t xml:space="preserve">, Ivan </w:t>
      </w:r>
      <w:proofErr w:type="spellStart"/>
      <w:r>
        <w:rPr>
          <w:sz w:val="24"/>
        </w:rPr>
        <w:t>Poupyrev</w:t>
      </w:r>
      <w:proofErr w:type="spellEnd"/>
      <w:r>
        <w:rPr>
          <w:sz w:val="24"/>
        </w:rPr>
        <w:t>, and Scott Hudson.</w:t>
      </w:r>
      <w:proofErr w:type="gramEnd"/>
      <w:r>
        <w:rPr>
          <w:sz w:val="24"/>
        </w:rPr>
        <w:t xml:space="preserve"> </w:t>
      </w:r>
      <w:proofErr w:type="spellStart"/>
      <w:r>
        <w:rPr>
          <w:sz w:val="24"/>
        </w:rPr>
        <w:t>Papillon</w:t>
      </w:r>
      <w:proofErr w:type="spellEnd"/>
      <w:r>
        <w:rPr>
          <w:sz w:val="24"/>
        </w:rPr>
        <w:t xml:space="preserve">: designing curved display surfaces with printed optics. In </w:t>
      </w:r>
      <w:r>
        <w:rPr>
          <w:i/>
          <w:sz w:val="24"/>
        </w:rPr>
        <w:t>Proceedings of the 26th annual ACM symposium on User interface software and technology</w:t>
      </w:r>
      <w:r>
        <w:rPr>
          <w:sz w:val="24"/>
        </w:rPr>
        <w:t xml:space="preserve">, pages 457–462. </w:t>
      </w:r>
      <w:proofErr w:type="gramStart"/>
      <w:r>
        <w:rPr>
          <w:sz w:val="24"/>
        </w:rPr>
        <w:t>ACM, 2013.</w:t>
      </w:r>
      <w:proofErr w:type="gramEnd"/>
      <w:r>
        <w:rPr>
          <w:sz w:val="24"/>
        </w:rPr>
        <w:t xml:space="preserve"> </w:t>
      </w:r>
      <w:hyperlink w:anchor="_bookmark28" w:history="1">
        <w:r>
          <w:rPr>
            <w:sz w:val="24"/>
          </w:rPr>
          <w:t>2.2.2</w:t>
        </w:r>
      </w:hyperlink>
    </w:p>
    <w:p w:rsidR="00F45610" w:rsidRDefault="008D4F3A">
      <w:pPr>
        <w:spacing w:before="79" w:line="252" w:lineRule="auto"/>
        <w:ind w:left="625" w:right="108" w:hanging="396"/>
        <w:jc w:val="both"/>
        <w:rPr>
          <w:sz w:val="24"/>
        </w:rPr>
      </w:pPr>
      <w:bookmarkStart w:id="335" w:name="_bookmark148"/>
      <w:bookmarkEnd w:id="335"/>
      <w:proofErr w:type="gramStart"/>
      <w:r>
        <w:rPr>
          <w:sz w:val="24"/>
        </w:rPr>
        <w:t>[7] Erin Buehler, Amy Hurst, and Megan Hofmann.</w:t>
      </w:r>
      <w:proofErr w:type="gramEnd"/>
      <w:r>
        <w:rPr>
          <w:sz w:val="24"/>
        </w:rPr>
        <w:t xml:space="preserve"> </w:t>
      </w:r>
      <w:proofErr w:type="gramStart"/>
      <w:r>
        <w:rPr>
          <w:sz w:val="24"/>
        </w:rPr>
        <w:t xml:space="preserve">Coming to grips: 3d printing for </w:t>
      </w:r>
      <w:proofErr w:type="spellStart"/>
      <w:r>
        <w:rPr>
          <w:sz w:val="24"/>
        </w:rPr>
        <w:t>accessi</w:t>
      </w:r>
      <w:proofErr w:type="spellEnd"/>
      <w:r>
        <w:rPr>
          <w:sz w:val="24"/>
        </w:rPr>
        <w:t xml:space="preserve">- </w:t>
      </w:r>
      <w:proofErr w:type="spellStart"/>
      <w:r>
        <w:rPr>
          <w:spacing w:val="-3"/>
          <w:sz w:val="24"/>
        </w:rPr>
        <w:t>bility</w:t>
      </w:r>
      <w:proofErr w:type="spellEnd"/>
      <w:r>
        <w:rPr>
          <w:spacing w:val="-3"/>
          <w:sz w:val="24"/>
        </w:rPr>
        <w:t>.</w:t>
      </w:r>
      <w:proofErr w:type="gramEnd"/>
      <w:r>
        <w:rPr>
          <w:spacing w:val="-7"/>
          <w:sz w:val="24"/>
        </w:rPr>
        <w:t xml:space="preserve"> </w:t>
      </w:r>
      <w:r>
        <w:rPr>
          <w:sz w:val="24"/>
        </w:rPr>
        <w:t>In</w:t>
      </w:r>
      <w:r>
        <w:rPr>
          <w:spacing w:val="-18"/>
          <w:sz w:val="24"/>
        </w:rPr>
        <w:t xml:space="preserve"> </w:t>
      </w:r>
      <w:r>
        <w:rPr>
          <w:i/>
          <w:sz w:val="24"/>
        </w:rPr>
        <w:t>Proceedings</w:t>
      </w:r>
      <w:r>
        <w:rPr>
          <w:i/>
          <w:spacing w:val="-17"/>
          <w:sz w:val="24"/>
        </w:rPr>
        <w:t xml:space="preserve"> </w:t>
      </w:r>
      <w:r>
        <w:rPr>
          <w:i/>
          <w:sz w:val="24"/>
        </w:rPr>
        <w:t>of</w:t>
      </w:r>
      <w:r>
        <w:rPr>
          <w:i/>
          <w:spacing w:val="-17"/>
          <w:sz w:val="24"/>
        </w:rPr>
        <w:t xml:space="preserve"> </w:t>
      </w:r>
      <w:r>
        <w:rPr>
          <w:i/>
          <w:sz w:val="24"/>
        </w:rPr>
        <w:t>the</w:t>
      </w:r>
      <w:r>
        <w:rPr>
          <w:i/>
          <w:spacing w:val="-17"/>
          <w:sz w:val="24"/>
        </w:rPr>
        <w:t xml:space="preserve"> </w:t>
      </w:r>
      <w:r>
        <w:rPr>
          <w:i/>
          <w:sz w:val="24"/>
        </w:rPr>
        <w:t>16th</w:t>
      </w:r>
      <w:r>
        <w:rPr>
          <w:i/>
          <w:spacing w:val="-18"/>
          <w:sz w:val="24"/>
        </w:rPr>
        <w:t xml:space="preserve"> </w:t>
      </w:r>
      <w:r>
        <w:rPr>
          <w:i/>
          <w:sz w:val="24"/>
        </w:rPr>
        <w:t>international</w:t>
      </w:r>
      <w:r>
        <w:rPr>
          <w:i/>
          <w:spacing w:val="-17"/>
          <w:sz w:val="24"/>
        </w:rPr>
        <w:t xml:space="preserve"> </w:t>
      </w:r>
      <w:r>
        <w:rPr>
          <w:i/>
          <w:spacing w:val="-3"/>
          <w:sz w:val="24"/>
        </w:rPr>
        <w:t>ACM</w:t>
      </w:r>
      <w:r>
        <w:rPr>
          <w:i/>
          <w:spacing w:val="-17"/>
          <w:sz w:val="24"/>
        </w:rPr>
        <w:t xml:space="preserve"> </w:t>
      </w:r>
      <w:r>
        <w:rPr>
          <w:i/>
          <w:sz w:val="24"/>
        </w:rPr>
        <w:t>SIGACCESS</w:t>
      </w:r>
      <w:r>
        <w:rPr>
          <w:i/>
          <w:spacing w:val="-17"/>
          <w:sz w:val="24"/>
        </w:rPr>
        <w:t xml:space="preserve"> </w:t>
      </w:r>
      <w:r>
        <w:rPr>
          <w:i/>
          <w:sz w:val="24"/>
        </w:rPr>
        <w:t>conference</w:t>
      </w:r>
      <w:r>
        <w:rPr>
          <w:i/>
          <w:spacing w:val="-17"/>
          <w:sz w:val="24"/>
        </w:rPr>
        <w:t xml:space="preserve"> </w:t>
      </w:r>
      <w:r>
        <w:rPr>
          <w:i/>
          <w:sz w:val="24"/>
        </w:rPr>
        <w:t>on</w:t>
      </w:r>
      <w:r>
        <w:rPr>
          <w:i/>
          <w:spacing w:val="-18"/>
          <w:sz w:val="24"/>
        </w:rPr>
        <w:t xml:space="preserve"> </w:t>
      </w:r>
      <w:r>
        <w:rPr>
          <w:i/>
          <w:sz w:val="24"/>
        </w:rPr>
        <w:t>Computers &amp; accessibility</w:t>
      </w:r>
      <w:r>
        <w:rPr>
          <w:sz w:val="24"/>
        </w:rPr>
        <w:t xml:space="preserve">, pages 291–292. </w:t>
      </w:r>
      <w:proofErr w:type="gramStart"/>
      <w:r>
        <w:rPr>
          <w:spacing w:val="-3"/>
          <w:sz w:val="24"/>
        </w:rPr>
        <w:t xml:space="preserve">ACM, </w:t>
      </w:r>
      <w:r>
        <w:rPr>
          <w:sz w:val="24"/>
        </w:rPr>
        <w:t>2014.</w:t>
      </w:r>
      <w:proofErr w:type="gramEnd"/>
      <w:r>
        <w:rPr>
          <w:spacing w:val="9"/>
          <w:sz w:val="24"/>
        </w:rPr>
        <w:t xml:space="preserve"> </w:t>
      </w:r>
      <w:hyperlink w:anchor="_bookmark122" w:history="1">
        <w:r>
          <w:rPr>
            <w:sz w:val="24"/>
          </w:rPr>
          <w:t>4.5</w:t>
        </w:r>
      </w:hyperlink>
    </w:p>
    <w:p w:rsidR="00F45610" w:rsidRDefault="008D4F3A">
      <w:pPr>
        <w:spacing w:before="79" w:line="252" w:lineRule="auto"/>
        <w:ind w:left="625" w:right="107" w:hanging="396"/>
        <w:jc w:val="both"/>
        <w:rPr>
          <w:sz w:val="24"/>
        </w:rPr>
      </w:pPr>
      <w:bookmarkStart w:id="336" w:name="_bookmark149"/>
      <w:bookmarkEnd w:id="336"/>
      <w:proofErr w:type="gramStart"/>
      <w:r>
        <w:rPr>
          <w:sz w:val="24"/>
        </w:rPr>
        <w:t>[8]</w:t>
      </w:r>
      <w:r>
        <w:rPr>
          <w:spacing w:val="48"/>
          <w:sz w:val="24"/>
        </w:rPr>
        <w:t xml:space="preserve"> </w:t>
      </w:r>
      <w:r>
        <w:rPr>
          <w:sz w:val="24"/>
        </w:rPr>
        <w:t>Erin</w:t>
      </w:r>
      <w:r>
        <w:rPr>
          <w:spacing w:val="-12"/>
          <w:sz w:val="24"/>
        </w:rPr>
        <w:t xml:space="preserve"> </w:t>
      </w:r>
      <w:r>
        <w:rPr>
          <w:sz w:val="24"/>
        </w:rPr>
        <w:t>Buehler,</w:t>
      </w:r>
      <w:r>
        <w:rPr>
          <w:spacing w:val="-12"/>
          <w:sz w:val="24"/>
        </w:rPr>
        <w:t xml:space="preserve"> </w:t>
      </w:r>
      <w:r>
        <w:rPr>
          <w:sz w:val="24"/>
        </w:rPr>
        <w:t>Stacy</w:t>
      </w:r>
      <w:r>
        <w:rPr>
          <w:spacing w:val="-12"/>
          <w:sz w:val="24"/>
        </w:rPr>
        <w:t xml:space="preserve"> </w:t>
      </w:r>
      <w:r>
        <w:rPr>
          <w:sz w:val="24"/>
        </w:rPr>
        <w:t>Branham,</w:t>
      </w:r>
      <w:r>
        <w:rPr>
          <w:spacing w:val="-12"/>
          <w:sz w:val="24"/>
        </w:rPr>
        <w:t xml:space="preserve"> </w:t>
      </w:r>
      <w:r>
        <w:rPr>
          <w:sz w:val="24"/>
        </w:rPr>
        <w:t>Abdullah</w:t>
      </w:r>
      <w:r>
        <w:rPr>
          <w:spacing w:val="-12"/>
          <w:sz w:val="24"/>
        </w:rPr>
        <w:t xml:space="preserve"> </w:t>
      </w:r>
      <w:r>
        <w:rPr>
          <w:sz w:val="24"/>
        </w:rPr>
        <w:t>Ali,</w:t>
      </w:r>
      <w:r>
        <w:rPr>
          <w:spacing w:val="-12"/>
          <w:sz w:val="24"/>
        </w:rPr>
        <w:t xml:space="preserve"> </w:t>
      </w:r>
      <w:r>
        <w:rPr>
          <w:sz w:val="24"/>
        </w:rPr>
        <w:t>Jeremy</w:t>
      </w:r>
      <w:r>
        <w:rPr>
          <w:spacing w:val="-12"/>
          <w:sz w:val="24"/>
        </w:rPr>
        <w:t xml:space="preserve"> </w:t>
      </w:r>
      <w:r>
        <w:rPr>
          <w:sz w:val="24"/>
        </w:rPr>
        <w:t>J</w:t>
      </w:r>
      <w:r>
        <w:rPr>
          <w:spacing w:val="-12"/>
          <w:sz w:val="24"/>
        </w:rPr>
        <w:t xml:space="preserve"> </w:t>
      </w:r>
      <w:r>
        <w:rPr>
          <w:sz w:val="24"/>
        </w:rPr>
        <w:t>Chang,</w:t>
      </w:r>
      <w:r>
        <w:rPr>
          <w:spacing w:val="-12"/>
          <w:sz w:val="24"/>
        </w:rPr>
        <w:t xml:space="preserve"> </w:t>
      </w:r>
      <w:r>
        <w:rPr>
          <w:sz w:val="24"/>
        </w:rPr>
        <w:t>Megan</w:t>
      </w:r>
      <w:r>
        <w:rPr>
          <w:spacing w:val="-12"/>
          <w:sz w:val="24"/>
        </w:rPr>
        <w:t xml:space="preserve"> </w:t>
      </w:r>
      <w:r>
        <w:rPr>
          <w:sz w:val="24"/>
        </w:rPr>
        <w:t>Kelly</w:t>
      </w:r>
      <w:r>
        <w:rPr>
          <w:spacing w:val="-12"/>
          <w:sz w:val="24"/>
        </w:rPr>
        <w:t xml:space="preserve"> </w:t>
      </w:r>
      <w:r>
        <w:rPr>
          <w:sz w:val="24"/>
        </w:rPr>
        <w:t>Hofmann,</w:t>
      </w:r>
      <w:r>
        <w:rPr>
          <w:spacing w:val="-12"/>
          <w:sz w:val="24"/>
        </w:rPr>
        <w:t xml:space="preserve"> </w:t>
      </w:r>
      <w:r>
        <w:rPr>
          <w:sz w:val="24"/>
        </w:rPr>
        <w:t>Amy Hurst, and Shaun K Kane.</w:t>
      </w:r>
      <w:proofErr w:type="gramEnd"/>
      <w:r>
        <w:rPr>
          <w:sz w:val="24"/>
        </w:rPr>
        <w:t xml:space="preserve"> Sharing is caring: Assistive technology designs on </w:t>
      </w:r>
      <w:proofErr w:type="spellStart"/>
      <w:r>
        <w:rPr>
          <w:sz w:val="24"/>
        </w:rPr>
        <w:t>thingiverse</w:t>
      </w:r>
      <w:proofErr w:type="spellEnd"/>
      <w:r>
        <w:rPr>
          <w:sz w:val="24"/>
        </w:rPr>
        <w:t>. In</w:t>
      </w:r>
      <w:r>
        <w:rPr>
          <w:spacing w:val="-6"/>
          <w:sz w:val="24"/>
        </w:rPr>
        <w:t xml:space="preserve"> </w:t>
      </w:r>
      <w:r>
        <w:rPr>
          <w:i/>
          <w:sz w:val="24"/>
        </w:rPr>
        <w:t>Proceedings</w:t>
      </w:r>
      <w:r>
        <w:rPr>
          <w:i/>
          <w:spacing w:val="-6"/>
          <w:sz w:val="24"/>
        </w:rPr>
        <w:t xml:space="preserve"> </w:t>
      </w:r>
      <w:r>
        <w:rPr>
          <w:i/>
          <w:sz w:val="24"/>
        </w:rPr>
        <w:t>of</w:t>
      </w:r>
      <w:r>
        <w:rPr>
          <w:i/>
          <w:spacing w:val="-6"/>
          <w:sz w:val="24"/>
        </w:rPr>
        <w:t xml:space="preserve"> </w:t>
      </w:r>
      <w:r>
        <w:rPr>
          <w:i/>
          <w:sz w:val="24"/>
        </w:rPr>
        <w:t>the</w:t>
      </w:r>
      <w:r>
        <w:rPr>
          <w:i/>
          <w:spacing w:val="-6"/>
          <w:sz w:val="24"/>
        </w:rPr>
        <w:t xml:space="preserve"> </w:t>
      </w:r>
      <w:r>
        <w:rPr>
          <w:i/>
          <w:spacing w:val="-3"/>
          <w:sz w:val="24"/>
        </w:rPr>
        <w:t>33rd</w:t>
      </w:r>
      <w:r>
        <w:rPr>
          <w:i/>
          <w:spacing w:val="-6"/>
          <w:sz w:val="24"/>
        </w:rPr>
        <w:t xml:space="preserve"> </w:t>
      </w:r>
      <w:r>
        <w:rPr>
          <w:i/>
          <w:sz w:val="24"/>
        </w:rPr>
        <w:t>Annual</w:t>
      </w:r>
      <w:r>
        <w:rPr>
          <w:i/>
          <w:spacing w:val="-6"/>
          <w:sz w:val="24"/>
        </w:rPr>
        <w:t xml:space="preserve"> </w:t>
      </w:r>
      <w:r>
        <w:rPr>
          <w:i/>
          <w:spacing w:val="-3"/>
          <w:sz w:val="24"/>
        </w:rPr>
        <w:t>ACM</w:t>
      </w:r>
      <w:r>
        <w:rPr>
          <w:i/>
          <w:spacing w:val="-6"/>
          <w:sz w:val="24"/>
        </w:rPr>
        <w:t xml:space="preserve"> </w:t>
      </w:r>
      <w:r>
        <w:rPr>
          <w:i/>
          <w:sz w:val="24"/>
        </w:rPr>
        <w:t>Conference</w:t>
      </w:r>
      <w:r>
        <w:rPr>
          <w:i/>
          <w:spacing w:val="-6"/>
          <w:sz w:val="24"/>
        </w:rPr>
        <w:t xml:space="preserve"> </w:t>
      </w:r>
      <w:r>
        <w:rPr>
          <w:i/>
          <w:sz w:val="24"/>
        </w:rPr>
        <w:t>on</w:t>
      </w:r>
      <w:r>
        <w:rPr>
          <w:i/>
          <w:spacing w:val="-6"/>
          <w:sz w:val="24"/>
        </w:rPr>
        <w:t xml:space="preserve"> </w:t>
      </w:r>
      <w:r>
        <w:rPr>
          <w:i/>
          <w:sz w:val="24"/>
        </w:rPr>
        <w:t>Human</w:t>
      </w:r>
      <w:r>
        <w:rPr>
          <w:i/>
          <w:spacing w:val="-6"/>
          <w:sz w:val="24"/>
        </w:rPr>
        <w:t xml:space="preserve"> </w:t>
      </w:r>
      <w:r>
        <w:rPr>
          <w:i/>
          <w:spacing w:val="-3"/>
          <w:sz w:val="24"/>
        </w:rPr>
        <w:t>Factors</w:t>
      </w:r>
      <w:r>
        <w:rPr>
          <w:i/>
          <w:spacing w:val="-6"/>
          <w:sz w:val="24"/>
        </w:rPr>
        <w:t xml:space="preserve"> </w:t>
      </w:r>
      <w:r>
        <w:rPr>
          <w:i/>
          <w:sz w:val="24"/>
        </w:rPr>
        <w:t>in</w:t>
      </w:r>
      <w:r>
        <w:rPr>
          <w:i/>
          <w:spacing w:val="-6"/>
          <w:sz w:val="24"/>
        </w:rPr>
        <w:t xml:space="preserve"> </w:t>
      </w:r>
      <w:r>
        <w:rPr>
          <w:i/>
          <w:sz w:val="24"/>
        </w:rPr>
        <w:t>Computing</w:t>
      </w:r>
      <w:r>
        <w:rPr>
          <w:i/>
          <w:spacing w:val="-6"/>
          <w:sz w:val="24"/>
        </w:rPr>
        <w:t xml:space="preserve"> </w:t>
      </w:r>
      <w:r>
        <w:rPr>
          <w:i/>
          <w:sz w:val="24"/>
        </w:rPr>
        <w:t xml:space="preserve">Sys- </w:t>
      </w:r>
      <w:proofErr w:type="spellStart"/>
      <w:r>
        <w:rPr>
          <w:i/>
          <w:sz w:val="24"/>
        </w:rPr>
        <w:t>tems</w:t>
      </w:r>
      <w:proofErr w:type="spellEnd"/>
      <w:r>
        <w:rPr>
          <w:sz w:val="24"/>
        </w:rPr>
        <w:t xml:space="preserve">, pages 525–534. </w:t>
      </w:r>
      <w:proofErr w:type="gramStart"/>
      <w:r>
        <w:rPr>
          <w:spacing w:val="-3"/>
          <w:sz w:val="24"/>
        </w:rPr>
        <w:t xml:space="preserve">ACM, </w:t>
      </w:r>
      <w:r>
        <w:rPr>
          <w:sz w:val="24"/>
        </w:rPr>
        <w:t>2015.</w:t>
      </w:r>
      <w:proofErr w:type="gramEnd"/>
      <w:r>
        <w:rPr>
          <w:spacing w:val="14"/>
          <w:sz w:val="24"/>
        </w:rPr>
        <w:t xml:space="preserve"> </w:t>
      </w:r>
      <w:hyperlink w:anchor="_bookmark85" w:history="1">
        <w:r>
          <w:rPr>
            <w:sz w:val="24"/>
          </w:rPr>
          <w:t>4.2</w:t>
        </w:r>
      </w:hyperlink>
    </w:p>
    <w:p w:rsidR="00F45610" w:rsidRDefault="008D4F3A">
      <w:pPr>
        <w:spacing w:before="79" w:line="252" w:lineRule="auto"/>
        <w:ind w:left="625" w:right="107" w:hanging="396"/>
        <w:jc w:val="both"/>
        <w:rPr>
          <w:sz w:val="24"/>
        </w:rPr>
      </w:pPr>
      <w:bookmarkStart w:id="337" w:name="_bookmark150"/>
      <w:bookmarkEnd w:id="337"/>
      <w:r>
        <w:rPr>
          <w:sz w:val="24"/>
        </w:rPr>
        <w:t xml:space="preserve">[9] Thomas P </w:t>
      </w:r>
      <w:proofErr w:type="spellStart"/>
      <w:r>
        <w:rPr>
          <w:sz w:val="24"/>
        </w:rPr>
        <w:t>Caudell</w:t>
      </w:r>
      <w:proofErr w:type="spellEnd"/>
      <w:r>
        <w:rPr>
          <w:sz w:val="24"/>
        </w:rPr>
        <w:t xml:space="preserve"> and David W </w:t>
      </w:r>
      <w:proofErr w:type="spellStart"/>
      <w:r>
        <w:rPr>
          <w:sz w:val="24"/>
        </w:rPr>
        <w:t>Mizell</w:t>
      </w:r>
      <w:proofErr w:type="spellEnd"/>
      <w:r>
        <w:rPr>
          <w:sz w:val="24"/>
        </w:rPr>
        <w:t>. Augmented reality: An application of heads-up display</w:t>
      </w:r>
      <w:r>
        <w:rPr>
          <w:spacing w:val="-17"/>
          <w:sz w:val="24"/>
        </w:rPr>
        <w:t xml:space="preserve"> </w:t>
      </w:r>
      <w:r>
        <w:rPr>
          <w:sz w:val="24"/>
        </w:rPr>
        <w:t>technology</w:t>
      </w:r>
      <w:r>
        <w:rPr>
          <w:spacing w:val="-17"/>
          <w:sz w:val="24"/>
        </w:rPr>
        <w:t xml:space="preserve"> </w:t>
      </w:r>
      <w:r>
        <w:rPr>
          <w:sz w:val="24"/>
        </w:rPr>
        <w:t>to</w:t>
      </w:r>
      <w:r>
        <w:rPr>
          <w:spacing w:val="-17"/>
          <w:sz w:val="24"/>
        </w:rPr>
        <w:t xml:space="preserve"> </w:t>
      </w:r>
      <w:r>
        <w:rPr>
          <w:sz w:val="24"/>
        </w:rPr>
        <w:t>manual</w:t>
      </w:r>
      <w:r>
        <w:rPr>
          <w:spacing w:val="-17"/>
          <w:sz w:val="24"/>
        </w:rPr>
        <w:t xml:space="preserve"> </w:t>
      </w:r>
      <w:r>
        <w:rPr>
          <w:sz w:val="24"/>
        </w:rPr>
        <w:t>manufacturing</w:t>
      </w:r>
      <w:r>
        <w:rPr>
          <w:spacing w:val="-17"/>
          <w:sz w:val="24"/>
        </w:rPr>
        <w:t xml:space="preserve"> </w:t>
      </w:r>
      <w:r>
        <w:rPr>
          <w:sz w:val="24"/>
        </w:rPr>
        <w:t>processes.</w:t>
      </w:r>
      <w:r>
        <w:rPr>
          <w:spacing w:val="-4"/>
          <w:sz w:val="24"/>
        </w:rPr>
        <w:t xml:space="preserve"> </w:t>
      </w:r>
      <w:proofErr w:type="gramStart"/>
      <w:r>
        <w:rPr>
          <w:sz w:val="24"/>
        </w:rPr>
        <w:t>In</w:t>
      </w:r>
      <w:r>
        <w:rPr>
          <w:spacing w:val="-17"/>
          <w:sz w:val="24"/>
        </w:rPr>
        <w:t xml:space="preserve"> </w:t>
      </w:r>
      <w:r>
        <w:rPr>
          <w:i/>
          <w:sz w:val="24"/>
        </w:rPr>
        <w:t>System</w:t>
      </w:r>
      <w:r>
        <w:rPr>
          <w:i/>
          <w:spacing w:val="-17"/>
          <w:sz w:val="24"/>
        </w:rPr>
        <w:t xml:space="preserve"> </w:t>
      </w:r>
      <w:r>
        <w:rPr>
          <w:i/>
          <w:sz w:val="24"/>
        </w:rPr>
        <w:t>Sciences,</w:t>
      </w:r>
      <w:r>
        <w:rPr>
          <w:i/>
          <w:spacing w:val="-15"/>
          <w:sz w:val="24"/>
        </w:rPr>
        <w:t xml:space="preserve"> </w:t>
      </w:r>
      <w:r>
        <w:rPr>
          <w:i/>
          <w:sz w:val="24"/>
        </w:rPr>
        <w:t>1992.</w:t>
      </w:r>
      <w:proofErr w:type="gramEnd"/>
      <w:r>
        <w:rPr>
          <w:i/>
          <w:spacing w:val="-17"/>
          <w:sz w:val="24"/>
        </w:rPr>
        <w:t xml:space="preserve"> </w:t>
      </w:r>
      <w:r>
        <w:rPr>
          <w:i/>
          <w:sz w:val="24"/>
        </w:rPr>
        <w:t xml:space="preserve">Proceed- </w:t>
      </w:r>
      <w:proofErr w:type="spellStart"/>
      <w:r>
        <w:rPr>
          <w:i/>
          <w:sz w:val="24"/>
        </w:rPr>
        <w:t>ings</w:t>
      </w:r>
      <w:proofErr w:type="spellEnd"/>
      <w:r>
        <w:rPr>
          <w:i/>
          <w:sz w:val="24"/>
        </w:rPr>
        <w:t xml:space="preserve"> of the </w:t>
      </w:r>
      <w:r>
        <w:rPr>
          <w:i/>
          <w:spacing w:val="-3"/>
          <w:sz w:val="24"/>
        </w:rPr>
        <w:t xml:space="preserve">Twenty-Fifth </w:t>
      </w:r>
      <w:r>
        <w:rPr>
          <w:i/>
          <w:sz w:val="24"/>
        </w:rPr>
        <w:t>Hawaii International Conference on</w:t>
      </w:r>
      <w:r>
        <w:rPr>
          <w:sz w:val="24"/>
        </w:rPr>
        <w:t xml:space="preserve">, volume 2, pages   </w:t>
      </w:r>
      <w:r>
        <w:rPr>
          <w:spacing w:val="10"/>
          <w:sz w:val="24"/>
        </w:rPr>
        <w:t xml:space="preserve"> </w:t>
      </w:r>
      <w:r>
        <w:rPr>
          <w:sz w:val="24"/>
        </w:rPr>
        <w:t>659–669.</w:t>
      </w:r>
    </w:p>
    <w:p w:rsidR="00F45610" w:rsidRDefault="008D4F3A">
      <w:pPr>
        <w:pStyle w:val="BodyText"/>
        <w:spacing w:line="276" w:lineRule="exact"/>
        <w:ind w:left="625"/>
      </w:pPr>
      <w:proofErr w:type="gramStart"/>
      <w:r>
        <w:t>IEEE, 1992.</w:t>
      </w:r>
      <w:proofErr w:type="gramEnd"/>
      <w:r>
        <w:t xml:space="preserve"> </w:t>
      </w:r>
      <w:hyperlink w:anchor="_bookmark132" w:history="1">
        <w:r>
          <w:t>6</w:t>
        </w:r>
      </w:hyperlink>
    </w:p>
    <w:p w:rsidR="00F45610" w:rsidRDefault="008D4F3A">
      <w:pPr>
        <w:spacing w:before="92" w:line="252" w:lineRule="auto"/>
        <w:ind w:left="625" w:right="107" w:hanging="516"/>
        <w:jc w:val="both"/>
        <w:rPr>
          <w:sz w:val="24"/>
        </w:rPr>
      </w:pPr>
      <w:bookmarkStart w:id="338" w:name="_bookmark151"/>
      <w:bookmarkEnd w:id="338"/>
      <w:proofErr w:type="gramStart"/>
      <w:r>
        <w:rPr>
          <w:sz w:val="24"/>
        </w:rPr>
        <w:t xml:space="preserve">[10] Xiang ’Anthony’ Chen, </w:t>
      </w:r>
      <w:proofErr w:type="spellStart"/>
      <w:r>
        <w:rPr>
          <w:sz w:val="24"/>
        </w:rPr>
        <w:t>Stelian</w:t>
      </w:r>
      <w:proofErr w:type="spellEnd"/>
      <w:r>
        <w:rPr>
          <w:sz w:val="24"/>
        </w:rPr>
        <w:t xml:space="preserve"> </w:t>
      </w:r>
      <w:proofErr w:type="spellStart"/>
      <w:r>
        <w:rPr>
          <w:sz w:val="24"/>
        </w:rPr>
        <w:t>Coros</w:t>
      </w:r>
      <w:proofErr w:type="spellEnd"/>
      <w:r>
        <w:rPr>
          <w:sz w:val="24"/>
        </w:rPr>
        <w:t xml:space="preserve">, Jennifer </w:t>
      </w:r>
      <w:proofErr w:type="spellStart"/>
      <w:r>
        <w:rPr>
          <w:sz w:val="24"/>
        </w:rPr>
        <w:t>Mankoff</w:t>
      </w:r>
      <w:proofErr w:type="spellEnd"/>
      <w:r>
        <w:rPr>
          <w:sz w:val="24"/>
        </w:rPr>
        <w:t>, and Scott E Hudson.</w:t>
      </w:r>
      <w:proofErr w:type="gramEnd"/>
      <w:r>
        <w:rPr>
          <w:sz w:val="24"/>
        </w:rPr>
        <w:t xml:space="preserve"> Encore: 3d printed</w:t>
      </w:r>
      <w:r>
        <w:rPr>
          <w:spacing w:val="-13"/>
          <w:sz w:val="24"/>
        </w:rPr>
        <w:t xml:space="preserve"> </w:t>
      </w:r>
      <w:proofErr w:type="gramStart"/>
      <w:r>
        <w:rPr>
          <w:sz w:val="24"/>
        </w:rPr>
        <w:t>augmentation</w:t>
      </w:r>
      <w:r>
        <w:rPr>
          <w:spacing w:val="-13"/>
          <w:sz w:val="24"/>
        </w:rPr>
        <w:t xml:space="preserve"> </w:t>
      </w:r>
      <w:r>
        <w:rPr>
          <w:sz w:val="24"/>
        </w:rPr>
        <w:t>of</w:t>
      </w:r>
      <w:r>
        <w:rPr>
          <w:spacing w:val="-13"/>
          <w:sz w:val="24"/>
        </w:rPr>
        <w:t xml:space="preserve"> </w:t>
      </w:r>
      <w:r>
        <w:rPr>
          <w:sz w:val="24"/>
        </w:rPr>
        <w:t>everyday</w:t>
      </w:r>
      <w:r>
        <w:rPr>
          <w:spacing w:val="-13"/>
          <w:sz w:val="24"/>
        </w:rPr>
        <w:t xml:space="preserve"> </w:t>
      </w:r>
      <w:r>
        <w:rPr>
          <w:sz w:val="24"/>
        </w:rPr>
        <w:t>objects</w:t>
      </w:r>
      <w:r>
        <w:rPr>
          <w:spacing w:val="-13"/>
          <w:sz w:val="24"/>
        </w:rPr>
        <w:t xml:space="preserve"> </w:t>
      </w:r>
      <w:r>
        <w:rPr>
          <w:sz w:val="24"/>
        </w:rPr>
        <w:t>with</w:t>
      </w:r>
      <w:r>
        <w:rPr>
          <w:spacing w:val="-13"/>
          <w:sz w:val="24"/>
        </w:rPr>
        <w:t xml:space="preserve"> </w:t>
      </w:r>
      <w:r>
        <w:rPr>
          <w:sz w:val="24"/>
        </w:rPr>
        <w:t>printed-over,</w:t>
      </w:r>
      <w:r>
        <w:rPr>
          <w:spacing w:val="-12"/>
          <w:sz w:val="24"/>
        </w:rPr>
        <w:t xml:space="preserve"> </w:t>
      </w:r>
      <w:r>
        <w:rPr>
          <w:sz w:val="24"/>
        </w:rPr>
        <w:t>affixed</w:t>
      </w:r>
      <w:r>
        <w:rPr>
          <w:spacing w:val="-13"/>
          <w:sz w:val="24"/>
        </w:rPr>
        <w:t xml:space="preserve"> </w:t>
      </w:r>
      <w:r>
        <w:rPr>
          <w:sz w:val="24"/>
        </w:rPr>
        <w:t>and</w:t>
      </w:r>
      <w:r>
        <w:rPr>
          <w:spacing w:val="-13"/>
          <w:sz w:val="24"/>
        </w:rPr>
        <w:t xml:space="preserve"> </w:t>
      </w:r>
      <w:r>
        <w:rPr>
          <w:sz w:val="24"/>
        </w:rPr>
        <w:t>interlocked</w:t>
      </w:r>
      <w:r>
        <w:rPr>
          <w:spacing w:val="-13"/>
          <w:sz w:val="24"/>
        </w:rPr>
        <w:t xml:space="preserve"> </w:t>
      </w:r>
      <w:r>
        <w:rPr>
          <w:sz w:val="24"/>
        </w:rPr>
        <w:t>attach</w:t>
      </w:r>
      <w:proofErr w:type="gramEnd"/>
      <w:r>
        <w:rPr>
          <w:sz w:val="24"/>
        </w:rPr>
        <w:t xml:space="preserve">- </w:t>
      </w:r>
      <w:proofErr w:type="spellStart"/>
      <w:r>
        <w:rPr>
          <w:sz w:val="24"/>
        </w:rPr>
        <w:t>ments</w:t>
      </w:r>
      <w:proofErr w:type="spellEnd"/>
      <w:r>
        <w:rPr>
          <w:sz w:val="24"/>
        </w:rPr>
        <w:t xml:space="preserve">. In </w:t>
      </w:r>
      <w:r>
        <w:rPr>
          <w:i/>
          <w:sz w:val="24"/>
        </w:rPr>
        <w:t xml:space="preserve">Proceedings of the 28th Annual </w:t>
      </w:r>
      <w:r>
        <w:rPr>
          <w:i/>
          <w:spacing w:val="-3"/>
          <w:sz w:val="24"/>
        </w:rPr>
        <w:t xml:space="preserve">ACM </w:t>
      </w:r>
      <w:r>
        <w:rPr>
          <w:i/>
          <w:sz w:val="24"/>
        </w:rPr>
        <w:t xml:space="preserve">Symposium on User Interface Software &amp; </w:t>
      </w:r>
      <w:r>
        <w:rPr>
          <w:i/>
          <w:spacing w:val="-3"/>
          <w:sz w:val="24"/>
        </w:rPr>
        <w:t>Technology</w:t>
      </w:r>
      <w:r>
        <w:rPr>
          <w:spacing w:val="-3"/>
          <w:sz w:val="24"/>
        </w:rPr>
        <w:t xml:space="preserve">, </w:t>
      </w:r>
      <w:r>
        <w:rPr>
          <w:sz w:val="24"/>
        </w:rPr>
        <w:t xml:space="preserve">pages 73–82. </w:t>
      </w:r>
      <w:proofErr w:type="gramStart"/>
      <w:r>
        <w:rPr>
          <w:spacing w:val="-3"/>
          <w:sz w:val="24"/>
        </w:rPr>
        <w:t xml:space="preserve">ACM, </w:t>
      </w:r>
      <w:r>
        <w:rPr>
          <w:sz w:val="24"/>
        </w:rPr>
        <w:t>2015.</w:t>
      </w:r>
      <w:proofErr w:type="gramEnd"/>
      <w:r>
        <w:rPr>
          <w:sz w:val="24"/>
        </w:rPr>
        <w:t xml:space="preserve"> </w:t>
      </w:r>
      <w:hyperlink w:anchor="_bookmark74" w:history="1">
        <w:r>
          <w:rPr>
            <w:sz w:val="24"/>
          </w:rPr>
          <w:t>4,</w:t>
        </w:r>
      </w:hyperlink>
      <w:r>
        <w:rPr>
          <w:spacing w:val="17"/>
          <w:sz w:val="24"/>
        </w:rPr>
        <w:t xml:space="preserve"> </w:t>
      </w:r>
      <w:hyperlink w:anchor="_bookmark97" w:history="1">
        <w:r>
          <w:rPr>
            <w:sz w:val="24"/>
          </w:rPr>
          <w:t>4.3.4</w:t>
        </w:r>
      </w:hyperlink>
    </w:p>
    <w:p w:rsidR="00F45610" w:rsidRDefault="00F45610">
      <w:pPr>
        <w:spacing w:line="252" w:lineRule="auto"/>
        <w:jc w:val="both"/>
        <w:rPr>
          <w:sz w:val="24"/>
        </w:rPr>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spacing w:before="59" w:line="252" w:lineRule="auto"/>
        <w:ind w:left="625" w:right="107" w:hanging="516"/>
        <w:jc w:val="both"/>
        <w:rPr>
          <w:sz w:val="24"/>
        </w:rPr>
      </w:pPr>
      <w:bookmarkStart w:id="339" w:name="_bookmark152"/>
      <w:bookmarkEnd w:id="339"/>
      <w:proofErr w:type="gramStart"/>
      <w:r>
        <w:rPr>
          <w:sz w:val="24"/>
        </w:rPr>
        <w:t xml:space="preserve">[11] </w:t>
      </w:r>
      <w:proofErr w:type="spellStart"/>
      <w:r>
        <w:rPr>
          <w:sz w:val="24"/>
        </w:rPr>
        <w:t>Xiang’Anthony</w:t>
      </w:r>
      <w:proofErr w:type="spellEnd"/>
      <w:r>
        <w:rPr>
          <w:sz w:val="24"/>
        </w:rPr>
        <w:t xml:space="preserve">’ Chen, </w:t>
      </w:r>
      <w:proofErr w:type="spellStart"/>
      <w:r>
        <w:rPr>
          <w:sz w:val="24"/>
        </w:rPr>
        <w:t>Jeeeun</w:t>
      </w:r>
      <w:proofErr w:type="spellEnd"/>
      <w:r>
        <w:rPr>
          <w:sz w:val="24"/>
        </w:rPr>
        <w:t xml:space="preserve"> Kim, Jennifer </w:t>
      </w:r>
      <w:proofErr w:type="spellStart"/>
      <w:r>
        <w:rPr>
          <w:sz w:val="24"/>
        </w:rPr>
        <w:t>Mankoff</w:t>
      </w:r>
      <w:proofErr w:type="spellEnd"/>
      <w:r>
        <w:rPr>
          <w:sz w:val="24"/>
        </w:rPr>
        <w:t xml:space="preserve">, </w:t>
      </w:r>
      <w:proofErr w:type="spellStart"/>
      <w:r>
        <w:rPr>
          <w:sz w:val="24"/>
        </w:rPr>
        <w:t>Tovi</w:t>
      </w:r>
      <w:proofErr w:type="spellEnd"/>
      <w:r>
        <w:rPr>
          <w:sz w:val="24"/>
        </w:rPr>
        <w:t xml:space="preserve"> Grossman, </w:t>
      </w:r>
      <w:proofErr w:type="spellStart"/>
      <w:r>
        <w:rPr>
          <w:sz w:val="24"/>
        </w:rPr>
        <w:t>Stelian</w:t>
      </w:r>
      <w:proofErr w:type="spellEnd"/>
      <w:r>
        <w:rPr>
          <w:sz w:val="24"/>
        </w:rPr>
        <w:t xml:space="preserve"> </w:t>
      </w:r>
      <w:proofErr w:type="spellStart"/>
      <w:r>
        <w:rPr>
          <w:sz w:val="24"/>
        </w:rPr>
        <w:t>Coros</w:t>
      </w:r>
      <w:proofErr w:type="spellEnd"/>
      <w:r>
        <w:rPr>
          <w:sz w:val="24"/>
        </w:rPr>
        <w:t>, and Scott E Hudson.</w:t>
      </w:r>
      <w:proofErr w:type="gramEnd"/>
      <w:r>
        <w:rPr>
          <w:sz w:val="24"/>
        </w:rPr>
        <w:t xml:space="preserve"> Reprise: A design tool for specifying, generating, and customizing 3d printable adaptations on everyday objects. </w:t>
      </w:r>
      <w:proofErr w:type="gramStart"/>
      <w:r>
        <w:rPr>
          <w:sz w:val="24"/>
        </w:rPr>
        <w:t xml:space="preserve">In </w:t>
      </w:r>
      <w:r>
        <w:rPr>
          <w:i/>
          <w:sz w:val="24"/>
        </w:rPr>
        <w:t>the 29th Annual ACM Symposium on User Interface Software &amp; Technology</w:t>
      </w:r>
      <w:r>
        <w:rPr>
          <w:sz w:val="24"/>
        </w:rPr>
        <w:t>.</w:t>
      </w:r>
      <w:proofErr w:type="gramEnd"/>
      <w:r>
        <w:rPr>
          <w:sz w:val="24"/>
        </w:rPr>
        <w:t xml:space="preserve"> </w:t>
      </w:r>
      <w:proofErr w:type="gramStart"/>
      <w:r>
        <w:rPr>
          <w:sz w:val="24"/>
        </w:rPr>
        <w:t>ACM, 2016.</w:t>
      </w:r>
      <w:proofErr w:type="gramEnd"/>
      <w:r>
        <w:rPr>
          <w:sz w:val="24"/>
        </w:rPr>
        <w:t xml:space="preserve"> </w:t>
      </w:r>
      <w:hyperlink w:anchor="_bookmark31" w:history="1">
        <w:r>
          <w:rPr>
            <w:sz w:val="24"/>
          </w:rPr>
          <w:t>2.3.1</w:t>
        </w:r>
      </w:hyperlink>
    </w:p>
    <w:p w:rsidR="00F45610" w:rsidRDefault="008D4F3A">
      <w:pPr>
        <w:pStyle w:val="BodyText"/>
        <w:spacing w:before="79" w:line="252" w:lineRule="auto"/>
        <w:ind w:left="625" w:right="107" w:hanging="516"/>
        <w:jc w:val="both"/>
      </w:pPr>
      <w:bookmarkStart w:id="340" w:name="_bookmark153"/>
      <w:bookmarkEnd w:id="340"/>
      <w:r>
        <w:t xml:space="preserve">[12] Lo </w:t>
      </w:r>
      <w:proofErr w:type="spellStart"/>
      <w:r>
        <w:t>Chih</w:t>
      </w:r>
      <w:proofErr w:type="spellEnd"/>
      <w:r>
        <w:t xml:space="preserve">-Ching. </w:t>
      </w:r>
      <w:proofErr w:type="gramStart"/>
      <w:r>
        <w:t xml:space="preserve">A new approach to </w:t>
      </w:r>
      <w:proofErr w:type="spellStart"/>
      <w:r>
        <w:t>cnc</w:t>
      </w:r>
      <w:proofErr w:type="spellEnd"/>
      <w:r>
        <w:t xml:space="preserve"> tool path generation.</w:t>
      </w:r>
      <w:proofErr w:type="gramEnd"/>
      <w:r>
        <w:t xml:space="preserve"> </w:t>
      </w:r>
      <w:r>
        <w:rPr>
          <w:i/>
        </w:rPr>
        <w:t>Computer-Aided Design</w:t>
      </w:r>
      <w:r>
        <w:t xml:space="preserve">, 30 (8):649–655, 1998. </w:t>
      </w:r>
      <w:hyperlink w:anchor="_bookmark47" w:history="1">
        <w:r>
          <w:t>3.3.1</w:t>
        </w:r>
      </w:hyperlink>
    </w:p>
    <w:p w:rsidR="00F45610" w:rsidRDefault="008D4F3A">
      <w:pPr>
        <w:spacing w:before="79" w:line="252" w:lineRule="auto"/>
        <w:ind w:left="625" w:right="108" w:hanging="516"/>
        <w:jc w:val="both"/>
        <w:rPr>
          <w:sz w:val="24"/>
        </w:rPr>
      </w:pPr>
      <w:bookmarkStart w:id="341" w:name="_bookmark154"/>
      <w:bookmarkEnd w:id="341"/>
      <w:proofErr w:type="gramStart"/>
      <w:r>
        <w:rPr>
          <w:sz w:val="24"/>
        </w:rPr>
        <w:t xml:space="preserve">[13] Brenda M. </w:t>
      </w:r>
      <w:proofErr w:type="spellStart"/>
      <w:r>
        <w:rPr>
          <w:sz w:val="24"/>
        </w:rPr>
        <w:t>Coppard</w:t>
      </w:r>
      <w:proofErr w:type="spellEnd"/>
      <w:r>
        <w:rPr>
          <w:sz w:val="24"/>
        </w:rPr>
        <w:t xml:space="preserve"> and Helene Lohman.</w:t>
      </w:r>
      <w:proofErr w:type="gramEnd"/>
      <w:r>
        <w:rPr>
          <w:sz w:val="24"/>
        </w:rPr>
        <w:t xml:space="preserve"> </w:t>
      </w:r>
      <w:r>
        <w:rPr>
          <w:i/>
          <w:sz w:val="24"/>
        </w:rPr>
        <w:t>Introduction to Splinting: A Clinical Reasoning and Problem-Solving Approach, 3e</w:t>
      </w:r>
      <w:r>
        <w:rPr>
          <w:sz w:val="24"/>
        </w:rPr>
        <w:t xml:space="preserve">. </w:t>
      </w:r>
      <w:proofErr w:type="gramStart"/>
      <w:r>
        <w:rPr>
          <w:sz w:val="24"/>
        </w:rPr>
        <w:t>Mosby, 2007.</w:t>
      </w:r>
      <w:proofErr w:type="gramEnd"/>
      <w:r>
        <w:rPr>
          <w:sz w:val="24"/>
        </w:rPr>
        <w:t xml:space="preserve"> </w:t>
      </w:r>
      <w:proofErr w:type="gramStart"/>
      <w:r>
        <w:rPr>
          <w:sz w:val="24"/>
        </w:rPr>
        <w:t>ISBN 0323033849.</w:t>
      </w:r>
      <w:proofErr w:type="gramEnd"/>
      <w:r>
        <w:rPr>
          <w:sz w:val="24"/>
        </w:rPr>
        <w:t xml:space="preserve"> </w:t>
      </w:r>
      <w:hyperlink w:anchor="_bookmark89" w:history="1">
        <w:r>
          <w:rPr>
            <w:sz w:val="24"/>
          </w:rPr>
          <w:t>4.3.1</w:t>
        </w:r>
      </w:hyperlink>
    </w:p>
    <w:p w:rsidR="00F45610" w:rsidRDefault="008D4F3A">
      <w:pPr>
        <w:spacing w:before="79" w:line="252" w:lineRule="auto"/>
        <w:ind w:left="625" w:right="108" w:hanging="516"/>
        <w:jc w:val="both"/>
        <w:rPr>
          <w:sz w:val="24"/>
        </w:rPr>
      </w:pPr>
      <w:bookmarkStart w:id="342" w:name="_bookmark155"/>
      <w:bookmarkEnd w:id="342"/>
      <w:proofErr w:type="gramStart"/>
      <w:r>
        <w:rPr>
          <w:sz w:val="24"/>
        </w:rPr>
        <w:t xml:space="preserve">[14] Scott Davidoff, Nicolas </w:t>
      </w:r>
      <w:proofErr w:type="spellStart"/>
      <w:r>
        <w:rPr>
          <w:sz w:val="24"/>
        </w:rPr>
        <w:t>Villar</w:t>
      </w:r>
      <w:proofErr w:type="spellEnd"/>
      <w:r>
        <w:rPr>
          <w:sz w:val="24"/>
        </w:rPr>
        <w:t xml:space="preserve">, Alex S Taylor, and </w:t>
      </w:r>
      <w:proofErr w:type="spellStart"/>
      <w:r>
        <w:rPr>
          <w:sz w:val="24"/>
        </w:rPr>
        <w:t>Shahram</w:t>
      </w:r>
      <w:proofErr w:type="spellEnd"/>
      <w:r>
        <w:rPr>
          <w:sz w:val="24"/>
        </w:rPr>
        <w:t xml:space="preserve"> Izadi.</w:t>
      </w:r>
      <w:proofErr w:type="gramEnd"/>
      <w:r>
        <w:rPr>
          <w:sz w:val="24"/>
        </w:rPr>
        <w:t xml:space="preserve"> Mechanical hijacking: how robots can accelerate </w:t>
      </w:r>
      <w:proofErr w:type="spellStart"/>
      <w:r>
        <w:rPr>
          <w:sz w:val="24"/>
        </w:rPr>
        <w:t>ubicomp</w:t>
      </w:r>
      <w:proofErr w:type="spellEnd"/>
      <w:r>
        <w:rPr>
          <w:sz w:val="24"/>
        </w:rPr>
        <w:t xml:space="preserve"> deployments. In </w:t>
      </w:r>
      <w:r>
        <w:rPr>
          <w:i/>
          <w:sz w:val="24"/>
        </w:rPr>
        <w:t>Proceedings of the 13th international conference on Ubiquitous computing</w:t>
      </w:r>
      <w:r>
        <w:rPr>
          <w:sz w:val="24"/>
        </w:rPr>
        <w:t xml:space="preserve">, pages 267–270. </w:t>
      </w:r>
      <w:proofErr w:type="gramStart"/>
      <w:r>
        <w:rPr>
          <w:sz w:val="24"/>
        </w:rPr>
        <w:t>ACM, 2011.</w:t>
      </w:r>
      <w:proofErr w:type="gramEnd"/>
      <w:r>
        <w:rPr>
          <w:sz w:val="24"/>
        </w:rPr>
        <w:t xml:space="preserve"> </w:t>
      </w:r>
      <w:hyperlink w:anchor="_bookmark31" w:history="1">
        <w:r>
          <w:rPr>
            <w:sz w:val="24"/>
          </w:rPr>
          <w:t>2.3.1,</w:t>
        </w:r>
      </w:hyperlink>
      <w:r>
        <w:rPr>
          <w:sz w:val="24"/>
        </w:rPr>
        <w:t xml:space="preserve"> </w:t>
      </w:r>
      <w:hyperlink w:anchor="_bookmark74" w:history="1">
        <w:r>
          <w:rPr>
            <w:sz w:val="24"/>
          </w:rPr>
          <w:t>4</w:t>
        </w:r>
      </w:hyperlink>
    </w:p>
    <w:p w:rsidR="00F45610" w:rsidRDefault="008D4F3A">
      <w:pPr>
        <w:pStyle w:val="BodyText"/>
        <w:spacing w:before="79" w:line="252" w:lineRule="auto"/>
        <w:ind w:left="625" w:right="108" w:hanging="516"/>
        <w:jc w:val="both"/>
      </w:pPr>
      <w:bookmarkStart w:id="343" w:name="_bookmark156"/>
      <w:bookmarkEnd w:id="343"/>
      <w:proofErr w:type="gramStart"/>
      <w:r>
        <w:t>[15]</w:t>
      </w:r>
      <w:r>
        <w:rPr>
          <w:spacing w:val="49"/>
        </w:rPr>
        <w:t xml:space="preserve"> </w:t>
      </w:r>
      <w:proofErr w:type="spellStart"/>
      <w:r>
        <w:t>Lieven</w:t>
      </w:r>
      <w:proofErr w:type="spellEnd"/>
      <w:r>
        <w:rPr>
          <w:spacing w:val="-13"/>
        </w:rPr>
        <w:t xml:space="preserve"> </w:t>
      </w:r>
      <w:r>
        <w:t>De</w:t>
      </w:r>
      <w:r>
        <w:rPr>
          <w:spacing w:val="-13"/>
        </w:rPr>
        <w:t xml:space="preserve"> </w:t>
      </w:r>
      <w:proofErr w:type="spellStart"/>
      <w:r>
        <w:t>Couvreur</w:t>
      </w:r>
      <w:proofErr w:type="spellEnd"/>
      <w:r>
        <w:rPr>
          <w:spacing w:val="-13"/>
        </w:rPr>
        <w:t xml:space="preserve"> </w:t>
      </w:r>
      <w:r>
        <w:t>and</w:t>
      </w:r>
      <w:r>
        <w:rPr>
          <w:spacing w:val="-13"/>
        </w:rPr>
        <w:t xml:space="preserve"> </w:t>
      </w:r>
      <w:r>
        <w:t>Richard</w:t>
      </w:r>
      <w:r>
        <w:rPr>
          <w:spacing w:val="-13"/>
        </w:rPr>
        <w:t xml:space="preserve"> </w:t>
      </w:r>
      <w:proofErr w:type="spellStart"/>
      <w:r>
        <w:t>Goossens</w:t>
      </w:r>
      <w:proofErr w:type="spellEnd"/>
      <w:r>
        <w:t>.</w:t>
      </w:r>
      <w:proofErr w:type="gramEnd"/>
      <w:r>
        <w:rPr>
          <w:spacing w:val="3"/>
        </w:rPr>
        <w:t xml:space="preserve"> </w:t>
      </w:r>
      <w:r>
        <w:t>Design</w:t>
      </w:r>
      <w:r>
        <w:rPr>
          <w:spacing w:val="-13"/>
        </w:rPr>
        <w:t xml:space="preserve"> </w:t>
      </w:r>
      <w:r>
        <w:t>for</w:t>
      </w:r>
      <w:r>
        <w:rPr>
          <w:spacing w:val="-13"/>
        </w:rPr>
        <w:t xml:space="preserve"> </w:t>
      </w:r>
      <w:r>
        <w:t>(every)</w:t>
      </w:r>
      <w:r>
        <w:rPr>
          <w:spacing w:val="-13"/>
        </w:rPr>
        <w:t xml:space="preserve"> </w:t>
      </w:r>
      <w:r>
        <w:t>one:</w:t>
      </w:r>
      <w:r>
        <w:rPr>
          <w:spacing w:val="5"/>
        </w:rPr>
        <w:t xml:space="preserve"> </w:t>
      </w:r>
      <w:r>
        <w:t>co-creation</w:t>
      </w:r>
      <w:r>
        <w:rPr>
          <w:spacing w:val="-13"/>
        </w:rPr>
        <w:t xml:space="preserve"> </w:t>
      </w:r>
      <w:r>
        <w:t>as</w:t>
      </w:r>
      <w:r>
        <w:rPr>
          <w:spacing w:val="-13"/>
        </w:rPr>
        <w:t xml:space="preserve"> </w:t>
      </w:r>
      <w:r>
        <w:t>a</w:t>
      </w:r>
      <w:r>
        <w:rPr>
          <w:spacing w:val="-13"/>
        </w:rPr>
        <w:t xml:space="preserve"> </w:t>
      </w:r>
      <w:r>
        <w:t xml:space="preserve">bridge between universal design and rehabilitation engineering. </w:t>
      </w:r>
      <w:proofErr w:type="spellStart"/>
      <w:r>
        <w:rPr>
          <w:i/>
        </w:rPr>
        <w:t>CoDesign</w:t>
      </w:r>
      <w:proofErr w:type="spellEnd"/>
      <w:r>
        <w:t xml:space="preserve">, 7(2):107–121, 2011. </w:t>
      </w:r>
      <w:hyperlink w:anchor="_bookmark85" w:history="1">
        <w:r>
          <w:t>4.2</w:t>
        </w:r>
      </w:hyperlink>
    </w:p>
    <w:p w:rsidR="00F45610" w:rsidRDefault="008D4F3A">
      <w:pPr>
        <w:pStyle w:val="BodyText"/>
        <w:spacing w:before="79" w:line="252" w:lineRule="auto"/>
        <w:ind w:left="625" w:right="107" w:hanging="516"/>
        <w:jc w:val="both"/>
      </w:pPr>
      <w:bookmarkStart w:id="344" w:name="_bookmark157"/>
      <w:bookmarkEnd w:id="344"/>
      <w:r>
        <w:rPr>
          <w:w w:val="99"/>
        </w:rPr>
        <w:t xml:space="preserve">[16] </w:t>
      </w:r>
      <w:proofErr w:type="spellStart"/>
      <w:r>
        <w:rPr>
          <w:spacing w:val="-18"/>
          <w:w w:val="99"/>
        </w:rPr>
        <w:t>Je´re´mie</w:t>
      </w:r>
      <w:proofErr w:type="spellEnd"/>
      <w:r>
        <w:rPr>
          <w:w w:val="99"/>
        </w:rPr>
        <w:t xml:space="preserve"> Dumas, Jean </w:t>
      </w:r>
      <w:proofErr w:type="spellStart"/>
      <w:r>
        <w:rPr>
          <w:spacing w:val="-1"/>
          <w:w w:val="99"/>
        </w:rPr>
        <w:t>Hergel</w:t>
      </w:r>
      <w:proofErr w:type="spellEnd"/>
      <w:r>
        <w:rPr>
          <w:spacing w:val="-1"/>
          <w:w w:val="99"/>
        </w:rPr>
        <w:t>,</w:t>
      </w:r>
      <w:r>
        <w:rPr>
          <w:w w:val="99"/>
        </w:rPr>
        <w:t xml:space="preserve"> and </w:t>
      </w:r>
      <w:r>
        <w:rPr>
          <w:spacing w:val="-1"/>
          <w:w w:val="99"/>
        </w:rPr>
        <w:t>Sylvain</w:t>
      </w:r>
      <w:r>
        <w:rPr>
          <w:w w:val="99"/>
        </w:rPr>
        <w:t xml:space="preserve"> </w:t>
      </w:r>
      <w:r>
        <w:rPr>
          <w:spacing w:val="-1"/>
          <w:w w:val="99"/>
        </w:rPr>
        <w:t>Lefebvre.</w:t>
      </w:r>
      <w:r>
        <w:rPr>
          <w:w w:val="99"/>
        </w:rPr>
        <w:t xml:space="preserve"> </w:t>
      </w:r>
      <w:proofErr w:type="gramStart"/>
      <w:r>
        <w:rPr>
          <w:w w:val="99"/>
        </w:rPr>
        <w:t xml:space="preserve">Bridging the </w:t>
      </w:r>
      <w:r>
        <w:rPr>
          <w:spacing w:val="-1"/>
          <w:w w:val="99"/>
        </w:rPr>
        <w:t>gap:</w:t>
      </w:r>
      <w:r>
        <w:rPr>
          <w:w w:val="99"/>
        </w:rPr>
        <w:t xml:space="preserve"> Automated steady </w:t>
      </w:r>
      <w:r>
        <w:t>scaffoldings</w:t>
      </w:r>
      <w:r>
        <w:rPr>
          <w:spacing w:val="-11"/>
        </w:rPr>
        <w:t xml:space="preserve"> </w:t>
      </w:r>
      <w:r>
        <w:t>for</w:t>
      </w:r>
      <w:r>
        <w:rPr>
          <w:spacing w:val="-11"/>
        </w:rPr>
        <w:t xml:space="preserve"> </w:t>
      </w:r>
      <w:r>
        <w:t>3d</w:t>
      </w:r>
      <w:r>
        <w:rPr>
          <w:spacing w:val="-11"/>
        </w:rPr>
        <w:t xml:space="preserve"> </w:t>
      </w:r>
      <w:r>
        <w:t>printing.</w:t>
      </w:r>
      <w:proofErr w:type="gramEnd"/>
      <w:r>
        <w:rPr>
          <w:spacing w:val="9"/>
        </w:rPr>
        <w:t xml:space="preserve"> </w:t>
      </w:r>
      <w:r>
        <w:rPr>
          <w:i/>
          <w:spacing w:val="-3"/>
        </w:rPr>
        <w:t>ACM</w:t>
      </w:r>
      <w:r>
        <w:rPr>
          <w:i/>
          <w:spacing w:val="-11"/>
        </w:rPr>
        <w:t xml:space="preserve"> </w:t>
      </w:r>
      <w:r>
        <w:rPr>
          <w:i/>
        </w:rPr>
        <w:t>Transactions</w:t>
      </w:r>
      <w:r>
        <w:rPr>
          <w:i/>
          <w:spacing w:val="-11"/>
        </w:rPr>
        <w:t xml:space="preserve"> </w:t>
      </w:r>
      <w:r>
        <w:rPr>
          <w:i/>
        </w:rPr>
        <w:t>on</w:t>
      </w:r>
      <w:r>
        <w:rPr>
          <w:i/>
          <w:spacing w:val="-11"/>
        </w:rPr>
        <w:t xml:space="preserve"> </w:t>
      </w:r>
      <w:r>
        <w:rPr>
          <w:i/>
        </w:rPr>
        <w:t>Graphics</w:t>
      </w:r>
      <w:r>
        <w:rPr>
          <w:i/>
          <w:spacing w:val="-11"/>
        </w:rPr>
        <w:t xml:space="preserve"> </w:t>
      </w:r>
      <w:r>
        <w:rPr>
          <w:i/>
        </w:rPr>
        <w:t>(TOG)</w:t>
      </w:r>
      <w:r>
        <w:t>,</w:t>
      </w:r>
      <w:r>
        <w:rPr>
          <w:spacing w:val="-11"/>
        </w:rPr>
        <w:t xml:space="preserve"> </w:t>
      </w:r>
      <w:r>
        <w:t>33(4):98,</w:t>
      </w:r>
      <w:r>
        <w:rPr>
          <w:spacing w:val="-10"/>
        </w:rPr>
        <w:t xml:space="preserve"> </w:t>
      </w:r>
      <w:r>
        <w:t>2014.</w:t>
      </w:r>
      <w:r>
        <w:rPr>
          <w:spacing w:val="9"/>
        </w:rPr>
        <w:t xml:space="preserve"> </w:t>
      </w:r>
      <w:hyperlink w:anchor="_bookmark25" w:history="1">
        <w:r>
          <w:t>2.2.1,</w:t>
        </w:r>
      </w:hyperlink>
      <w:r>
        <w:t xml:space="preserve"> </w:t>
      </w:r>
      <w:hyperlink w:anchor="_bookmark138" w:history="1">
        <w:r>
          <w:t>7.3</w:t>
        </w:r>
      </w:hyperlink>
    </w:p>
    <w:p w:rsidR="00F45610" w:rsidRDefault="008D4F3A">
      <w:pPr>
        <w:spacing w:before="79" w:line="252" w:lineRule="auto"/>
        <w:ind w:left="625" w:right="107" w:hanging="516"/>
        <w:jc w:val="both"/>
        <w:rPr>
          <w:sz w:val="24"/>
        </w:rPr>
      </w:pPr>
      <w:bookmarkStart w:id="345" w:name="_bookmark158"/>
      <w:bookmarkEnd w:id="345"/>
      <w:r>
        <w:rPr>
          <w:sz w:val="24"/>
        </w:rPr>
        <w:t xml:space="preserve">[17] Ran Gal, Olga </w:t>
      </w:r>
      <w:proofErr w:type="spellStart"/>
      <w:r>
        <w:rPr>
          <w:sz w:val="24"/>
        </w:rPr>
        <w:t>Sorkine</w:t>
      </w:r>
      <w:proofErr w:type="spellEnd"/>
      <w:r>
        <w:rPr>
          <w:sz w:val="24"/>
        </w:rPr>
        <w:t xml:space="preserve">, </w:t>
      </w:r>
      <w:proofErr w:type="spellStart"/>
      <w:r>
        <w:rPr>
          <w:sz w:val="24"/>
        </w:rPr>
        <w:t>Tiberiu</w:t>
      </w:r>
      <w:proofErr w:type="spellEnd"/>
      <w:r>
        <w:rPr>
          <w:sz w:val="24"/>
        </w:rPr>
        <w:t xml:space="preserve"> </w:t>
      </w:r>
      <w:proofErr w:type="spellStart"/>
      <w:r>
        <w:rPr>
          <w:sz w:val="24"/>
        </w:rPr>
        <w:t>Popa</w:t>
      </w:r>
      <w:proofErr w:type="spellEnd"/>
      <w:r>
        <w:rPr>
          <w:sz w:val="24"/>
        </w:rPr>
        <w:t xml:space="preserve">, </w:t>
      </w:r>
      <w:proofErr w:type="spellStart"/>
      <w:r>
        <w:rPr>
          <w:sz w:val="24"/>
        </w:rPr>
        <w:t>Alla</w:t>
      </w:r>
      <w:proofErr w:type="spellEnd"/>
      <w:r>
        <w:rPr>
          <w:sz w:val="24"/>
        </w:rPr>
        <w:t xml:space="preserve"> </w:t>
      </w:r>
      <w:proofErr w:type="spellStart"/>
      <w:r>
        <w:rPr>
          <w:sz w:val="24"/>
        </w:rPr>
        <w:t>Sheffer</w:t>
      </w:r>
      <w:proofErr w:type="spellEnd"/>
      <w:r>
        <w:rPr>
          <w:sz w:val="24"/>
        </w:rPr>
        <w:t xml:space="preserve">, and Daniel Cohen-Or. 3d collage: expressive non-realistic modeling. In </w:t>
      </w:r>
      <w:r>
        <w:rPr>
          <w:i/>
          <w:sz w:val="24"/>
        </w:rPr>
        <w:t>Proceedings of the 5th international symposium on Non-photorealistic animation and rendering</w:t>
      </w:r>
      <w:r>
        <w:rPr>
          <w:sz w:val="24"/>
        </w:rPr>
        <w:t xml:space="preserve">, pages 7–14. </w:t>
      </w:r>
      <w:proofErr w:type="gramStart"/>
      <w:r>
        <w:rPr>
          <w:sz w:val="24"/>
        </w:rPr>
        <w:t>ACM, 2007.</w:t>
      </w:r>
      <w:proofErr w:type="gramEnd"/>
      <w:r>
        <w:rPr>
          <w:sz w:val="24"/>
        </w:rPr>
        <w:t xml:space="preserve"> </w:t>
      </w:r>
      <w:hyperlink w:anchor="_bookmark31" w:history="1">
        <w:r>
          <w:rPr>
            <w:sz w:val="24"/>
          </w:rPr>
          <w:t>2.3.1</w:t>
        </w:r>
      </w:hyperlink>
    </w:p>
    <w:p w:rsidR="00F45610" w:rsidRDefault="008D4F3A">
      <w:pPr>
        <w:spacing w:before="79" w:line="252" w:lineRule="auto"/>
        <w:ind w:left="625" w:right="108" w:hanging="516"/>
        <w:jc w:val="both"/>
        <w:rPr>
          <w:sz w:val="24"/>
        </w:rPr>
      </w:pPr>
      <w:bookmarkStart w:id="346" w:name="_bookmark159"/>
      <w:bookmarkEnd w:id="346"/>
      <w:r>
        <w:rPr>
          <w:sz w:val="24"/>
        </w:rPr>
        <w:t xml:space="preserve">[18] Ian Gibson, David W Rosen, Brent Stucker, et al. </w:t>
      </w:r>
      <w:r>
        <w:rPr>
          <w:i/>
          <w:sz w:val="24"/>
        </w:rPr>
        <w:t>Additive manufacturing technologies</w:t>
      </w:r>
      <w:r>
        <w:rPr>
          <w:sz w:val="24"/>
        </w:rPr>
        <w:t xml:space="preserve">, volume 238. </w:t>
      </w:r>
      <w:proofErr w:type="gramStart"/>
      <w:r>
        <w:rPr>
          <w:sz w:val="24"/>
        </w:rPr>
        <w:t>Springer, 2010.</w:t>
      </w:r>
      <w:proofErr w:type="gramEnd"/>
      <w:r>
        <w:rPr>
          <w:sz w:val="24"/>
        </w:rPr>
        <w:t xml:space="preserve"> </w:t>
      </w:r>
      <w:hyperlink w:anchor="_bookmark18" w:history="1">
        <w:r>
          <w:rPr>
            <w:sz w:val="24"/>
          </w:rPr>
          <w:t>2.1</w:t>
        </w:r>
      </w:hyperlink>
    </w:p>
    <w:p w:rsidR="00F45610" w:rsidRDefault="008D4F3A">
      <w:pPr>
        <w:pStyle w:val="BodyText"/>
        <w:spacing w:before="79" w:line="252" w:lineRule="auto"/>
        <w:ind w:left="625" w:right="108" w:hanging="516"/>
        <w:jc w:val="both"/>
      </w:pPr>
      <w:bookmarkStart w:id="347" w:name="_bookmark160"/>
      <w:bookmarkEnd w:id="347"/>
      <w:r>
        <w:t xml:space="preserve">[19] Ronald L. Graham. </w:t>
      </w:r>
      <w:proofErr w:type="gramStart"/>
      <w:r>
        <w:t xml:space="preserve">An efficient </w:t>
      </w:r>
      <w:proofErr w:type="spellStart"/>
      <w:r>
        <w:t>algorith</w:t>
      </w:r>
      <w:proofErr w:type="spellEnd"/>
      <w:r>
        <w:t xml:space="preserve"> for determining the convex hull of a finite planar set.</w:t>
      </w:r>
      <w:proofErr w:type="gramEnd"/>
      <w:r>
        <w:t xml:space="preserve"> </w:t>
      </w:r>
      <w:r>
        <w:rPr>
          <w:i/>
        </w:rPr>
        <w:t>Information processing letters</w:t>
      </w:r>
      <w:r>
        <w:t xml:space="preserve">, 1(4):132–133, 1972. </w:t>
      </w:r>
      <w:hyperlink w:anchor="_bookmark52" w:history="1">
        <w:r>
          <w:t>3.4</w:t>
        </w:r>
      </w:hyperlink>
    </w:p>
    <w:p w:rsidR="00F45610" w:rsidRDefault="008D4F3A">
      <w:pPr>
        <w:spacing w:before="79" w:line="252" w:lineRule="auto"/>
        <w:ind w:left="625" w:right="108" w:hanging="516"/>
        <w:jc w:val="both"/>
        <w:rPr>
          <w:sz w:val="24"/>
        </w:rPr>
      </w:pPr>
      <w:bookmarkStart w:id="348" w:name="_bookmark161"/>
      <w:bookmarkEnd w:id="348"/>
      <w:r>
        <w:rPr>
          <w:sz w:val="24"/>
        </w:rPr>
        <w:t xml:space="preserve">[20] Eric Horvitz. </w:t>
      </w:r>
      <w:proofErr w:type="gramStart"/>
      <w:r>
        <w:rPr>
          <w:sz w:val="24"/>
        </w:rPr>
        <w:t>Principles of mixed-initiative user interfaces.</w:t>
      </w:r>
      <w:proofErr w:type="gramEnd"/>
      <w:r>
        <w:rPr>
          <w:sz w:val="24"/>
        </w:rPr>
        <w:t xml:space="preserve"> In </w:t>
      </w:r>
      <w:r>
        <w:rPr>
          <w:i/>
          <w:sz w:val="24"/>
        </w:rPr>
        <w:t>Proceedings of the SIGCHI conference on Human Factors in Computing Systems</w:t>
      </w:r>
      <w:r>
        <w:rPr>
          <w:sz w:val="24"/>
        </w:rPr>
        <w:t xml:space="preserve">, pages 159–166. </w:t>
      </w:r>
      <w:proofErr w:type="gramStart"/>
      <w:r>
        <w:rPr>
          <w:sz w:val="24"/>
        </w:rPr>
        <w:t>ACM, 1999.</w:t>
      </w:r>
      <w:proofErr w:type="gramEnd"/>
      <w:r>
        <w:rPr>
          <w:sz w:val="24"/>
        </w:rPr>
        <w:t xml:space="preserve"> </w:t>
      </w:r>
      <w:hyperlink w:anchor="_bookmark123" w:history="1">
        <w:r>
          <w:rPr>
            <w:sz w:val="24"/>
          </w:rPr>
          <w:t>5</w:t>
        </w:r>
      </w:hyperlink>
    </w:p>
    <w:p w:rsidR="00F45610" w:rsidRDefault="008D4F3A">
      <w:pPr>
        <w:spacing w:before="79" w:line="252" w:lineRule="auto"/>
        <w:ind w:left="625" w:right="107" w:hanging="516"/>
        <w:jc w:val="both"/>
        <w:rPr>
          <w:sz w:val="24"/>
        </w:rPr>
      </w:pPr>
      <w:bookmarkStart w:id="349" w:name="_bookmark162"/>
      <w:bookmarkEnd w:id="349"/>
      <w:r>
        <w:rPr>
          <w:sz w:val="24"/>
        </w:rPr>
        <w:t>[21]</w:t>
      </w:r>
      <w:r>
        <w:rPr>
          <w:spacing w:val="51"/>
          <w:sz w:val="24"/>
        </w:rPr>
        <w:t xml:space="preserve"> </w:t>
      </w:r>
      <w:r>
        <w:rPr>
          <w:sz w:val="24"/>
        </w:rPr>
        <w:t>Scott</w:t>
      </w:r>
      <w:r>
        <w:rPr>
          <w:spacing w:val="-13"/>
          <w:sz w:val="24"/>
        </w:rPr>
        <w:t xml:space="preserve"> </w:t>
      </w:r>
      <w:r>
        <w:rPr>
          <w:sz w:val="24"/>
        </w:rPr>
        <w:t>E</w:t>
      </w:r>
      <w:r>
        <w:rPr>
          <w:spacing w:val="-13"/>
          <w:sz w:val="24"/>
        </w:rPr>
        <w:t xml:space="preserve"> </w:t>
      </w:r>
      <w:r>
        <w:rPr>
          <w:sz w:val="24"/>
        </w:rPr>
        <w:t>Hudson.</w:t>
      </w:r>
      <w:r>
        <w:rPr>
          <w:spacing w:val="2"/>
          <w:sz w:val="24"/>
        </w:rPr>
        <w:t xml:space="preserve"> </w:t>
      </w:r>
      <w:r>
        <w:rPr>
          <w:sz w:val="24"/>
        </w:rPr>
        <w:t>Printing</w:t>
      </w:r>
      <w:r>
        <w:rPr>
          <w:spacing w:val="-13"/>
          <w:sz w:val="24"/>
        </w:rPr>
        <w:t xml:space="preserve"> </w:t>
      </w:r>
      <w:r>
        <w:rPr>
          <w:sz w:val="24"/>
        </w:rPr>
        <w:t>teddy</w:t>
      </w:r>
      <w:r>
        <w:rPr>
          <w:spacing w:val="-13"/>
          <w:sz w:val="24"/>
        </w:rPr>
        <w:t xml:space="preserve"> </w:t>
      </w:r>
      <w:r>
        <w:rPr>
          <w:sz w:val="24"/>
        </w:rPr>
        <w:t>bears:</w:t>
      </w:r>
      <w:r>
        <w:rPr>
          <w:spacing w:val="5"/>
          <w:sz w:val="24"/>
        </w:rPr>
        <w:t xml:space="preserve"> </w:t>
      </w:r>
      <w:r>
        <w:rPr>
          <w:sz w:val="24"/>
        </w:rPr>
        <w:t>a</w:t>
      </w:r>
      <w:r>
        <w:rPr>
          <w:spacing w:val="-13"/>
          <w:sz w:val="24"/>
        </w:rPr>
        <w:t xml:space="preserve"> </w:t>
      </w:r>
      <w:r>
        <w:rPr>
          <w:sz w:val="24"/>
        </w:rPr>
        <w:t>technique</w:t>
      </w:r>
      <w:r>
        <w:rPr>
          <w:spacing w:val="-13"/>
          <w:sz w:val="24"/>
        </w:rPr>
        <w:t xml:space="preserve"> </w:t>
      </w:r>
      <w:r>
        <w:rPr>
          <w:sz w:val="24"/>
        </w:rPr>
        <w:t>for</w:t>
      </w:r>
      <w:r>
        <w:rPr>
          <w:spacing w:val="-13"/>
          <w:sz w:val="24"/>
        </w:rPr>
        <w:t xml:space="preserve"> </w:t>
      </w:r>
      <w:r>
        <w:rPr>
          <w:sz w:val="24"/>
        </w:rPr>
        <w:t>3d</w:t>
      </w:r>
      <w:r>
        <w:rPr>
          <w:spacing w:val="-13"/>
          <w:sz w:val="24"/>
        </w:rPr>
        <w:t xml:space="preserve"> </w:t>
      </w:r>
      <w:r>
        <w:rPr>
          <w:sz w:val="24"/>
        </w:rPr>
        <w:t>printing</w:t>
      </w:r>
      <w:r>
        <w:rPr>
          <w:spacing w:val="-13"/>
          <w:sz w:val="24"/>
        </w:rPr>
        <w:t xml:space="preserve"> </w:t>
      </w:r>
      <w:r>
        <w:rPr>
          <w:sz w:val="24"/>
        </w:rPr>
        <w:t>of</w:t>
      </w:r>
      <w:r>
        <w:rPr>
          <w:spacing w:val="-13"/>
          <w:sz w:val="24"/>
        </w:rPr>
        <w:t xml:space="preserve"> </w:t>
      </w:r>
      <w:r>
        <w:rPr>
          <w:sz w:val="24"/>
        </w:rPr>
        <w:t>soft</w:t>
      </w:r>
      <w:r>
        <w:rPr>
          <w:spacing w:val="-13"/>
          <w:sz w:val="24"/>
        </w:rPr>
        <w:t xml:space="preserve"> </w:t>
      </w:r>
      <w:r>
        <w:rPr>
          <w:sz w:val="24"/>
        </w:rPr>
        <w:t>interactive</w:t>
      </w:r>
      <w:r>
        <w:rPr>
          <w:spacing w:val="-13"/>
          <w:sz w:val="24"/>
        </w:rPr>
        <w:t xml:space="preserve"> </w:t>
      </w:r>
      <w:r>
        <w:rPr>
          <w:sz w:val="24"/>
        </w:rPr>
        <w:t>objects. In</w:t>
      </w:r>
      <w:r>
        <w:rPr>
          <w:spacing w:val="-11"/>
          <w:sz w:val="24"/>
        </w:rPr>
        <w:t xml:space="preserve"> </w:t>
      </w:r>
      <w:r>
        <w:rPr>
          <w:i/>
          <w:sz w:val="24"/>
        </w:rPr>
        <w:t>Proceedings</w:t>
      </w:r>
      <w:r>
        <w:rPr>
          <w:i/>
          <w:spacing w:val="-11"/>
          <w:sz w:val="24"/>
        </w:rPr>
        <w:t xml:space="preserve"> </w:t>
      </w:r>
      <w:r>
        <w:rPr>
          <w:i/>
          <w:sz w:val="24"/>
        </w:rPr>
        <w:t>of</w:t>
      </w:r>
      <w:r>
        <w:rPr>
          <w:i/>
          <w:spacing w:val="-11"/>
          <w:sz w:val="24"/>
        </w:rPr>
        <w:t xml:space="preserve"> </w:t>
      </w:r>
      <w:r>
        <w:rPr>
          <w:i/>
          <w:sz w:val="24"/>
        </w:rPr>
        <w:t>the</w:t>
      </w:r>
      <w:r>
        <w:rPr>
          <w:i/>
          <w:spacing w:val="-11"/>
          <w:sz w:val="24"/>
        </w:rPr>
        <w:t xml:space="preserve"> </w:t>
      </w:r>
      <w:r>
        <w:rPr>
          <w:i/>
          <w:sz w:val="24"/>
        </w:rPr>
        <w:t>SIGCHI</w:t>
      </w:r>
      <w:r>
        <w:rPr>
          <w:i/>
          <w:spacing w:val="-11"/>
          <w:sz w:val="24"/>
        </w:rPr>
        <w:t xml:space="preserve"> </w:t>
      </w:r>
      <w:r>
        <w:rPr>
          <w:i/>
          <w:sz w:val="24"/>
        </w:rPr>
        <w:t>Conference</w:t>
      </w:r>
      <w:r>
        <w:rPr>
          <w:i/>
          <w:spacing w:val="-11"/>
          <w:sz w:val="24"/>
        </w:rPr>
        <w:t xml:space="preserve"> </w:t>
      </w:r>
      <w:r>
        <w:rPr>
          <w:i/>
          <w:sz w:val="24"/>
        </w:rPr>
        <w:t>on</w:t>
      </w:r>
      <w:r>
        <w:rPr>
          <w:i/>
          <w:spacing w:val="-11"/>
          <w:sz w:val="24"/>
        </w:rPr>
        <w:t xml:space="preserve"> </w:t>
      </w:r>
      <w:r>
        <w:rPr>
          <w:i/>
          <w:sz w:val="24"/>
        </w:rPr>
        <w:t>Human</w:t>
      </w:r>
      <w:r>
        <w:rPr>
          <w:i/>
          <w:spacing w:val="-11"/>
          <w:sz w:val="24"/>
        </w:rPr>
        <w:t xml:space="preserve"> </w:t>
      </w:r>
      <w:r>
        <w:rPr>
          <w:i/>
          <w:spacing w:val="-3"/>
          <w:sz w:val="24"/>
        </w:rPr>
        <w:t>Factors</w:t>
      </w:r>
      <w:r>
        <w:rPr>
          <w:i/>
          <w:spacing w:val="-11"/>
          <w:sz w:val="24"/>
        </w:rPr>
        <w:t xml:space="preserve"> </w:t>
      </w:r>
      <w:r>
        <w:rPr>
          <w:i/>
          <w:sz w:val="24"/>
        </w:rPr>
        <w:t>in</w:t>
      </w:r>
      <w:r>
        <w:rPr>
          <w:i/>
          <w:spacing w:val="-11"/>
          <w:sz w:val="24"/>
        </w:rPr>
        <w:t xml:space="preserve"> </w:t>
      </w:r>
      <w:r>
        <w:rPr>
          <w:i/>
          <w:sz w:val="24"/>
        </w:rPr>
        <w:t>Computing</w:t>
      </w:r>
      <w:r>
        <w:rPr>
          <w:i/>
          <w:spacing w:val="-11"/>
          <w:sz w:val="24"/>
        </w:rPr>
        <w:t xml:space="preserve"> </w:t>
      </w:r>
      <w:r>
        <w:rPr>
          <w:i/>
          <w:sz w:val="24"/>
        </w:rPr>
        <w:t>Systems</w:t>
      </w:r>
      <w:r>
        <w:rPr>
          <w:sz w:val="24"/>
        </w:rPr>
        <w:t>,</w:t>
      </w:r>
      <w:r>
        <w:rPr>
          <w:spacing w:val="-10"/>
          <w:sz w:val="24"/>
        </w:rPr>
        <w:t xml:space="preserve"> </w:t>
      </w:r>
      <w:r>
        <w:rPr>
          <w:sz w:val="24"/>
        </w:rPr>
        <w:t xml:space="preserve">pages 459–468. </w:t>
      </w:r>
      <w:proofErr w:type="gramStart"/>
      <w:r>
        <w:rPr>
          <w:spacing w:val="-3"/>
          <w:sz w:val="24"/>
        </w:rPr>
        <w:t xml:space="preserve">ACM, </w:t>
      </w:r>
      <w:r>
        <w:rPr>
          <w:sz w:val="24"/>
        </w:rPr>
        <w:t>2014.</w:t>
      </w:r>
      <w:proofErr w:type="gramEnd"/>
      <w:r>
        <w:rPr>
          <w:spacing w:val="19"/>
          <w:sz w:val="24"/>
        </w:rPr>
        <w:t xml:space="preserve"> </w:t>
      </w:r>
      <w:hyperlink w:anchor="_bookmark29" w:history="1">
        <w:r>
          <w:rPr>
            <w:sz w:val="24"/>
          </w:rPr>
          <w:t>2.2.3</w:t>
        </w:r>
      </w:hyperlink>
    </w:p>
    <w:p w:rsidR="00F45610" w:rsidRDefault="008D4F3A">
      <w:pPr>
        <w:spacing w:before="79" w:line="252" w:lineRule="auto"/>
        <w:ind w:left="625" w:right="107" w:hanging="516"/>
        <w:jc w:val="both"/>
        <w:rPr>
          <w:sz w:val="24"/>
        </w:rPr>
      </w:pPr>
      <w:bookmarkStart w:id="350" w:name="_bookmark163"/>
      <w:bookmarkEnd w:id="350"/>
      <w:proofErr w:type="gramStart"/>
      <w:r>
        <w:rPr>
          <w:sz w:val="24"/>
        </w:rPr>
        <w:t>[22] Amy Hurst and Shaun Kane.</w:t>
      </w:r>
      <w:proofErr w:type="gramEnd"/>
      <w:r>
        <w:rPr>
          <w:sz w:val="24"/>
        </w:rPr>
        <w:t xml:space="preserve"> </w:t>
      </w:r>
      <w:proofErr w:type="gramStart"/>
      <w:r>
        <w:rPr>
          <w:sz w:val="24"/>
        </w:rPr>
        <w:t xml:space="preserve">Making </w:t>
      </w:r>
      <w:proofErr w:type="spellStart"/>
      <w:r>
        <w:rPr>
          <w:sz w:val="24"/>
        </w:rPr>
        <w:t>making</w:t>
      </w:r>
      <w:proofErr w:type="spellEnd"/>
      <w:r>
        <w:rPr>
          <w:sz w:val="24"/>
        </w:rPr>
        <w:t xml:space="preserve"> accessible.</w:t>
      </w:r>
      <w:proofErr w:type="gramEnd"/>
      <w:r>
        <w:rPr>
          <w:sz w:val="24"/>
        </w:rPr>
        <w:t xml:space="preserve"> In </w:t>
      </w:r>
      <w:r>
        <w:rPr>
          <w:i/>
          <w:sz w:val="24"/>
        </w:rPr>
        <w:t xml:space="preserve">Proceedings of the 12th </w:t>
      </w:r>
      <w:proofErr w:type="gramStart"/>
      <w:r>
        <w:rPr>
          <w:i/>
          <w:sz w:val="24"/>
        </w:rPr>
        <w:t>In</w:t>
      </w:r>
      <w:proofErr w:type="gramEnd"/>
      <w:r>
        <w:rPr>
          <w:i/>
          <w:sz w:val="24"/>
        </w:rPr>
        <w:t xml:space="preserve">- </w:t>
      </w:r>
      <w:proofErr w:type="spellStart"/>
      <w:r>
        <w:rPr>
          <w:i/>
          <w:sz w:val="24"/>
        </w:rPr>
        <w:t>ternational</w:t>
      </w:r>
      <w:proofErr w:type="spellEnd"/>
      <w:r>
        <w:rPr>
          <w:i/>
          <w:sz w:val="24"/>
        </w:rPr>
        <w:t xml:space="preserve"> Conference on Interaction Design and Children</w:t>
      </w:r>
      <w:r>
        <w:rPr>
          <w:sz w:val="24"/>
        </w:rPr>
        <w:t xml:space="preserve">, pages 635–638. </w:t>
      </w:r>
      <w:proofErr w:type="gramStart"/>
      <w:r>
        <w:rPr>
          <w:sz w:val="24"/>
        </w:rPr>
        <w:t>ACM, 2013.</w:t>
      </w:r>
      <w:proofErr w:type="gramEnd"/>
      <w:r>
        <w:rPr>
          <w:sz w:val="24"/>
        </w:rPr>
        <w:t xml:space="preserve"> </w:t>
      </w:r>
      <w:hyperlink w:anchor="_bookmark74" w:history="1">
        <w:r>
          <w:rPr>
            <w:sz w:val="24"/>
          </w:rPr>
          <w:t>4</w:t>
        </w:r>
      </w:hyperlink>
    </w:p>
    <w:p w:rsidR="00F45610" w:rsidRDefault="008D4F3A">
      <w:pPr>
        <w:pStyle w:val="BodyText"/>
        <w:spacing w:before="79" w:line="252" w:lineRule="auto"/>
        <w:ind w:left="625" w:right="108" w:hanging="516"/>
        <w:jc w:val="both"/>
      </w:pPr>
      <w:bookmarkStart w:id="351" w:name="_bookmark164"/>
      <w:bookmarkEnd w:id="351"/>
      <w:proofErr w:type="gramStart"/>
      <w:r>
        <w:t xml:space="preserve">[23] Emmanuel </w:t>
      </w:r>
      <w:proofErr w:type="spellStart"/>
      <w:r>
        <w:t>Iarussi</w:t>
      </w:r>
      <w:proofErr w:type="spellEnd"/>
      <w:r>
        <w:t xml:space="preserve">, Wilmot Li, and Adrien </w:t>
      </w:r>
      <w:proofErr w:type="spellStart"/>
      <w:r>
        <w:t>Bousseau</w:t>
      </w:r>
      <w:proofErr w:type="spellEnd"/>
      <w:r>
        <w:t>.</w:t>
      </w:r>
      <w:proofErr w:type="gramEnd"/>
      <w:r>
        <w:t xml:space="preserve"> </w:t>
      </w:r>
      <w:proofErr w:type="spellStart"/>
      <w:r>
        <w:t>Wrapit</w:t>
      </w:r>
      <w:proofErr w:type="spellEnd"/>
      <w:r>
        <w:t xml:space="preserve">: computer-assisted crafting of wire wrapped </w:t>
      </w:r>
      <w:r>
        <w:rPr>
          <w:spacing w:val="-3"/>
        </w:rPr>
        <w:t xml:space="preserve">jewelry. </w:t>
      </w:r>
      <w:r>
        <w:rPr>
          <w:i/>
          <w:spacing w:val="-3"/>
        </w:rPr>
        <w:t xml:space="preserve">ACM </w:t>
      </w:r>
      <w:r>
        <w:rPr>
          <w:i/>
        </w:rPr>
        <w:t>Transactions on Graphics (TOG)</w:t>
      </w:r>
      <w:r>
        <w:t>, 34(6):221, 2015.</w:t>
      </w:r>
      <w:r>
        <w:rPr>
          <w:spacing w:val="-6"/>
        </w:rPr>
        <w:t xml:space="preserve"> </w:t>
      </w:r>
      <w:hyperlink w:anchor="_bookmark32" w:history="1">
        <w:r>
          <w:t>2.3.2</w:t>
        </w:r>
      </w:hyperlink>
    </w:p>
    <w:p w:rsidR="00F45610" w:rsidRDefault="008D4F3A">
      <w:pPr>
        <w:pStyle w:val="BodyText"/>
        <w:spacing w:before="79" w:line="252" w:lineRule="auto"/>
        <w:ind w:left="625" w:right="108" w:hanging="516"/>
        <w:jc w:val="both"/>
      </w:pPr>
      <w:bookmarkStart w:id="352" w:name="_bookmark165"/>
      <w:bookmarkEnd w:id="352"/>
      <w:proofErr w:type="gramStart"/>
      <w:r>
        <w:t>[24] Takeo Igarashi, Satoshi Matsuoka, and Hidehiko Tanaka.</w:t>
      </w:r>
      <w:proofErr w:type="gramEnd"/>
      <w:r>
        <w:t xml:space="preserve"> Teddy: a sketching interface for 3d freeform design. In </w:t>
      </w:r>
      <w:proofErr w:type="spellStart"/>
      <w:r>
        <w:rPr>
          <w:i/>
        </w:rPr>
        <w:t>Acm</w:t>
      </w:r>
      <w:proofErr w:type="spellEnd"/>
      <w:r>
        <w:rPr>
          <w:i/>
        </w:rPr>
        <w:t xml:space="preserve"> </w:t>
      </w:r>
      <w:proofErr w:type="spellStart"/>
      <w:r>
        <w:rPr>
          <w:i/>
        </w:rPr>
        <w:t>siggraph</w:t>
      </w:r>
      <w:proofErr w:type="spellEnd"/>
      <w:r>
        <w:rPr>
          <w:i/>
        </w:rPr>
        <w:t xml:space="preserve"> 2007 courses</w:t>
      </w:r>
      <w:r>
        <w:t xml:space="preserve">, page 21. </w:t>
      </w:r>
      <w:proofErr w:type="gramStart"/>
      <w:r>
        <w:t>ACM, 2007.</w:t>
      </w:r>
      <w:proofErr w:type="gramEnd"/>
      <w:r>
        <w:t xml:space="preserve"> </w:t>
      </w:r>
      <w:hyperlink w:anchor="_bookmark124" w:history="1">
        <w:r>
          <w:t>5.1</w:t>
        </w:r>
      </w:hyperlink>
    </w:p>
    <w:p w:rsidR="00F45610" w:rsidRDefault="008D4F3A">
      <w:pPr>
        <w:spacing w:before="79" w:line="252" w:lineRule="auto"/>
        <w:ind w:left="625" w:right="107" w:hanging="516"/>
        <w:jc w:val="both"/>
        <w:rPr>
          <w:sz w:val="24"/>
        </w:rPr>
      </w:pPr>
      <w:bookmarkStart w:id="353" w:name="_bookmark166"/>
      <w:bookmarkEnd w:id="353"/>
      <w:r>
        <w:rPr>
          <w:sz w:val="24"/>
        </w:rPr>
        <w:t xml:space="preserve">[25] Michael D Jones, Kevin </w:t>
      </w:r>
      <w:proofErr w:type="spellStart"/>
      <w:r>
        <w:rPr>
          <w:sz w:val="24"/>
        </w:rPr>
        <w:t>Seppi</w:t>
      </w:r>
      <w:proofErr w:type="spellEnd"/>
      <w:r>
        <w:rPr>
          <w:sz w:val="24"/>
        </w:rPr>
        <w:t xml:space="preserve">, and Dan R Olsen. What you sculpt is what you get: Mod- </w:t>
      </w:r>
      <w:proofErr w:type="spellStart"/>
      <w:r>
        <w:rPr>
          <w:sz w:val="24"/>
        </w:rPr>
        <w:t>eling</w:t>
      </w:r>
      <w:proofErr w:type="spellEnd"/>
      <w:r>
        <w:rPr>
          <w:sz w:val="24"/>
        </w:rPr>
        <w:t xml:space="preserve"> physical interactive devices with clay and 3d printed widgets. In </w:t>
      </w:r>
      <w:r>
        <w:rPr>
          <w:i/>
          <w:sz w:val="24"/>
        </w:rPr>
        <w:t>Proceedings of the 2016 CHI Conference on Human Factors in Computing Systems</w:t>
      </w:r>
      <w:r>
        <w:rPr>
          <w:sz w:val="24"/>
        </w:rPr>
        <w:t xml:space="preserve">, pages 876–886. </w:t>
      </w:r>
      <w:proofErr w:type="gramStart"/>
      <w:r>
        <w:rPr>
          <w:sz w:val="24"/>
        </w:rPr>
        <w:t>ACM, 2016.</w:t>
      </w:r>
      <w:proofErr w:type="gramEnd"/>
      <w:r>
        <w:rPr>
          <w:sz w:val="24"/>
        </w:rPr>
        <w:t xml:space="preserve"> </w:t>
      </w:r>
      <w:hyperlink w:anchor="_bookmark28" w:history="1">
        <w:r>
          <w:rPr>
            <w:sz w:val="24"/>
          </w:rPr>
          <w:t>2.2.2</w:t>
        </w:r>
      </w:hyperlink>
    </w:p>
    <w:p w:rsidR="00F45610" w:rsidRDefault="00F45610">
      <w:pPr>
        <w:spacing w:line="252" w:lineRule="auto"/>
        <w:jc w:val="both"/>
        <w:rPr>
          <w:sz w:val="24"/>
        </w:rPr>
        <w:sectPr w:rsidR="00F45610">
          <w:footerReference w:type="default" r:id="rId138"/>
          <w:pgSz w:w="12240" w:h="15840"/>
          <w:pgMar w:top="1120" w:right="1420" w:bottom="1480" w:left="1420" w:header="595" w:footer="1286" w:gutter="0"/>
          <w:pgNumType w:start="70"/>
          <w:cols w:space="720"/>
        </w:sectPr>
      </w:pPr>
    </w:p>
    <w:p w:rsidR="00F45610" w:rsidRDefault="008D4F3A">
      <w:pPr>
        <w:pStyle w:val="BodyText"/>
        <w:spacing w:before="34" w:line="252" w:lineRule="auto"/>
        <w:ind w:left="3762" w:right="3700"/>
        <w:jc w:val="center"/>
      </w:pPr>
      <w:r>
        <w:rPr>
          <w:color w:val="B2B2B2"/>
        </w:rPr>
        <w:lastRenderedPageBreak/>
        <w:t>July 28, 2016 DRAFT</w:t>
      </w:r>
    </w:p>
    <w:p w:rsidR="00F45610" w:rsidRDefault="008D4F3A">
      <w:pPr>
        <w:pStyle w:val="BodyText"/>
        <w:spacing w:before="150" w:line="252" w:lineRule="auto"/>
        <w:ind w:left="625" w:right="107" w:hanging="516"/>
        <w:jc w:val="both"/>
      </w:pPr>
      <w:bookmarkStart w:id="354" w:name="_bookmark167"/>
      <w:bookmarkEnd w:id="354"/>
      <w:r>
        <w:t xml:space="preserve">[26] Robert </w:t>
      </w:r>
      <w:r>
        <w:rPr>
          <w:spacing w:val="-3"/>
        </w:rPr>
        <w:t xml:space="preserve">Kovacs. </w:t>
      </w:r>
      <w:proofErr w:type="spellStart"/>
      <w:r>
        <w:t>Bottleprint</w:t>
      </w:r>
      <w:proofErr w:type="spellEnd"/>
      <w:r>
        <w:t xml:space="preserve">: Scaling personal fabrication by embedding ready-made </w:t>
      </w:r>
      <w:proofErr w:type="spellStart"/>
      <w:r>
        <w:t>ob</w:t>
      </w:r>
      <w:proofErr w:type="spellEnd"/>
      <w:r>
        <w:t>- jects.</w:t>
      </w:r>
      <w:r>
        <w:rPr>
          <w:spacing w:val="9"/>
        </w:rPr>
        <w:t xml:space="preserve"> </w:t>
      </w:r>
      <w:proofErr w:type="gramStart"/>
      <w:r>
        <w:t>Ph.</w:t>
      </w:r>
      <w:r>
        <w:rPr>
          <w:spacing w:val="-9"/>
        </w:rPr>
        <w:t xml:space="preserve"> </w:t>
      </w:r>
      <w:r>
        <w:t>D.</w:t>
      </w:r>
      <w:r>
        <w:rPr>
          <w:spacing w:val="-9"/>
        </w:rPr>
        <w:t xml:space="preserve"> </w:t>
      </w:r>
      <w:r>
        <w:t>Retreat</w:t>
      </w:r>
      <w:r>
        <w:rPr>
          <w:spacing w:val="-9"/>
        </w:rPr>
        <w:t xml:space="preserve"> </w:t>
      </w:r>
      <w:r>
        <w:t>of</w:t>
      </w:r>
      <w:r>
        <w:rPr>
          <w:spacing w:val="-9"/>
        </w:rPr>
        <w:t xml:space="preserve"> </w:t>
      </w:r>
      <w:r>
        <w:t>the</w:t>
      </w:r>
      <w:r>
        <w:rPr>
          <w:spacing w:val="-9"/>
        </w:rPr>
        <w:t xml:space="preserve"> </w:t>
      </w:r>
      <w:r>
        <w:t>HPI</w:t>
      </w:r>
      <w:r>
        <w:rPr>
          <w:spacing w:val="-9"/>
        </w:rPr>
        <w:t xml:space="preserve"> </w:t>
      </w:r>
      <w:r>
        <w:t>Research</w:t>
      </w:r>
      <w:r>
        <w:rPr>
          <w:spacing w:val="-9"/>
        </w:rPr>
        <w:t xml:space="preserve"> </w:t>
      </w:r>
      <w:r>
        <w:t>School</w:t>
      </w:r>
      <w:r>
        <w:rPr>
          <w:spacing w:val="-9"/>
        </w:rPr>
        <w:t xml:space="preserve"> </w:t>
      </w:r>
      <w:r>
        <w:t>on</w:t>
      </w:r>
      <w:r>
        <w:rPr>
          <w:spacing w:val="-9"/>
        </w:rPr>
        <w:t xml:space="preserve"> </w:t>
      </w:r>
      <w:r>
        <w:t>Service-oriented</w:t>
      </w:r>
      <w:r>
        <w:rPr>
          <w:spacing w:val="-9"/>
        </w:rPr>
        <w:t xml:space="preserve"> </w:t>
      </w:r>
      <w:r>
        <w:t>Systems</w:t>
      </w:r>
      <w:r>
        <w:rPr>
          <w:spacing w:val="-9"/>
        </w:rPr>
        <w:t xml:space="preserve"> </w:t>
      </w:r>
      <w:r>
        <w:t>Engineering, 2016.</w:t>
      </w:r>
      <w:proofErr w:type="gramEnd"/>
      <w:r>
        <w:rPr>
          <w:spacing w:val="22"/>
        </w:rPr>
        <w:t xml:space="preserve"> </w:t>
      </w:r>
      <w:hyperlink w:anchor="_bookmark31" w:history="1">
        <w:r>
          <w:t>2.3.1</w:t>
        </w:r>
      </w:hyperlink>
    </w:p>
    <w:p w:rsidR="00F45610" w:rsidRDefault="008D4F3A">
      <w:pPr>
        <w:pStyle w:val="BodyText"/>
        <w:spacing w:before="79" w:line="252" w:lineRule="auto"/>
        <w:ind w:left="625" w:right="108" w:hanging="516"/>
        <w:jc w:val="both"/>
      </w:pPr>
      <w:bookmarkStart w:id="355" w:name="_bookmark168"/>
      <w:bookmarkEnd w:id="355"/>
      <w:r>
        <w:t xml:space="preserve">[27] Yuki Koyama, </w:t>
      </w:r>
      <w:proofErr w:type="spellStart"/>
      <w:r>
        <w:t>Shinjiro</w:t>
      </w:r>
      <w:proofErr w:type="spellEnd"/>
      <w:r>
        <w:t xml:space="preserve"> </w:t>
      </w:r>
      <w:proofErr w:type="spellStart"/>
      <w:r>
        <w:t>Sueda</w:t>
      </w:r>
      <w:proofErr w:type="spellEnd"/>
      <w:r>
        <w:t xml:space="preserve">, Emma Steinhardt, Takeo Igarashi, Ariel Shamir, and Wo- </w:t>
      </w:r>
      <w:proofErr w:type="spellStart"/>
      <w:r>
        <w:t>jciech</w:t>
      </w:r>
      <w:proofErr w:type="spellEnd"/>
      <w:r>
        <w:t xml:space="preserve"> </w:t>
      </w:r>
      <w:proofErr w:type="spellStart"/>
      <w:r>
        <w:t>Matusik</w:t>
      </w:r>
      <w:proofErr w:type="spellEnd"/>
      <w:r>
        <w:t xml:space="preserve">. </w:t>
      </w:r>
      <w:proofErr w:type="spellStart"/>
      <w:r>
        <w:t>Autoconnect</w:t>
      </w:r>
      <w:proofErr w:type="spellEnd"/>
      <w:r>
        <w:t xml:space="preserve">: computational design of 3d-printable connectors. </w:t>
      </w:r>
      <w:r>
        <w:rPr>
          <w:i/>
        </w:rPr>
        <w:t>ACM Transactions on Graphics (TOG)</w:t>
      </w:r>
      <w:r>
        <w:t xml:space="preserve">, 34(6):231, 2015. </w:t>
      </w:r>
      <w:hyperlink w:anchor="_bookmark74" w:history="1">
        <w:r>
          <w:t>4,</w:t>
        </w:r>
      </w:hyperlink>
      <w:r>
        <w:t xml:space="preserve"> </w:t>
      </w:r>
      <w:hyperlink w:anchor="_bookmark97" w:history="1">
        <w:r>
          <w:t>4.3.4,</w:t>
        </w:r>
      </w:hyperlink>
      <w:r>
        <w:t xml:space="preserve"> </w:t>
      </w:r>
      <w:hyperlink w:anchor="_bookmark136" w:history="1">
        <w:r>
          <w:t>7.2</w:t>
        </w:r>
      </w:hyperlink>
    </w:p>
    <w:p w:rsidR="00F45610" w:rsidRDefault="008D4F3A">
      <w:pPr>
        <w:spacing w:before="79" w:line="252" w:lineRule="auto"/>
        <w:ind w:left="625" w:right="107" w:hanging="516"/>
        <w:jc w:val="both"/>
        <w:rPr>
          <w:sz w:val="24"/>
        </w:rPr>
      </w:pPr>
      <w:bookmarkStart w:id="356" w:name="_bookmark169"/>
      <w:bookmarkEnd w:id="356"/>
      <w:proofErr w:type="gramStart"/>
      <w:r>
        <w:rPr>
          <w:sz w:val="24"/>
        </w:rPr>
        <w:t xml:space="preserve">[28] </w:t>
      </w:r>
      <w:proofErr w:type="spellStart"/>
      <w:r>
        <w:rPr>
          <w:sz w:val="24"/>
        </w:rPr>
        <w:t>Gierad</w:t>
      </w:r>
      <w:proofErr w:type="spellEnd"/>
      <w:r>
        <w:rPr>
          <w:sz w:val="24"/>
        </w:rPr>
        <w:t xml:space="preserve"> </w:t>
      </w:r>
      <w:proofErr w:type="spellStart"/>
      <w:r>
        <w:rPr>
          <w:sz w:val="24"/>
        </w:rPr>
        <w:t>Laput</w:t>
      </w:r>
      <w:proofErr w:type="spellEnd"/>
      <w:r>
        <w:rPr>
          <w:sz w:val="24"/>
        </w:rPr>
        <w:t xml:space="preserve">, Eric </w:t>
      </w:r>
      <w:proofErr w:type="spellStart"/>
      <w:r>
        <w:rPr>
          <w:sz w:val="24"/>
        </w:rPr>
        <w:t>Brockmeyer</w:t>
      </w:r>
      <w:proofErr w:type="spellEnd"/>
      <w:r>
        <w:rPr>
          <w:sz w:val="24"/>
        </w:rPr>
        <w:t>, Scott E Hudson, and Chris Harrison.</w:t>
      </w:r>
      <w:proofErr w:type="gramEnd"/>
      <w:r>
        <w:rPr>
          <w:sz w:val="24"/>
        </w:rPr>
        <w:t xml:space="preserve"> </w:t>
      </w:r>
      <w:proofErr w:type="spellStart"/>
      <w:r>
        <w:rPr>
          <w:sz w:val="24"/>
        </w:rPr>
        <w:t>Acoustruments</w:t>
      </w:r>
      <w:proofErr w:type="spellEnd"/>
      <w:r>
        <w:rPr>
          <w:sz w:val="24"/>
        </w:rPr>
        <w:t xml:space="preserve">: Passive, acoustically-driven, interactive controls for handheld devices. </w:t>
      </w:r>
      <w:proofErr w:type="gramStart"/>
      <w:r>
        <w:rPr>
          <w:sz w:val="24"/>
        </w:rPr>
        <w:t xml:space="preserve">In </w:t>
      </w:r>
      <w:r>
        <w:rPr>
          <w:i/>
          <w:sz w:val="24"/>
        </w:rPr>
        <w:t xml:space="preserve">Proceedings of the </w:t>
      </w:r>
      <w:r>
        <w:rPr>
          <w:i/>
          <w:spacing w:val="-3"/>
          <w:sz w:val="24"/>
        </w:rPr>
        <w:t xml:space="preserve">33rd </w:t>
      </w:r>
      <w:r>
        <w:rPr>
          <w:i/>
          <w:sz w:val="24"/>
        </w:rPr>
        <w:t xml:space="preserve">Annual </w:t>
      </w:r>
      <w:r>
        <w:rPr>
          <w:i/>
          <w:spacing w:val="-3"/>
          <w:sz w:val="24"/>
        </w:rPr>
        <w:t xml:space="preserve">ACM </w:t>
      </w:r>
      <w:r>
        <w:rPr>
          <w:i/>
          <w:sz w:val="24"/>
        </w:rPr>
        <w:t xml:space="preserve">Conference on Human </w:t>
      </w:r>
      <w:r>
        <w:rPr>
          <w:i/>
          <w:spacing w:val="-3"/>
          <w:sz w:val="24"/>
        </w:rPr>
        <w:t xml:space="preserve">Factors </w:t>
      </w:r>
      <w:r>
        <w:rPr>
          <w:i/>
          <w:sz w:val="24"/>
        </w:rPr>
        <w:t>in Computing Systems</w:t>
      </w:r>
      <w:r>
        <w:rPr>
          <w:sz w:val="24"/>
        </w:rPr>
        <w:t>, pages 2161– 2170.</w:t>
      </w:r>
      <w:proofErr w:type="gramEnd"/>
      <w:r>
        <w:rPr>
          <w:sz w:val="24"/>
        </w:rPr>
        <w:t xml:space="preserve"> </w:t>
      </w:r>
      <w:proofErr w:type="gramStart"/>
      <w:r>
        <w:rPr>
          <w:spacing w:val="-3"/>
          <w:sz w:val="24"/>
        </w:rPr>
        <w:t xml:space="preserve">ACM, </w:t>
      </w:r>
      <w:r>
        <w:rPr>
          <w:sz w:val="24"/>
        </w:rPr>
        <w:t>2015.</w:t>
      </w:r>
      <w:proofErr w:type="gramEnd"/>
      <w:r>
        <w:rPr>
          <w:sz w:val="24"/>
        </w:rPr>
        <w:t xml:space="preserve"> </w:t>
      </w:r>
      <w:hyperlink w:anchor="_bookmark28" w:history="1">
        <w:r>
          <w:rPr>
            <w:sz w:val="24"/>
          </w:rPr>
          <w:t>2.2.2</w:t>
        </w:r>
      </w:hyperlink>
    </w:p>
    <w:p w:rsidR="00F45610" w:rsidRDefault="008D4F3A">
      <w:pPr>
        <w:spacing w:before="79" w:line="252" w:lineRule="auto"/>
        <w:ind w:left="625" w:right="108" w:hanging="516"/>
        <w:jc w:val="both"/>
        <w:rPr>
          <w:sz w:val="24"/>
        </w:rPr>
      </w:pPr>
      <w:bookmarkStart w:id="357" w:name="_bookmark170"/>
      <w:bookmarkEnd w:id="357"/>
      <w:r>
        <w:rPr>
          <w:sz w:val="24"/>
        </w:rPr>
        <w:t xml:space="preserve">[29] </w:t>
      </w:r>
      <w:proofErr w:type="spellStart"/>
      <w:r>
        <w:rPr>
          <w:sz w:val="24"/>
        </w:rPr>
        <w:t>Rong</w:t>
      </w:r>
      <w:proofErr w:type="spellEnd"/>
      <w:r>
        <w:rPr>
          <w:sz w:val="24"/>
        </w:rPr>
        <w:t xml:space="preserve">-Shine Lin and Y </w:t>
      </w:r>
      <w:proofErr w:type="spellStart"/>
      <w:r>
        <w:rPr>
          <w:sz w:val="24"/>
        </w:rPr>
        <w:t>Koren</w:t>
      </w:r>
      <w:proofErr w:type="spellEnd"/>
      <w:r>
        <w:rPr>
          <w:sz w:val="24"/>
        </w:rPr>
        <w:t xml:space="preserve">. Efficient tool-path planning for machining free-form sur- faces. </w:t>
      </w:r>
      <w:r>
        <w:rPr>
          <w:i/>
          <w:sz w:val="24"/>
        </w:rPr>
        <w:t>Journal of engineering for industry</w:t>
      </w:r>
      <w:r>
        <w:rPr>
          <w:sz w:val="24"/>
        </w:rPr>
        <w:t xml:space="preserve">, 118(1):20–28, 1996. </w:t>
      </w:r>
      <w:hyperlink w:anchor="_bookmark47" w:history="1">
        <w:r>
          <w:rPr>
            <w:sz w:val="24"/>
          </w:rPr>
          <w:t>3.3.1</w:t>
        </w:r>
      </w:hyperlink>
    </w:p>
    <w:p w:rsidR="00F45610" w:rsidRDefault="008D4F3A">
      <w:pPr>
        <w:pStyle w:val="BodyText"/>
        <w:spacing w:before="79" w:line="252" w:lineRule="auto"/>
        <w:ind w:left="625" w:right="108" w:hanging="516"/>
        <w:jc w:val="both"/>
      </w:pPr>
      <w:bookmarkStart w:id="358" w:name="_bookmark171"/>
      <w:bookmarkEnd w:id="358"/>
      <w:r>
        <w:t>[30] Sheng-</w:t>
      </w:r>
      <w:proofErr w:type="spellStart"/>
      <w:r>
        <w:t>Jie</w:t>
      </w:r>
      <w:proofErr w:type="spellEnd"/>
      <w:r>
        <w:t xml:space="preserve"> Luo, </w:t>
      </w:r>
      <w:proofErr w:type="spellStart"/>
      <w:r>
        <w:rPr>
          <w:spacing w:val="-4"/>
        </w:rPr>
        <w:t>Yonghao</w:t>
      </w:r>
      <w:proofErr w:type="spellEnd"/>
      <w:r>
        <w:rPr>
          <w:spacing w:val="-4"/>
        </w:rPr>
        <w:t xml:space="preserve"> </w:t>
      </w:r>
      <w:r>
        <w:rPr>
          <w:spacing w:val="-7"/>
        </w:rPr>
        <w:t xml:space="preserve">Yue, </w:t>
      </w:r>
      <w:r>
        <w:t xml:space="preserve">Chun-Kai Huang, </w:t>
      </w:r>
      <w:r>
        <w:rPr>
          <w:spacing w:val="-4"/>
        </w:rPr>
        <w:t>Yu-</w:t>
      </w:r>
      <w:proofErr w:type="spellStart"/>
      <w:r>
        <w:rPr>
          <w:spacing w:val="-4"/>
        </w:rPr>
        <w:t>Huan</w:t>
      </w:r>
      <w:proofErr w:type="spellEnd"/>
      <w:r>
        <w:rPr>
          <w:spacing w:val="-4"/>
        </w:rPr>
        <w:t xml:space="preserve"> </w:t>
      </w:r>
      <w:r>
        <w:t xml:space="preserve">Chung, </w:t>
      </w:r>
      <w:proofErr w:type="spellStart"/>
      <w:r>
        <w:t>Sei</w:t>
      </w:r>
      <w:proofErr w:type="spellEnd"/>
      <w:r>
        <w:t xml:space="preserve"> Imai, </w:t>
      </w:r>
      <w:r>
        <w:rPr>
          <w:spacing w:val="-3"/>
        </w:rPr>
        <w:t xml:space="preserve">Tomoyuki </w:t>
      </w:r>
      <w:proofErr w:type="spellStart"/>
      <w:r>
        <w:t>Nishita</w:t>
      </w:r>
      <w:proofErr w:type="spellEnd"/>
      <w:r>
        <w:t xml:space="preserve">, and </w:t>
      </w:r>
      <w:r>
        <w:rPr>
          <w:spacing w:val="-4"/>
        </w:rPr>
        <w:t xml:space="preserve">Bing-Yu </w:t>
      </w:r>
      <w:r>
        <w:t xml:space="preserve">Chen. </w:t>
      </w:r>
      <w:proofErr w:type="spellStart"/>
      <w:r>
        <w:t>Legolization</w:t>
      </w:r>
      <w:proofErr w:type="spellEnd"/>
      <w:r>
        <w:t xml:space="preserve">:  optimizing </w:t>
      </w:r>
      <w:proofErr w:type="spellStart"/>
      <w:r>
        <w:t>lego</w:t>
      </w:r>
      <w:proofErr w:type="spellEnd"/>
      <w:r>
        <w:t xml:space="preserve"> designs.  </w:t>
      </w:r>
      <w:r>
        <w:rPr>
          <w:i/>
          <w:spacing w:val="-3"/>
        </w:rPr>
        <w:t xml:space="preserve">ACM </w:t>
      </w:r>
      <w:proofErr w:type="gramStart"/>
      <w:r>
        <w:rPr>
          <w:i/>
        </w:rPr>
        <w:t>Transactions  on</w:t>
      </w:r>
      <w:proofErr w:type="gramEnd"/>
      <w:r>
        <w:rPr>
          <w:i/>
        </w:rPr>
        <w:t xml:space="preserve"> Graphics (TOG)</w:t>
      </w:r>
      <w:r>
        <w:t>, 34(6):222, 2015.</w:t>
      </w:r>
      <w:r>
        <w:rPr>
          <w:spacing w:val="-2"/>
        </w:rPr>
        <w:t xml:space="preserve"> </w:t>
      </w:r>
      <w:hyperlink w:anchor="_bookmark31" w:history="1">
        <w:r>
          <w:t>2.3.1</w:t>
        </w:r>
      </w:hyperlink>
    </w:p>
    <w:p w:rsidR="00F45610" w:rsidRDefault="008D4F3A">
      <w:pPr>
        <w:pStyle w:val="BodyText"/>
        <w:spacing w:before="79" w:line="252" w:lineRule="auto"/>
        <w:ind w:left="625" w:right="109" w:hanging="516"/>
        <w:jc w:val="both"/>
      </w:pPr>
      <w:bookmarkStart w:id="359" w:name="_bookmark172"/>
      <w:bookmarkEnd w:id="359"/>
      <w:r>
        <w:t xml:space="preserve">[31] Robert </w:t>
      </w:r>
      <w:proofErr w:type="spellStart"/>
      <w:r>
        <w:t>MacCurdy</w:t>
      </w:r>
      <w:proofErr w:type="spellEnd"/>
      <w:r>
        <w:t xml:space="preserve">, Robert </w:t>
      </w:r>
      <w:proofErr w:type="spellStart"/>
      <w:r>
        <w:t>Katzschmann</w:t>
      </w:r>
      <w:proofErr w:type="spellEnd"/>
      <w:r>
        <w:t xml:space="preserve">, </w:t>
      </w:r>
      <w:proofErr w:type="spellStart"/>
      <w:r>
        <w:t>Youbin</w:t>
      </w:r>
      <w:proofErr w:type="spellEnd"/>
      <w:r>
        <w:t xml:space="preserve"> Kim, and Daniela Rus. Printable </w:t>
      </w:r>
      <w:proofErr w:type="spellStart"/>
      <w:r>
        <w:t>hy</w:t>
      </w:r>
      <w:proofErr w:type="spellEnd"/>
      <w:r>
        <w:t xml:space="preserve">- </w:t>
      </w:r>
      <w:proofErr w:type="spellStart"/>
      <w:r>
        <w:t>draulics</w:t>
      </w:r>
      <w:proofErr w:type="spellEnd"/>
      <w:r>
        <w:t xml:space="preserve">: A method for fabricating robots by 3d co-printing solids and liquids. </w:t>
      </w:r>
      <w:proofErr w:type="spellStart"/>
      <w:proofErr w:type="gramStart"/>
      <w:r>
        <w:rPr>
          <w:i/>
        </w:rPr>
        <w:t>arXiv</w:t>
      </w:r>
      <w:proofErr w:type="spellEnd"/>
      <w:proofErr w:type="gramEnd"/>
      <w:r>
        <w:rPr>
          <w:i/>
        </w:rPr>
        <w:t xml:space="preserve"> preprint arXiv:1512.03744</w:t>
      </w:r>
      <w:r>
        <w:t xml:space="preserve">, 2015. </w:t>
      </w:r>
      <w:hyperlink w:anchor="_bookmark2" w:history="1">
        <w:r>
          <w:t>1.2</w:t>
        </w:r>
      </w:hyperlink>
    </w:p>
    <w:p w:rsidR="00F45610" w:rsidRDefault="008D4F3A">
      <w:pPr>
        <w:pStyle w:val="BodyText"/>
        <w:spacing w:before="79" w:line="252" w:lineRule="auto"/>
        <w:ind w:left="625" w:right="108" w:hanging="516"/>
        <w:jc w:val="both"/>
      </w:pPr>
      <w:bookmarkStart w:id="360" w:name="_bookmark173"/>
      <w:bookmarkEnd w:id="360"/>
      <w:r>
        <w:rPr>
          <w:w w:val="99"/>
        </w:rPr>
        <w:t xml:space="preserve">[32] </w:t>
      </w:r>
      <w:proofErr w:type="spellStart"/>
      <w:r>
        <w:rPr>
          <w:spacing w:val="-14"/>
          <w:w w:val="99"/>
        </w:rPr>
        <w:t>Jona`s</w:t>
      </w:r>
      <w:proofErr w:type="spellEnd"/>
      <w:r>
        <w:rPr>
          <w:spacing w:val="-14"/>
          <w:w w:val="99"/>
        </w:rPr>
        <w:t xml:space="preserve"> </w:t>
      </w:r>
      <w:proofErr w:type="spellStart"/>
      <w:r>
        <w:rPr>
          <w:spacing w:val="-9"/>
          <w:w w:val="99"/>
        </w:rPr>
        <w:t>Mart´ınez</w:t>
      </w:r>
      <w:proofErr w:type="spellEnd"/>
      <w:r>
        <w:rPr>
          <w:spacing w:val="-9"/>
          <w:w w:val="99"/>
        </w:rPr>
        <w:t xml:space="preserve">, </w:t>
      </w:r>
      <w:proofErr w:type="spellStart"/>
      <w:r>
        <w:rPr>
          <w:spacing w:val="-18"/>
          <w:w w:val="99"/>
        </w:rPr>
        <w:t>Je´re´mie</w:t>
      </w:r>
      <w:proofErr w:type="spellEnd"/>
      <w:r>
        <w:rPr>
          <w:spacing w:val="-18"/>
          <w:w w:val="99"/>
        </w:rPr>
        <w:t xml:space="preserve"> Dumas, </w:t>
      </w:r>
      <w:r>
        <w:rPr>
          <w:spacing w:val="-1"/>
          <w:w w:val="99"/>
        </w:rPr>
        <w:t xml:space="preserve">Sylvain Lefebvre, and </w:t>
      </w:r>
      <w:r>
        <w:rPr>
          <w:spacing w:val="-3"/>
          <w:w w:val="99"/>
        </w:rPr>
        <w:t xml:space="preserve">Li-Yi </w:t>
      </w:r>
      <w:r>
        <w:rPr>
          <w:spacing w:val="-5"/>
          <w:w w:val="99"/>
        </w:rPr>
        <w:t xml:space="preserve">Wei. Structure and </w:t>
      </w:r>
      <w:r>
        <w:rPr>
          <w:spacing w:val="-1"/>
          <w:w w:val="99"/>
        </w:rPr>
        <w:t>appear-</w:t>
      </w:r>
      <w:r>
        <w:rPr>
          <w:w w:val="99"/>
        </w:rPr>
        <w:t xml:space="preserve"> </w:t>
      </w:r>
      <w:proofErr w:type="spellStart"/>
      <w:r>
        <w:t>ance</w:t>
      </w:r>
      <w:proofErr w:type="spellEnd"/>
      <w:r>
        <w:t xml:space="preserve"> optimization for controllable shape design. </w:t>
      </w:r>
      <w:r>
        <w:rPr>
          <w:i/>
          <w:spacing w:val="-3"/>
        </w:rPr>
        <w:t xml:space="preserve">ACM </w:t>
      </w:r>
      <w:r>
        <w:rPr>
          <w:i/>
        </w:rPr>
        <w:t>Transactions on Graphics (TOG)</w:t>
      </w:r>
      <w:r>
        <w:t xml:space="preserve">, 34(6):229, 2015. </w:t>
      </w:r>
      <w:hyperlink w:anchor="_bookmark123" w:history="1">
        <w:r>
          <w:t>5</w:t>
        </w:r>
      </w:hyperlink>
    </w:p>
    <w:p w:rsidR="00F45610" w:rsidRDefault="008D4F3A">
      <w:pPr>
        <w:spacing w:before="79" w:line="252" w:lineRule="auto"/>
        <w:ind w:left="625" w:right="107" w:hanging="516"/>
        <w:jc w:val="both"/>
        <w:rPr>
          <w:sz w:val="24"/>
        </w:rPr>
      </w:pPr>
      <w:bookmarkStart w:id="361" w:name="_bookmark174"/>
      <w:bookmarkEnd w:id="361"/>
      <w:r>
        <w:rPr>
          <w:sz w:val="24"/>
        </w:rPr>
        <w:t xml:space="preserve">[33] Donald JR Meagher. </w:t>
      </w:r>
      <w:r>
        <w:rPr>
          <w:i/>
          <w:sz w:val="24"/>
        </w:rPr>
        <w:t xml:space="preserve">Octree encoding: A new technique for the representation, </w:t>
      </w:r>
      <w:proofErr w:type="spellStart"/>
      <w:r>
        <w:rPr>
          <w:i/>
          <w:sz w:val="24"/>
        </w:rPr>
        <w:t>manipula</w:t>
      </w:r>
      <w:proofErr w:type="spellEnd"/>
      <w:r>
        <w:rPr>
          <w:i/>
          <w:sz w:val="24"/>
        </w:rPr>
        <w:t xml:space="preserve">- </w:t>
      </w:r>
      <w:proofErr w:type="spellStart"/>
      <w:r>
        <w:rPr>
          <w:i/>
          <w:sz w:val="24"/>
        </w:rPr>
        <w:t>tion</w:t>
      </w:r>
      <w:proofErr w:type="spellEnd"/>
      <w:r>
        <w:rPr>
          <w:i/>
          <w:sz w:val="24"/>
        </w:rPr>
        <w:t xml:space="preserve"> and display of arbitrary 3-d objects by computer</w:t>
      </w:r>
      <w:r>
        <w:rPr>
          <w:sz w:val="24"/>
        </w:rPr>
        <w:t xml:space="preserve">. </w:t>
      </w:r>
      <w:proofErr w:type="gramStart"/>
      <w:r>
        <w:rPr>
          <w:sz w:val="24"/>
        </w:rPr>
        <w:t xml:space="preserve">Electrical and Systems Engineering Department </w:t>
      </w:r>
      <w:proofErr w:type="spellStart"/>
      <w:r>
        <w:rPr>
          <w:sz w:val="24"/>
        </w:rPr>
        <w:t>Rensseiaer</w:t>
      </w:r>
      <w:proofErr w:type="spellEnd"/>
      <w:r>
        <w:rPr>
          <w:sz w:val="24"/>
        </w:rPr>
        <w:t xml:space="preserve"> Polytechnic Institute Image Processing Laboratory, 1980.</w:t>
      </w:r>
      <w:proofErr w:type="gramEnd"/>
      <w:r>
        <w:rPr>
          <w:sz w:val="24"/>
        </w:rPr>
        <w:t xml:space="preserve"> </w:t>
      </w:r>
      <w:hyperlink w:anchor="_bookmark48" w:history="1">
        <w:r>
          <w:rPr>
            <w:sz w:val="24"/>
          </w:rPr>
          <w:t>3.3.1</w:t>
        </w:r>
      </w:hyperlink>
    </w:p>
    <w:p w:rsidR="00F45610" w:rsidRDefault="008D4F3A">
      <w:pPr>
        <w:spacing w:before="79" w:line="252" w:lineRule="auto"/>
        <w:ind w:left="625" w:right="107" w:hanging="516"/>
        <w:jc w:val="both"/>
        <w:rPr>
          <w:sz w:val="24"/>
        </w:rPr>
      </w:pPr>
      <w:bookmarkStart w:id="362" w:name="_bookmark175"/>
      <w:bookmarkEnd w:id="362"/>
      <w:r>
        <w:rPr>
          <w:sz w:val="24"/>
        </w:rPr>
        <w:t xml:space="preserve">[34] Stefanie Mueller, Pedro Lopes, and Patrick </w:t>
      </w:r>
      <w:proofErr w:type="spellStart"/>
      <w:r>
        <w:rPr>
          <w:sz w:val="24"/>
        </w:rPr>
        <w:t>Baudisch</w:t>
      </w:r>
      <w:proofErr w:type="spellEnd"/>
      <w:r>
        <w:rPr>
          <w:sz w:val="24"/>
        </w:rPr>
        <w:t xml:space="preserve">. Interactive construction: interactive fabrication of functional mechanical devices. In </w:t>
      </w:r>
      <w:r>
        <w:rPr>
          <w:i/>
          <w:sz w:val="24"/>
        </w:rPr>
        <w:t>Proceedings of the 25th annual ACM symposium on User interface software and technology</w:t>
      </w:r>
      <w:r>
        <w:rPr>
          <w:sz w:val="24"/>
        </w:rPr>
        <w:t xml:space="preserve">, pages 599–606. </w:t>
      </w:r>
      <w:proofErr w:type="gramStart"/>
      <w:r>
        <w:rPr>
          <w:sz w:val="24"/>
        </w:rPr>
        <w:t>ACM, 2012.</w:t>
      </w:r>
      <w:proofErr w:type="gramEnd"/>
      <w:r>
        <w:rPr>
          <w:sz w:val="24"/>
        </w:rPr>
        <w:t xml:space="preserve"> </w:t>
      </w:r>
      <w:hyperlink w:anchor="_bookmark139" w:history="1">
        <w:r>
          <w:rPr>
            <w:sz w:val="24"/>
          </w:rPr>
          <w:t>7.4</w:t>
        </w:r>
      </w:hyperlink>
    </w:p>
    <w:p w:rsidR="00F45610" w:rsidRDefault="008D4F3A">
      <w:pPr>
        <w:spacing w:before="79" w:line="252" w:lineRule="auto"/>
        <w:ind w:left="625" w:right="109" w:hanging="516"/>
        <w:jc w:val="both"/>
        <w:rPr>
          <w:sz w:val="24"/>
        </w:rPr>
      </w:pPr>
      <w:bookmarkStart w:id="363" w:name="_bookmark176"/>
      <w:bookmarkEnd w:id="363"/>
      <w:proofErr w:type="gramStart"/>
      <w:r>
        <w:rPr>
          <w:sz w:val="24"/>
        </w:rPr>
        <w:t xml:space="preserve">[35] Stefanie Mueller, Sangha </w:t>
      </w:r>
      <w:proofErr w:type="spellStart"/>
      <w:r>
        <w:rPr>
          <w:sz w:val="24"/>
        </w:rPr>
        <w:t>Im</w:t>
      </w:r>
      <w:proofErr w:type="spellEnd"/>
      <w:r>
        <w:rPr>
          <w:sz w:val="24"/>
        </w:rPr>
        <w:t xml:space="preserve">, </w:t>
      </w:r>
      <w:proofErr w:type="spellStart"/>
      <w:r>
        <w:rPr>
          <w:sz w:val="24"/>
        </w:rPr>
        <w:t>Serafima</w:t>
      </w:r>
      <w:proofErr w:type="spellEnd"/>
      <w:r>
        <w:rPr>
          <w:sz w:val="24"/>
        </w:rPr>
        <w:t xml:space="preserve"> </w:t>
      </w:r>
      <w:proofErr w:type="spellStart"/>
      <w:r>
        <w:rPr>
          <w:sz w:val="24"/>
        </w:rPr>
        <w:t>Gurevich</w:t>
      </w:r>
      <w:proofErr w:type="spellEnd"/>
      <w:r>
        <w:rPr>
          <w:sz w:val="24"/>
        </w:rPr>
        <w:t xml:space="preserve">, Alexander </w:t>
      </w:r>
      <w:proofErr w:type="spellStart"/>
      <w:r>
        <w:rPr>
          <w:sz w:val="24"/>
        </w:rPr>
        <w:t>Teibrich</w:t>
      </w:r>
      <w:proofErr w:type="spellEnd"/>
      <w:r>
        <w:rPr>
          <w:sz w:val="24"/>
        </w:rPr>
        <w:t xml:space="preserve">, Lisa </w:t>
      </w:r>
      <w:proofErr w:type="spellStart"/>
      <w:r>
        <w:rPr>
          <w:sz w:val="24"/>
        </w:rPr>
        <w:t>Pfisterer</w:t>
      </w:r>
      <w:proofErr w:type="spellEnd"/>
      <w:r>
        <w:rPr>
          <w:sz w:val="24"/>
        </w:rPr>
        <w:t xml:space="preserve">, </w:t>
      </w:r>
      <w:proofErr w:type="spellStart"/>
      <w:r>
        <w:rPr>
          <w:spacing w:val="-9"/>
          <w:w w:val="99"/>
          <w:sz w:val="24"/>
        </w:rPr>
        <w:t>Franc¸ois</w:t>
      </w:r>
      <w:proofErr w:type="spellEnd"/>
      <w:r>
        <w:rPr>
          <w:spacing w:val="-9"/>
          <w:w w:val="99"/>
          <w:sz w:val="24"/>
        </w:rPr>
        <w:t xml:space="preserve"> </w:t>
      </w:r>
      <w:proofErr w:type="spellStart"/>
      <w:r>
        <w:rPr>
          <w:spacing w:val="-6"/>
          <w:w w:val="99"/>
          <w:sz w:val="24"/>
        </w:rPr>
        <w:t>Guimbretie`re</w:t>
      </w:r>
      <w:proofErr w:type="spellEnd"/>
      <w:r>
        <w:rPr>
          <w:spacing w:val="-6"/>
          <w:w w:val="99"/>
          <w:sz w:val="24"/>
        </w:rPr>
        <w:t xml:space="preserve">, and </w:t>
      </w:r>
      <w:r>
        <w:rPr>
          <w:spacing w:val="-1"/>
          <w:w w:val="99"/>
          <w:sz w:val="24"/>
        </w:rPr>
        <w:t xml:space="preserve">Patrick </w:t>
      </w:r>
      <w:proofErr w:type="spellStart"/>
      <w:r>
        <w:rPr>
          <w:spacing w:val="-1"/>
          <w:w w:val="99"/>
          <w:sz w:val="24"/>
        </w:rPr>
        <w:t>Baudisch</w:t>
      </w:r>
      <w:proofErr w:type="spellEnd"/>
      <w:r>
        <w:rPr>
          <w:spacing w:val="-1"/>
          <w:w w:val="99"/>
          <w:sz w:val="24"/>
        </w:rPr>
        <w:t>.</w:t>
      </w:r>
      <w:proofErr w:type="gramEnd"/>
      <w:r>
        <w:rPr>
          <w:spacing w:val="-1"/>
          <w:w w:val="99"/>
          <w:sz w:val="24"/>
        </w:rPr>
        <w:t xml:space="preserve"> </w:t>
      </w:r>
      <w:proofErr w:type="spellStart"/>
      <w:r>
        <w:rPr>
          <w:spacing w:val="-1"/>
          <w:w w:val="99"/>
          <w:sz w:val="24"/>
        </w:rPr>
        <w:t>Wireprint</w:t>
      </w:r>
      <w:proofErr w:type="spellEnd"/>
      <w:r>
        <w:rPr>
          <w:spacing w:val="-1"/>
          <w:w w:val="99"/>
          <w:sz w:val="24"/>
        </w:rPr>
        <w:t xml:space="preserve">: 3d printed </w:t>
      </w:r>
      <w:r>
        <w:rPr>
          <w:spacing w:val="-2"/>
          <w:w w:val="99"/>
          <w:sz w:val="24"/>
        </w:rPr>
        <w:t xml:space="preserve">previews for </w:t>
      </w:r>
      <w:r>
        <w:rPr>
          <w:spacing w:val="-1"/>
          <w:w w:val="99"/>
          <w:sz w:val="24"/>
        </w:rPr>
        <w:t xml:space="preserve">fast pro- </w:t>
      </w:r>
      <w:proofErr w:type="spellStart"/>
      <w:r>
        <w:rPr>
          <w:spacing w:val="-1"/>
          <w:sz w:val="24"/>
        </w:rPr>
        <w:t>totyping</w:t>
      </w:r>
      <w:proofErr w:type="spellEnd"/>
      <w:r>
        <w:rPr>
          <w:spacing w:val="-1"/>
          <w:sz w:val="24"/>
        </w:rPr>
        <w:t xml:space="preserve">. In </w:t>
      </w:r>
      <w:r>
        <w:rPr>
          <w:i/>
          <w:spacing w:val="-1"/>
          <w:sz w:val="24"/>
        </w:rPr>
        <w:t xml:space="preserve">Proceedings of the 27th annual </w:t>
      </w:r>
      <w:r>
        <w:rPr>
          <w:i/>
          <w:spacing w:val="-3"/>
          <w:sz w:val="24"/>
        </w:rPr>
        <w:t xml:space="preserve">ACM </w:t>
      </w:r>
      <w:r>
        <w:rPr>
          <w:i/>
          <w:sz w:val="24"/>
        </w:rPr>
        <w:t>symposium on User interface software and technology</w:t>
      </w:r>
      <w:r>
        <w:rPr>
          <w:sz w:val="24"/>
        </w:rPr>
        <w:t xml:space="preserve">, pages 273–280. </w:t>
      </w:r>
      <w:proofErr w:type="gramStart"/>
      <w:r>
        <w:rPr>
          <w:spacing w:val="-3"/>
          <w:sz w:val="24"/>
        </w:rPr>
        <w:t xml:space="preserve">ACM, </w:t>
      </w:r>
      <w:r>
        <w:rPr>
          <w:sz w:val="24"/>
        </w:rPr>
        <w:t>2014.</w:t>
      </w:r>
      <w:proofErr w:type="gramEnd"/>
      <w:r>
        <w:rPr>
          <w:sz w:val="24"/>
        </w:rPr>
        <w:t xml:space="preserve"> </w:t>
      </w:r>
      <w:hyperlink w:anchor="_bookmark25" w:history="1">
        <w:r>
          <w:rPr>
            <w:sz w:val="24"/>
          </w:rPr>
          <w:t>2.2.1,</w:t>
        </w:r>
      </w:hyperlink>
      <w:r>
        <w:rPr>
          <w:sz w:val="24"/>
        </w:rPr>
        <w:t xml:space="preserve"> </w:t>
      </w:r>
      <w:hyperlink w:anchor="_bookmark47" w:history="1">
        <w:r>
          <w:rPr>
            <w:sz w:val="24"/>
          </w:rPr>
          <w:t>3.3.1,</w:t>
        </w:r>
      </w:hyperlink>
      <w:r>
        <w:rPr>
          <w:sz w:val="24"/>
        </w:rPr>
        <w:t xml:space="preserve"> </w:t>
      </w:r>
      <w:hyperlink w:anchor="_bookmark138" w:history="1">
        <w:r>
          <w:rPr>
            <w:sz w:val="24"/>
          </w:rPr>
          <w:t>7.3</w:t>
        </w:r>
      </w:hyperlink>
    </w:p>
    <w:p w:rsidR="00F45610" w:rsidRDefault="008D4F3A">
      <w:pPr>
        <w:spacing w:before="79" w:line="252" w:lineRule="auto"/>
        <w:ind w:left="625" w:right="107" w:hanging="516"/>
        <w:jc w:val="both"/>
        <w:rPr>
          <w:sz w:val="24"/>
        </w:rPr>
      </w:pPr>
      <w:bookmarkStart w:id="364" w:name="_bookmark177"/>
      <w:bookmarkEnd w:id="364"/>
      <w:proofErr w:type="gramStart"/>
      <w:r>
        <w:rPr>
          <w:sz w:val="24"/>
        </w:rPr>
        <w:t>[36]</w:t>
      </w:r>
      <w:r>
        <w:rPr>
          <w:spacing w:val="45"/>
          <w:sz w:val="24"/>
        </w:rPr>
        <w:t xml:space="preserve"> </w:t>
      </w:r>
      <w:r>
        <w:rPr>
          <w:sz w:val="24"/>
        </w:rPr>
        <w:t>Stefanie</w:t>
      </w:r>
      <w:r>
        <w:rPr>
          <w:spacing w:val="-10"/>
          <w:sz w:val="24"/>
        </w:rPr>
        <w:t xml:space="preserve"> </w:t>
      </w:r>
      <w:r>
        <w:rPr>
          <w:sz w:val="24"/>
        </w:rPr>
        <w:t>Mueller,</w:t>
      </w:r>
      <w:r>
        <w:rPr>
          <w:spacing w:val="-9"/>
          <w:sz w:val="24"/>
        </w:rPr>
        <w:t xml:space="preserve"> </w:t>
      </w:r>
      <w:r>
        <w:rPr>
          <w:spacing w:val="-4"/>
          <w:sz w:val="24"/>
        </w:rPr>
        <w:t>Tobias</w:t>
      </w:r>
      <w:r>
        <w:rPr>
          <w:spacing w:val="-10"/>
          <w:sz w:val="24"/>
        </w:rPr>
        <w:t xml:space="preserve"> </w:t>
      </w:r>
      <w:r>
        <w:rPr>
          <w:sz w:val="24"/>
        </w:rPr>
        <w:t>Mohr,</w:t>
      </w:r>
      <w:r>
        <w:rPr>
          <w:spacing w:val="-9"/>
          <w:sz w:val="24"/>
        </w:rPr>
        <w:t xml:space="preserve"> </w:t>
      </w:r>
      <w:r>
        <w:rPr>
          <w:sz w:val="24"/>
        </w:rPr>
        <w:t>Kerstin</w:t>
      </w:r>
      <w:r>
        <w:rPr>
          <w:spacing w:val="-10"/>
          <w:sz w:val="24"/>
        </w:rPr>
        <w:t xml:space="preserve"> </w:t>
      </w:r>
      <w:r>
        <w:rPr>
          <w:sz w:val="24"/>
        </w:rPr>
        <w:t>Guenther,</w:t>
      </w:r>
      <w:r>
        <w:rPr>
          <w:spacing w:val="-9"/>
          <w:sz w:val="24"/>
        </w:rPr>
        <w:t xml:space="preserve"> </w:t>
      </w:r>
      <w:r>
        <w:rPr>
          <w:sz w:val="24"/>
        </w:rPr>
        <w:t>Johannes</w:t>
      </w:r>
      <w:r>
        <w:rPr>
          <w:spacing w:val="-10"/>
          <w:sz w:val="24"/>
        </w:rPr>
        <w:t xml:space="preserve"> </w:t>
      </w:r>
      <w:proofErr w:type="spellStart"/>
      <w:r>
        <w:rPr>
          <w:sz w:val="24"/>
        </w:rPr>
        <w:t>Frohnhofen</w:t>
      </w:r>
      <w:proofErr w:type="spellEnd"/>
      <w:r>
        <w:rPr>
          <w:sz w:val="24"/>
        </w:rPr>
        <w:t>,</w:t>
      </w:r>
      <w:r>
        <w:rPr>
          <w:spacing w:val="-9"/>
          <w:sz w:val="24"/>
        </w:rPr>
        <w:t xml:space="preserve"> </w:t>
      </w:r>
      <w:r>
        <w:rPr>
          <w:sz w:val="24"/>
        </w:rPr>
        <w:t>and</w:t>
      </w:r>
      <w:r>
        <w:rPr>
          <w:spacing w:val="-10"/>
          <w:sz w:val="24"/>
        </w:rPr>
        <w:t xml:space="preserve"> </w:t>
      </w:r>
      <w:r>
        <w:rPr>
          <w:sz w:val="24"/>
        </w:rPr>
        <w:t>Patrick</w:t>
      </w:r>
      <w:r>
        <w:rPr>
          <w:spacing w:val="-10"/>
          <w:sz w:val="24"/>
        </w:rPr>
        <w:t xml:space="preserve"> </w:t>
      </w:r>
      <w:r>
        <w:rPr>
          <w:sz w:val="24"/>
        </w:rPr>
        <w:t xml:space="preserve">Baud- </w:t>
      </w:r>
      <w:proofErr w:type="spellStart"/>
      <w:r>
        <w:rPr>
          <w:sz w:val="24"/>
        </w:rPr>
        <w:t>isch</w:t>
      </w:r>
      <w:proofErr w:type="spellEnd"/>
      <w:r>
        <w:rPr>
          <w:sz w:val="24"/>
        </w:rPr>
        <w:t>.</w:t>
      </w:r>
      <w:proofErr w:type="gramEnd"/>
      <w:r>
        <w:rPr>
          <w:sz w:val="24"/>
        </w:rPr>
        <w:t xml:space="preserve"> </w:t>
      </w:r>
      <w:proofErr w:type="spellStart"/>
      <w:proofErr w:type="gramStart"/>
      <w:r>
        <w:rPr>
          <w:sz w:val="24"/>
        </w:rPr>
        <w:t>fabrickation</w:t>
      </w:r>
      <w:proofErr w:type="spellEnd"/>
      <w:proofErr w:type="gramEnd"/>
      <w:r>
        <w:rPr>
          <w:sz w:val="24"/>
        </w:rPr>
        <w:t xml:space="preserve">: fast 3d printing of functional objects by integrating construction kit building blocks. In </w:t>
      </w:r>
      <w:r>
        <w:rPr>
          <w:i/>
          <w:sz w:val="24"/>
        </w:rPr>
        <w:t xml:space="preserve">Proceedings of the 32nd annual </w:t>
      </w:r>
      <w:r>
        <w:rPr>
          <w:i/>
          <w:spacing w:val="-3"/>
          <w:sz w:val="24"/>
        </w:rPr>
        <w:t xml:space="preserve">ACM </w:t>
      </w:r>
      <w:r>
        <w:rPr>
          <w:i/>
          <w:sz w:val="24"/>
        </w:rPr>
        <w:t>conference on Human factors in computing systems</w:t>
      </w:r>
      <w:r>
        <w:rPr>
          <w:sz w:val="24"/>
        </w:rPr>
        <w:t xml:space="preserve">, pages 3827–3834. </w:t>
      </w:r>
      <w:proofErr w:type="gramStart"/>
      <w:r>
        <w:rPr>
          <w:spacing w:val="-3"/>
          <w:sz w:val="24"/>
        </w:rPr>
        <w:t xml:space="preserve">ACM, </w:t>
      </w:r>
      <w:r>
        <w:rPr>
          <w:sz w:val="24"/>
        </w:rPr>
        <w:t>2014.</w:t>
      </w:r>
      <w:proofErr w:type="gramEnd"/>
      <w:r>
        <w:rPr>
          <w:sz w:val="24"/>
        </w:rPr>
        <w:t xml:space="preserve"> </w:t>
      </w:r>
      <w:hyperlink w:anchor="_bookmark25" w:history="1">
        <w:r>
          <w:rPr>
            <w:sz w:val="24"/>
          </w:rPr>
          <w:t>2.2.1,</w:t>
        </w:r>
      </w:hyperlink>
      <w:r>
        <w:rPr>
          <w:spacing w:val="3"/>
          <w:sz w:val="24"/>
        </w:rPr>
        <w:t xml:space="preserve"> </w:t>
      </w:r>
      <w:hyperlink w:anchor="_bookmark31" w:history="1">
        <w:r>
          <w:rPr>
            <w:sz w:val="24"/>
          </w:rPr>
          <w:t>2.3.1</w:t>
        </w:r>
      </w:hyperlink>
    </w:p>
    <w:p w:rsidR="00F45610" w:rsidRDefault="008D4F3A">
      <w:pPr>
        <w:spacing w:before="79" w:line="252" w:lineRule="auto"/>
        <w:ind w:left="625" w:right="107" w:hanging="516"/>
        <w:jc w:val="both"/>
        <w:rPr>
          <w:sz w:val="24"/>
        </w:rPr>
      </w:pPr>
      <w:bookmarkStart w:id="365" w:name="_bookmark178"/>
      <w:bookmarkEnd w:id="365"/>
      <w:proofErr w:type="gramStart"/>
      <w:r>
        <w:rPr>
          <w:sz w:val="24"/>
        </w:rPr>
        <w:t xml:space="preserve">[37] Stefanie Mueller, Martin </w:t>
      </w:r>
      <w:proofErr w:type="spellStart"/>
      <w:r>
        <w:rPr>
          <w:sz w:val="24"/>
        </w:rPr>
        <w:t>Fritzsche</w:t>
      </w:r>
      <w:proofErr w:type="spellEnd"/>
      <w:r>
        <w:rPr>
          <w:sz w:val="24"/>
        </w:rPr>
        <w:t xml:space="preserve">, Jan </w:t>
      </w:r>
      <w:proofErr w:type="spellStart"/>
      <w:r>
        <w:rPr>
          <w:sz w:val="24"/>
        </w:rPr>
        <w:t>Kossmann</w:t>
      </w:r>
      <w:proofErr w:type="spellEnd"/>
      <w:r>
        <w:rPr>
          <w:sz w:val="24"/>
        </w:rPr>
        <w:t xml:space="preserve">, Maximilian Schneider, Jonathan </w:t>
      </w:r>
      <w:proofErr w:type="spellStart"/>
      <w:r>
        <w:rPr>
          <w:sz w:val="24"/>
        </w:rPr>
        <w:t>Striebel</w:t>
      </w:r>
      <w:proofErr w:type="spellEnd"/>
      <w:r>
        <w:rPr>
          <w:sz w:val="24"/>
        </w:rPr>
        <w:t xml:space="preserve">, and Patrick </w:t>
      </w:r>
      <w:proofErr w:type="spellStart"/>
      <w:r>
        <w:rPr>
          <w:sz w:val="24"/>
        </w:rPr>
        <w:t>Baudisch</w:t>
      </w:r>
      <w:proofErr w:type="spellEnd"/>
      <w:r>
        <w:rPr>
          <w:sz w:val="24"/>
        </w:rPr>
        <w:t>.</w:t>
      </w:r>
      <w:proofErr w:type="gramEnd"/>
      <w:r>
        <w:rPr>
          <w:sz w:val="24"/>
        </w:rPr>
        <w:t xml:space="preserve"> Scotty: Relocating physical objects across distances us</w:t>
      </w:r>
      <w:proofErr w:type="gramStart"/>
      <w:r>
        <w:rPr>
          <w:sz w:val="24"/>
        </w:rPr>
        <w:t xml:space="preserve">-  </w:t>
      </w:r>
      <w:proofErr w:type="spellStart"/>
      <w:r>
        <w:rPr>
          <w:sz w:val="24"/>
        </w:rPr>
        <w:t>ing</w:t>
      </w:r>
      <w:proofErr w:type="spellEnd"/>
      <w:proofErr w:type="gramEnd"/>
      <w:r>
        <w:rPr>
          <w:sz w:val="24"/>
        </w:rPr>
        <w:t xml:space="preserve"> destructive scanning, encryption, and 3d printing. In </w:t>
      </w:r>
      <w:r>
        <w:rPr>
          <w:i/>
          <w:sz w:val="24"/>
        </w:rPr>
        <w:t xml:space="preserve">Proceedings of the Ninth Inter- national Conference on </w:t>
      </w:r>
      <w:r>
        <w:rPr>
          <w:i/>
          <w:spacing w:val="-3"/>
          <w:sz w:val="24"/>
        </w:rPr>
        <w:t xml:space="preserve">Tangible, </w:t>
      </w:r>
      <w:r>
        <w:rPr>
          <w:i/>
          <w:sz w:val="24"/>
        </w:rPr>
        <w:t>Embedded, and Embodied Interaction</w:t>
      </w:r>
      <w:r>
        <w:rPr>
          <w:sz w:val="24"/>
        </w:rPr>
        <w:t xml:space="preserve">, pages 233–240. </w:t>
      </w:r>
      <w:proofErr w:type="gramStart"/>
      <w:r>
        <w:rPr>
          <w:spacing w:val="-3"/>
          <w:sz w:val="24"/>
        </w:rPr>
        <w:t xml:space="preserve">ACM, </w:t>
      </w:r>
      <w:r>
        <w:rPr>
          <w:sz w:val="24"/>
        </w:rPr>
        <w:t>2015.</w:t>
      </w:r>
      <w:proofErr w:type="gramEnd"/>
      <w:r>
        <w:rPr>
          <w:spacing w:val="23"/>
          <w:sz w:val="24"/>
        </w:rPr>
        <w:t xml:space="preserve"> </w:t>
      </w:r>
      <w:hyperlink w:anchor="_bookmark29" w:history="1">
        <w:r>
          <w:rPr>
            <w:sz w:val="24"/>
          </w:rPr>
          <w:t>2.2.3</w:t>
        </w:r>
      </w:hyperlink>
    </w:p>
    <w:p w:rsidR="00F45610" w:rsidRDefault="00F45610">
      <w:pPr>
        <w:spacing w:line="252" w:lineRule="auto"/>
        <w:jc w:val="both"/>
        <w:rPr>
          <w:sz w:val="24"/>
        </w:rPr>
        <w:sectPr w:rsidR="00F45610">
          <w:headerReference w:type="default" r:id="rId139"/>
          <w:footerReference w:type="default" r:id="rId140"/>
          <w:pgSz w:w="12240" w:h="15840"/>
          <w:pgMar w:top="520" w:right="1420" w:bottom="1480" w:left="1420" w:header="0" w:footer="1286" w:gutter="0"/>
          <w:pgNumType w:start="71"/>
          <w:cols w:space="720"/>
        </w:sectPr>
      </w:pPr>
    </w:p>
    <w:p w:rsidR="00F45610" w:rsidRDefault="008D4F3A">
      <w:pPr>
        <w:spacing w:before="159" w:line="252" w:lineRule="auto"/>
        <w:ind w:left="625" w:right="107" w:hanging="516"/>
        <w:jc w:val="both"/>
        <w:rPr>
          <w:sz w:val="24"/>
        </w:rPr>
      </w:pPr>
      <w:bookmarkStart w:id="366" w:name="_bookmark179"/>
      <w:bookmarkEnd w:id="366"/>
      <w:r>
        <w:rPr>
          <w:sz w:val="24"/>
        </w:rPr>
        <w:lastRenderedPageBreak/>
        <w:t xml:space="preserve">[38] Donald A Norman. </w:t>
      </w:r>
      <w:r>
        <w:rPr>
          <w:i/>
          <w:sz w:val="24"/>
        </w:rPr>
        <w:t>The design of everyday things: Revised and expanded edition</w:t>
      </w:r>
      <w:r>
        <w:rPr>
          <w:sz w:val="24"/>
        </w:rPr>
        <w:t xml:space="preserve">. </w:t>
      </w:r>
      <w:proofErr w:type="gramStart"/>
      <w:r>
        <w:rPr>
          <w:sz w:val="24"/>
        </w:rPr>
        <w:t>Basic books, 2013.</w:t>
      </w:r>
      <w:proofErr w:type="gramEnd"/>
      <w:r>
        <w:rPr>
          <w:sz w:val="24"/>
        </w:rPr>
        <w:t xml:space="preserve"> </w:t>
      </w:r>
      <w:hyperlink w:anchor="_bookmark79" w:history="1">
        <w:r>
          <w:rPr>
            <w:sz w:val="24"/>
          </w:rPr>
          <w:t>4</w:t>
        </w:r>
      </w:hyperlink>
    </w:p>
    <w:p w:rsidR="00F45610" w:rsidRDefault="008D4F3A">
      <w:pPr>
        <w:spacing w:before="79" w:line="252" w:lineRule="auto"/>
        <w:ind w:left="625" w:right="107" w:hanging="516"/>
        <w:jc w:val="both"/>
        <w:rPr>
          <w:sz w:val="24"/>
        </w:rPr>
      </w:pPr>
      <w:bookmarkStart w:id="367" w:name="_bookmark180"/>
      <w:bookmarkEnd w:id="367"/>
      <w:proofErr w:type="gramStart"/>
      <w:r>
        <w:rPr>
          <w:w w:val="99"/>
          <w:sz w:val="24"/>
        </w:rPr>
        <w:t xml:space="preserve">[39] </w:t>
      </w:r>
      <w:proofErr w:type="spellStart"/>
      <w:r>
        <w:rPr>
          <w:w w:val="99"/>
          <w:sz w:val="24"/>
        </w:rPr>
        <w:t>Huaishu</w:t>
      </w:r>
      <w:proofErr w:type="spellEnd"/>
      <w:r>
        <w:rPr>
          <w:w w:val="99"/>
          <w:sz w:val="24"/>
        </w:rPr>
        <w:t xml:space="preserve"> Peng, Amit Zoran, and </w:t>
      </w:r>
      <w:proofErr w:type="spellStart"/>
      <w:r>
        <w:rPr>
          <w:spacing w:val="-9"/>
          <w:w w:val="99"/>
          <w:sz w:val="24"/>
        </w:rPr>
        <w:t>Franc¸ois</w:t>
      </w:r>
      <w:proofErr w:type="spellEnd"/>
      <w:r>
        <w:rPr>
          <w:spacing w:val="-9"/>
          <w:w w:val="99"/>
          <w:sz w:val="24"/>
        </w:rPr>
        <w:t xml:space="preserve"> V </w:t>
      </w:r>
      <w:proofErr w:type="spellStart"/>
      <w:r>
        <w:rPr>
          <w:spacing w:val="-6"/>
          <w:w w:val="99"/>
          <w:sz w:val="24"/>
        </w:rPr>
        <w:t>Guimbretie`re</w:t>
      </w:r>
      <w:proofErr w:type="spellEnd"/>
      <w:r>
        <w:rPr>
          <w:spacing w:val="-6"/>
          <w:w w:val="99"/>
          <w:sz w:val="24"/>
        </w:rPr>
        <w:t>.</w:t>
      </w:r>
      <w:proofErr w:type="gramEnd"/>
      <w:r>
        <w:rPr>
          <w:spacing w:val="-6"/>
          <w:w w:val="99"/>
          <w:sz w:val="24"/>
        </w:rPr>
        <w:t xml:space="preserve"> </w:t>
      </w:r>
      <w:r>
        <w:rPr>
          <w:spacing w:val="-1"/>
          <w:w w:val="99"/>
          <w:sz w:val="24"/>
        </w:rPr>
        <w:t xml:space="preserve">D-coil: A hands-on approach to </w:t>
      </w:r>
      <w:r>
        <w:rPr>
          <w:spacing w:val="-1"/>
          <w:sz w:val="24"/>
        </w:rPr>
        <w:t xml:space="preserve">digital 3d models design. In </w:t>
      </w:r>
      <w:r>
        <w:rPr>
          <w:i/>
          <w:spacing w:val="-1"/>
          <w:sz w:val="24"/>
        </w:rPr>
        <w:t xml:space="preserve">Proceedings of the </w:t>
      </w:r>
      <w:r>
        <w:rPr>
          <w:i/>
          <w:spacing w:val="-3"/>
          <w:sz w:val="24"/>
        </w:rPr>
        <w:t xml:space="preserve">33rd </w:t>
      </w:r>
      <w:r>
        <w:rPr>
          <w:i/>
          <w:sz w:val="24"/>
        </w:rPr>
        <w:t xml:space="preserve">Annual </w:t>
      </w:r>
      <w:r>
        <w:rPr>
          <w:i/>
          <w:spacing w:val="-3"/>
          <w:sz w:val="24"/>
        </w:rPr>
        <w:t xml:space="preserve">ACM </w:t>
      </w:r>
      <w:r>
        <w:rPr>
          <w:i/>
          <w:sz w:val="24"/>
        </w:rPr>
        <w:t xml:space="preserve">Conference on Human </w:t>
      </w:r>
      <w:r>
        <w:rPr>
          <w:i/>
          <w:spacing w:val="-3"/>
          <w:sz w:val="24"/>
        </w:rPr>
        <w:t xml:space="preserve">Factors </w:t>
      </w:r>
      <w:r>
        <w:rPr>
          <w:i/>
          <w:sz w:val="24"/>
        </w:rPr>
        <w:t>in Computing Systems</w:t>
      </w:r>
      <w:r>
        <w:rPr>
          <w:sz w:val="24"/>
        </w:rPr>
        <w:t xml:space="preserve">, pages 1807–1815. </w:t>
      </w:r>
      <w:proofErr w:type="gramStart"/>
      <w:r>
        <w:rPr>
          <w:spacing w:val="-3"/>
          <w:sz w:val="24"/>
        </w:rPr>
        <w:t xml:space="preserve">ACM, </w:t>
      </w:r>
      <w:r>
        <w:rPr>
          <w:sz w:val="24"/>
        </w:rPr>
        <w:t>2015.</w:t>
      </w:r>
      <w:proofErr w:type="gramEnd"/>
      <w:r>
        <w:rPr>
          <w:sz w:val="24"/>
        </w:rPr>
        <w:t xml:space="preserve"> </w:t>
      </w:r>
      <w:hyperlink w:anchor="_bookmark32" w:history="1">
        <w:r>
          <w:rPr>
            <w:sz w:val="24"/>
          </w:rPr>
          <w:t>2.3.2</w:t>
        </w:r>
      </w:hyperlink>
    </w:p>
    <w:p w:rsidR="00F45610" w:rsidRDefault="008D4F3A">
      <w:pPr>
        <w:spacing w:before="79" w:line="252" w:lineRule="auto"/>
        <w:ind w:left="625" w:right="107" w:hanging="516"/>
        <w:jc w:val="both"/>
        <w:rPr>
          <w:sz w:val="24"/>
        </w:rPr>
      </w:pPr>
      <w:bookmarkStart w:id="368" w:name="_bookmark181"/>
      <w:bookmarkEnd w:id="368"/>
      <w:proofErr w:type="gramStart"/>
      <w:r>
        <w:rPr>
          <w:w w:val="99"/>
          <w:sz w:val="24"/>
        </w:rPr>
        <w:t xml:space="preserve">[40] </w:t>
      </w:r>
      <w:proofErr w:type="spellStart"/>
      <w:r>
        <w:rPr>
          <w:w w:val="99"/>
          <w:sz w:val="24"/>
        </w:rPr>
        <w:t>Huaishu</w:t>
      </w:r>
      <w:proofErr w:type="spellEnd"/>
      <w:r>
        <w:rPr>
          <w:w w:val="99"/>
          <w:sz w:val="24"/>
        </w:rPr>
        <w:t xml:space="preserve"> Peng, </w:t>
      </w:r>
      <w:proofErr w:type="spellStart"/>
      <w:r>
        <w:rPr>
          <w:w w:val="99"/>
          <w:sz w:val="24"/>
        </w:rPr>
        <w:t>Rundong</w:t>
      </w:r>
      <w:proofErr w:type="spellEnd"/>
      <w:r>
        <w:rPr>
          <w:w w:val="99"/>
          <w:sz w:val="24"/>
        </w:rPr>
        <w:t xml:space="preserve"> Wu, Steve </w:t>
      </w:r>
      <w:proofErr w:type="spellStart"/>
      <w:r>
        <w:rPr>
          <w:w w:val="99"/>
          <w:sz w:val="24"/>
        </w:rPr>
        <w:t>Marschner</w:t>
      </w:r>
      <w:proofErr w:type="spellEnd"/>
      <w:r>
        <w:rPr>
          <w:w w:val="99"/>
          <w:sz w:val="24"/>
        </w:rPr>
        <w:t xml:space="preserve">, and </w:t>
      </w:r>
      <w:proofErr w:type="spellStart"/>
      <w:r>
        <w:rPr>
          <w:w w:val="99"/>
          <w:sz w:val="24"/>
        </w:rPr>
        <w:t>Franc¸ois</w:t>
      </w:r>
      <w:proofErr w:type="spellEnd"/>
      <w:r>
        <w:rPr>
          <w:w w:val="99"/>
          <w:sz w:val="24"/>
        </w:rPr>
        <w:t xml:space="preserve"> </w:t>
      </w:r>
      <w:proofErr w:type="spellStart"/>
      <w:r>
        <w:rPr>
          <w:w w:val="99"/>
          <w:sz w:val="24"/>
        </w:rPr>
        <w:t>Guimbretie`re</w:t>
      </w:r>
      <w:proofErr w:type="spellEnd"/>
      <w:r>
        <w:rPr>
          <w:w w:val="99"/>
          <w:sz w:val="24"/>
        </w:rPr>
        <w:t>.</w:t>
      </w:r>
      <w:proofErr w:type="gramEnd"/>
      <w:r>
        <w:rPr>
          <w:w w:val="99"/>
          <w:sz w:val="24"/>
        </w:rPr>
        <w:t xml:space="preserve"> </w:t>
      </w:r>
      <w:r>
        <w:rPr>
          <w:w w:val="98"/>
          <w:sz w:val="24"/>
        </w:rPr>
        <w:t xml:space="preserve">On-the-fly </w:t>
      </w:r>
      <w:r>
        <w:rPr>
          <w:sz w:val="24"/>
        </w:rPr>
        <w:t xml:space="preserve">print: Incremental printing while modelling. In </w:t>
      </w:r>
      <w:r>
        <w:rPr>
          <w:i/>
          <w:sz w:val="24"/>
        </w:rPr>
        <w:t>Proceedings of the 2016 CHI Conference on Human Factors in Computing Systems</w:t>
      </w:r>
      <w:r>
        <w:rPr>
          <w:sz w:val="24"/>
        </w:rPr>
        <w:t xml:space="preserve">, pages 887–896. </w:t>
      </w:r>
      <w:proofErr w:type="gramStart"/>
      <w:r>
        <w:rPr>
          <w:sz w:val="24"/>
        </w:rPr>
        <w:t>ACM, 2016.</w:t>
      </w:r>
      <w:proofErr w:type="gramEnd"/>
      <w:r>
        <w:rPr>
          <w:sz w:val="24"/>
        </w:rPr>
        <w:t xml:space="preserve"> </w:t>
      </w:r>
      <w:hyperlink w:anchor="_bookmark25" w:history="1">
        <w:r>
          <w:rPr>
            <w:sz w:val="24"/>
          </w:rPr>
          <w:t>2.2.1,</w:t>
        </w:r>
      </w:hyperlink>
      <w:r>
        <w:rPr>
          <w:sz w:val="24"/>
        </w:rPr>
        <w:t xml:space="preserve"> </w:t>
      </w:r>
      <w:hyperlink w:anchor="_bookmark29" w:history="1">
        <w:r>
          <w:rPr>
            <w:sz w:val="24"/>
          </w:rPr>
          <w:t>2.2.3</w:t>
        </w:r>
      </w:hyperlink>
    </w:p>
    <w:p w:rsidR="00F45610" w:rsidRDefault="008D4F3A">
      <w:pPr>
        <w:pStyle w:val="BodyText"/>
        <w:spacing w:before="79"/>
        <w:ind w:left="109"/>
      </w:pPr>
      <w:bookmarkStart w:id="369" w:name="_bookmark182"/>
      <w:bookmarkEnd w:id="369"/>
      <w:r>
        <w:rPr>
          <w:w w:val="110"/>
        </w:rPr>
        <w:t xml:space="preserve">[41]   Pinterest, 2016.  </w:t>
      </w:r>
      <w:hyperlink r:id="rId141">
        <w:r>
          <w:rPr>
            <w:w w:val="120"/>
          </w:rPr>
          <w:t>http://www.pinterest.com/</w:t>
        </w:r>
      </w:hyperlink>
      <w:r>
        <w:rPr>
          <w:w w:val="120"/>
        </w:rPr>
        <w:t xml:space="preserve">.  </w:t>
      </w:r>
      <w:hyperlink w:anchor="_bookmark74" w:history="1">
        <w:r>
          <w:rPr>
            <w:w w:val="120"/>
          </w:rPr>
          <w:t>4,</w:t>
        </w:r>
      </w:hyperlink>
      <w:r>
        <w:rPr>
          <w:spacing w:val="57"/>
          <w:w w:val="120"/>
        </w:rPr>
        <w:t xml:space="preserve"> </w:t>
      </w:r>
      <w:hyperlink w:anchor="_bookmark85" w:history="1">
        <w:r>
          <w:rPr>
            <w:w w:val="120"/>
          </w:rPr>
          <w:t>4.2</w:t>
        </w:r>
      </w:hyperlink>
    </w:p>
    <w:p w:rsidR="00F45610" w:rsidRDefault="008D4F3A">
      <w:pPr>
        <w:spacing w:before="92" w:line="252" w:lineRule="auto"/>
        <w:ind w:left="625" w:right="108" w:hanging="516"/>
        <w:jc w:val="both"/>
        <w:rPr>
          <w:sz w:val="24"/>
        </w:rPr>
      </w:pPr>
      <w:bookmarkStart w:id="370" w:name="_bookmark183"/>
      <w:bookmarkEnd w:id="370"/>
      <w:r>
        <w:rPr>
          <w:sz w:val="24"/>
        </w:rPr>
        <w:t xml:space="preserve">[42] </w:t>
      </w:r>
      <w:proofErr w:type="spellStart"/>
      <w:r>
        <w:rPr>
          <w:spacing w:val="-3"/>
          <w:sz w:val="24"/>
        </w:rPr>
        <w:t>Vinayak</w:t>
      </w:r>
      <w:proofErr w:type="spellEnd"/>
      <w:r>
        <w:rPr>
          <w:spacing w:val="-3"/>
          <w:sz w:val="24"/>
        </w:rPr>
        <w:t xml:space="preserve"> </w:t>
      </w:r>
      <w:r>
        <w:rPr>
          <w:sz w:val="24"/>
        </w:rPr>
        <w:t xml:space="preserve">Zhang </w:t>
      </w:r>
      <w:proofErr w:type="spellStart"/>
      <w:r>
        <w:rPr>
          <w:spacing w:val="-6"/>
          <w:sz w:val="24"/>
        </w:rPr>
        <w:t>Yunbo</w:t>
      </w:r>
      <w:proofErr w:type="spellEnd"/>
      <w:r>
        <w:rPr>
          <w:spacing w:val="-6"/>
          <w:sz w:val="24"/>
        </w:rPr>
        <w:t xml:space="preserve"> </w:t>
      </w:r>
      <w:proofErr w:type="spellStart"/>
      <w:r>
        <w:rPr>
          <w:sz w:val="24"/>
        </w:rPr>
        <w:t>Ramani</w:t>
      </w:r>
      <w:proofErr w:type="spellEnd"/>
      <w:r>
        <w:rPr>
          <w:sz w:val="24"/>
        </w:rPr>
        <w:t xml:space="preserve"> </w:t>
      </w:r>
      <w:proofErr w:type="spellStart"/>
      <w:r>
        <w:rPr>
          <w:sz w:val="24"/>
        </w:rPr>
        <w:t>Karthik</w:t>
      </w:r>
      <w:proofErr w:type="spellEnd"/>
      <w:r>
        <w:rPr>
          <w:sz w:val="24"/>
        </w:rPr>
        <w:t xml:space="preserve"> </w:t>
      </w:r>
      <w:proofErr w:type="spellStart"/>
      <w:r>
        <w:rPr>
          <w:sz w:val="24"/>
        </w:rPr>
        <w:t>Piya</w:t>
      </w:r>
      <w:proofErr w:type="spellEnd"/>
      <w:r>
        <w:rPr>
          <w:sz w:val="24"/>
        </w:rPr>
        <w:t xml:space="preserve">, Cecil. </w:t>
      </w:r>
      <w:proofErr w:type="spellStart"/>
      <w:r>
        <w:rPr>
          <w:sz w:val="24"/>
        </w:rPr>
        <w:t>Realfusion</w:t>
      </w:r>
      <w:proofErr w:type="spellEnd"/>
      <w:r>
        <w:rPr>
          <w:sz w:val="24"/>
        </w:rPr>
        <w:t xml:space="preserve">: An interactive workflow for repurposing real-world objects towards early-stage creative ideation. </w:t>
      </w:r>
      <w:proofErr w:type="gramStart"/>
      <w:r>
        <w:rPr>
          <w:sz w:val="24"/>
        </w:rPr>
        <w:t xml:space="preserve">In </w:t>
      </w:r>
      <w:r>
        <w:rPr>
          <w:i/>
          <w:sz w:val="24"/>
        </w:rPr>
        <w:t>Proceedings</w:t>
      </w:r>
      <w:r>
        <w:rPr>
          <w:i/>
          <w:spacing w:val="-36"/>
          <w:sz w:val="24"/>
        </w:rPr>
        <w:t xml:space="preserve"> </w:t>
      </w:r>
      <w:r>
        <w:rPr>
          <w:i/>
          <w:sz w:val="24"/>
        </w:rPr>
        <w:t>of the 42th Graphics Interface Conference</w:t>
      </w:r>
      <w:r>
        <w:rPr>
          <w:sz w:val="24"/>
        </w:rPr>
        <w:t>, 2016.</w:t>
      </w:r>
      <w:proofErr w:type="gramEnd"/>
      <w:r>
        <w:rPr>
          <w:spacing w:val="-11"/>
          <w:sz w:val="24"/>
        </w:rPr>
        <w:t xml:space="preserve"> </w:t>
      </w:r>
      <w:hyperlink w:anchor="_bookmark31" w:history="1">
        <w:r>
          <w:rPr>
            <w:sz w:val="24"/>
          </w:rPr>
          <w:t>2.3.1</w:t>
        </w:r>
      </w:hyperlink>
    </w:p>
    <w:p w:rsidR="00F45610" w:rsidRDefault="008D4F3A">
      <w:pPr>
        <w:spacing w:before="79" w:line="252" w:lineRule="auto"/>
        <w:ind w:left="625" w:right="107" w:hanging="516"/>
        <w:jc w:val="both"/>
        <w:rPr>
          <w:sz w:val="24"/>
        </w:rPr>
      </w:pPr>
      <w:bookmarkStart w:id="371" w:name="_bookmark184"/>
      <w:bookmarkEnd w:id="371"/>
      <w:r>
        <w:rPr>
          <w:sz w:val="24"/>
        </w:rPr>
        <w:t>[43]</w:t>
      </w:r>
      <w:r>
        <w:rPr>
          <w:spacing w:val="50"/>
          <w:sz w:val="24"/>
        </w:rPr>
        <w:t xml:space="preserve"> </w:t>
      </w:r>
      <w:r>
        <w:rPr>
          <w:sz w:val="24"/>
        </w:rPr>
        <w:t>J</w:t>
      </w:r>
      <w:r>
        <w:rPr>
          <w:spacing w:val="-12"/>
          <w:sz w:val="24"/>
        </w:rPr>
        <w:t xml:space="preserve"> </w:t>
      </w:r>
      <w:r>
        <w:rPr>
          <w:sz w:val="24"/>
        </w:rPr>
        <w:t>Rose</w:t>
      </w:r>
      <w:r>
        <w:rPr>
          <w:spacing w:val="-12"/>
          <w:sz w:val="24"/>
        </w:rPr>
        <w:t xml:space="preserve"> </w:t>
      </w:r>
      <w:proofErr w:type="spellStart"/>
      <w:r>
        <w:rPr>
          <w:sz w:val="24"/>
        </w:rPr>
        <w:t>Plaxen</w:t>
      </w:r>
      <w:proofErr w:type="spellEnd"/>
      <w:r>
        <w:rPr>
          <w:sz w:val="24"/>
        </w:rPr>
        <w:t>.</w:t>
      </w:r>
      <w:r>
        <w:rPr>
          <w:spacing w:val="3"/>
          <w:sz w:val="24"/>
        </w:rPr>
        <w:t xml:space="preserve"> </w:t>
      </w:r>
      <w:r>
        <w:rPr>
          <w:i/>
          <w:sz w:val="24"/>
        </w:rPr>
        <w:t>Adapt</w:t>
      </w:r>
      <w:r>
        <w:rPr>
          <w:i/>
          <w:spacing w:val="-12"/>
          <w:sz w:val="24"/>
        </w:rPr>
        <w:t xml:space="preserve"> </w:t>
      </w:r>
      <w:r>
        <w:rPr>
          <w:i/>
          <w:sz w:val="24"/>
        </w:rPr>
        <w:t>my</w:t>
      </w:r>
      <w:r>
        <w:rPr>
          <w:i/>
          <w:spacing w:val="-12"/>
          <w:sz w:val="24"/>
        </w:rPr>
        <w:t xml:space="preserve"> </w:t>
      </w:r>
      <w:r>
        <w:rPr>
          <w:i/>
          <w:sz w:val="24"/>
        </w:rPr>
        <w:t>world:</w:t>
      </w:r>
      <w:r>
        <w:rPr>
          <w:i/>
          <w:spacing w:val="4"/>
          <w:sz w:val="24"/>
        </w:rPr>
        <w:t xml:space="preserve"> </w:t>
      </w:r>
      <w:r>
        <w:rPr>
          <w:i/>
          <w:sz w:val="24"/>
        </w:rPr>
        <w:t>Homemade</w:t>
      </w:r>
      <w:r>
        <w:rPr>
          <w:i/>
          <w:spacing w:val="-12"/>
          <w:sz w:val="24"/>
        </w:rPr>
        <w:t xml:space="preserve"> </w:t>
      </w:r>
      <w:r>
        <w:rPr>
          <w:i/>
          <w:sz w:val="24"/>
        </w:rPr>
        <w:t>adaptations</w:t>
      </w:r>
      <w:r>
        <w:rPr>
          <w:i/>
          <w:spacing w:val="-12"/>
          <w:sz w:val="24"/>
        </w:rPr>
        <w:t xml:space="preserve"> </w:t>
      </w:r>
      <w:r>
        <w:rPr>
          <w:i/>
          <w:sz w:val="24"/>
        </w:rPr>
        <w:t>for</w:t>
      </w:r>
      <w:r>
        <w:rPr>
          <w:i/>
          <w:spacing w:val="-12"/>
          <w:sz w:val="24"/>
        </w:rPr>
        <w:t xml:space="preserve"> </w:t>
      </w:r>
      <w:r>
        <w:rPr>
          <w:i/>
          <w:sz w:val="24"/>
        </w:rPr>
        <w:t>people</w:t>
      </w:r>
      <w:r>
        <w:rPr>
          <w:i/>
          <w:spacing w:val="-12"/>
          <w:sz w:val="24"/>
        </w:rPr>
        <w:t xml:space="preserve"> </w:t>
      </w:r>
      <w:r>
        <w:rPr>
          <w:i/>
          <w:sz w:val="24"/>
        </w:rPr>
        <w:t>with</w:t>
      </w:r>
      <w:r>
        <w:rPr>
          <w:i/>
          <w:spacing w:val="-12"/>
          <w:sz w:val="24"/>
        </w:rPr>
        <w:t xml:space="preserve"> </w:t>
      </w:r>
      <w:r>
        <w:rPr>
          <w:i/>
          <w:sz w:val="24"/>
        </w:rPr>
        <w:t>disabilities</w:t>
      </w:r>
      <w:r>
        <w:rPr>
          <w:sz w:val="24"/>
        </w:rPr>
        <w:t>.</w:t>
      </w:r>
      <w:r>
        <w:rPr>
          <w:spacing w:val="3"/>
          <w:sz w:val="24"/>
        </w:rPr>
        <w:t xml:space="preserve"> </w:t>
      </w:r>
      <w:proofErr w:type="gramStart"/>
      <w:r>
        <w:rPr>
          <w:sz w:val="24"/>
        </w:rPr>
        <w:t>Seven Locks Press, 2005.</w:t>
      </w:r>
      <w:proofErr w:type="gramEnd"/>
      <w:r>
        <w:rPr>
          <w:sz w:val="24"/>
        </w:rPr>
        <w:t xml:space="preserve"> </w:t>
      </w:r>
      <w:hyperlink w:anchor="_bookmark74" w:history="1">
        <w:r>
          <w:rPr>
            <w:sz w:val="24"/>
          </w:rPr>
          <w:t>4,</w:t>
        </w:r>
      </w:hyperlink>
      <w:r>
        <w:rPr>
          <w:spacing w:val="14"/>
          <w:sz w:val="24"/>
        </w:rPr>
        <w:t xml:space="preserve"> </w:t>
      </w:r>
      <w:hyperlink w:anchor="_bookmark85" w:history="1">
        <w:r>
          <w:rPr>
            <w:sz w:val="24"/>
          </w:rPr>
          <w:t>4.2</w:t>
        </w:r>
      </w:hyperlink>
    </w:p>
    <w:p w:rsidR="00F45610" w:rsidRDefault="008D4F3A">
      <w:pPr>
        <w:pStyle w:val="BodyText"/>
        <w:spacing w:before="79" w:line="252" w:lineRule="auto"/>
        <w:ind w:left="625" w:right="109" w:hanging="516"/>
        <w:jc w:val="both"/>
      </w:pPr>
      <w:bookmarkStart w:id="372" w:name="_bookmark185"/>
      <w:bookmarkEnd w:id="372"/>
      <w:proofErr w:type="gramStart"/>
      <w:r>
        <w:rPr>
          <w:w w:val="99"/>
        </w:rPr>
        <w:t xml:space="preserve">[44] </w:t>
      </w:r>
      <w:proofErr w:type="spellStart"/>
      <w:r>
        <w:rPr>
          <w:w w:val="99"/>
        </w:rPr>
        <w:t>Romain</w:t>
      </w:r>
      <w:proofErr w:type="spellEnd"/>
      <w:r>
        <w:rPr>
          <w:w w:val="99"/>
        </w:rPr>
        <w:t xml:space="preserve"> </w:t>
      </w:r>
      <w:proofErr w:type="spellStart"/>
      <w:r>
        <w:rPr>
          <w:w w:val="99"/>
        </w:rPr>
        <w:t>Pre´vost</w:t>
      </w:r>
      <w:proofErr w:type="spellEnd"/>
      <w:r>
        <w:rPr>
          <w:w w:val="99"/>
        </w:rPr>
        <w:t xml:space="preserve">, Emily Whiting, Sylvain Lefebvre, and Olga </w:t>
      </w:r>
      <w:proofErr w:type="spellStart"/>
      <w:r>
        <w:rPr>
          <w:w w:val="99"/>
        </w:rPr>
        <w:t>Sorkine-Hornung</w:t>
      </w:r>
      <w:proofErr w:type="spellEnd"/>
      <w:r>
        <w:rPr>
          <w:w w:val="99"/>
        </w:rPr>
        <w:t>.</w:t>
      </w:r>
      <w:proofErr w:type="gramEnd"/>
      <w:r>
        <w:rPr>
          <w:w w:val="99"/>
        </w:rPr>
        <w:t xml:space="preserve"> Make it </w:t>
      </w:r>
      <w:r>
        <w:t xml:space="preserve">stand: balancing shapes for 3d fabrication. </w:t>
      </w:r>
      <w:r>
        <w:rPr>
          <w:i/>
        </w:rPr>
        <w:t>ACM Transactions on Graphics (TOG)</w:t>
      </w:r>
      <w:r>
        <w:t xml:space="preserve">, 32(4): 81, 2013. </w:t>
      </w:r>
      <w:hyperlink w:anchor="_bookmark53" w:history="1">
        <w:r>
          <w:t>3.5</w:t>
        </w:r>
      </w:hyperlink>
    </w:p>
    <w:p w:rsidR="00F45610" w:rsidRDefault="008D4F3A">
      <w:pPr>
        <w:spacing w:before="79" w:line="252" w:lineRule="auto"/>
        <w:ind w:left="625" w:right="107" w:hanging="516"/>
        <w:jc w:val="both"/>
        <w:rPr>
          <w:sz w:val="24"/>
        </w:rPr>
      </w:pPr>
      <w:bookmarkStart w:id="373" w:name="_bookmark186"/>
      <w:bookmarkEnd w:id="373"/>
      <w:proofErr w:type="gramStart"/>
      <w:r>
        <w:rPr>
          <w:sz w:val="24"/>
        </w:rPr>
        <w:t xml:space="preserve">[45] </w:t>
      </w:r>
      <w:proofErr w:type="spellStart"/>
      <w:r>
        <w:rPr>
          <w:sz w:val="24"/>
        </w:rPr>
        <w:t>Raf</w:t>
      </w:r>
      <w:proofErr w:type="spellEnd"/>
      <w:proofErr w:type="gramEnd"/>
      <w:r>
        <w:rPr>
          <w:sz w:val="24"/>
        </w:rPr>
        <w:t xml:space="preserve"> </w:t>
      </w:r>
      <w:proofErr w:type="spellStart"/>
      <w:r>
        <w:rPr>
          <w:sz w:val="24"/>
        </w:rPr>
        <w:t>Ramaker</w:t>
      </w:r>
      <w:proofErr w:type="spellEnd"/>
      <w:r>
        <w:rPr>
          <w:sz w:val="24"/>
        </w:rPr>
        <w:t xml:space="preserve">, Fraser Anderson, </w:t>
      </w:r>
      <w:proofErr w:type="spellStart"/>
      <w:r>
        <w:rPr>
          <w:sz w:val="24"/>
        </w:rPr>
        <w:t>Tovi</w:t>
      </w:r>
      <w:proofErr w:type="spellEnd"/>
      <w:r>
        <w:rPr>
          <w:sz w:val="24"/>
        </w:rPr>
        <w:t xml:space="preserve"> Grossman, and George Fitzmaurice. </w:t>
      </w:r>
      <w:proofErr w:type="spellStart"/>
      <w:r>
        <w:rPr>
          <w:sz w:val="24"/>
        </w:rPr>
        <w:t>Retrofab</w:t>
      </w:r>
      <w:proofErr w:type="spellEnd"/>
      <w:r>
        <w:rPr>
          <w:sz w:val="24"/>
        </w:rPr>
        <w:t xml:space="preserve">: A design tool for retrofitting physical interfaces using actuators, sensors and 3d printing. </w:t>
      </w:r>
      <w:proofErr w:type="gramStart"/>
      <w:r>
        <w:rPr>
          <w:sz w:val="24"/>
        </w:rPr>
        <w:t xml:space="preserve">In </w:t>
      </w:r>
      <w:r>
        <w:rPr>
          <w:i/>
          <w:sz w:val="24"/>
        </w:rPr>
        <w:t>Proceedings of the SIGCHI Conference on Human Factors in Computing Systems</w:t>
      </w:r>
      <w:r>
        <w:rPr>
          <w:sz w:val="24"/>
        </w:rPr>
        <w:t>.</w:t>
      </w:r>
      <w:proofErr w:type="gramEnd"/>
      <w:r>
        <w:rPr>
          <w:sz w:val="24"/>
        </w:rPr>
        <w:t xml:space="preserve"> </w:t>
      </w:r>
      <w:proofErr w:type="gramStart"/>
      <w:r>
        <w:rPr>
          <w:sz w:val="24"/>
        </w:rPr>
        <w:t>ACM, 2016.</w:t>
      </w:r>
      <w:proofErr w:type="gramEnd"/>
      <w:r>
        <w:rPr>
          <w:sz w:val="24"/>
        </w:rPr>
        <w:t xml:space="preserve"> </w:t>
      </w:r>
      <w:hyperlink w:anchor="_bookmark74" w:history="1">
        <w:r>
          <w:rPr>
            <w:sz w:val="24"/>
          </w:rPr>
          <w:t>4</w:t>
        </w:r>
      </w:hyperlink>
    </w:p>
    <w:p w:rsidR="00F45610" w:rsidRDefault="008D4F3A">
      <w:pPr>
        <w:pStyle w:val="BodyText"/>
        <w:spacing w:before="79" w:line="252" w:lineRule="auto"/>
        <w:ind w:left="625" w:right="108" w:hanging="516"/>
        <w:jc w:val="both"/>
      </w:pPr>
      <w:bookmarkStart w:id="374" w:name="_bookmark187"/>
      <w:bookmarkEnd w:id="374"/>
      <w:proofErr w:type="gramStart"/>
      <w:r>
        <w:t xml:space="preserve">[46] </w:t>
      </w:r>
      <w:proofErr w:type="spellStart"/>
      <w:r>
        <w:t>Raf</w:t>
      </w:r>
      <w:proofErr w:type="spellEnd"/>
      <w:proofErr w:type="gramEnd"/>
      <w:r>
        <w:t xml:space="preserve"> </w:t>
      </w:r>
      <w:proofErr w:type="spellStart"/>
      <w:r>
        <w:t>Ramakers</w:t>
      </w:r>
      <w:proofErr w:type="spellEnd"/>
      <w:r>
        <w:t xml:space="preserve">, Fraser Anderson, </w:t>
      </w:r>
      <w:proofErr w:type="spellStart"/>
      <w:r>
        <w:rPr>
          <w:spacing w:val="-6"/>
        </w:rPr>
        <w:t>Tovi</w:t>
      </w:r>
      <w:proofErr w:type="spellEnd"/>
      <w:r>
        <w:rPr>
          <w:spacing w:val="-6"/>
        </w:rPr>
        <w:t xml:space="preserve"> </w:t>
      </w:r>
      <w:r>
        <w:t xml:space="preserve">Grossman, and George Fitzmaurice. </w:t>
      </w:r>
      <w:proofErr w:type="spellStart"/>
      <w:r>
        <w:t>Retrofab</w:t>
      </w:r>
      <w:proofErr w:type="spellEnd"/>
      <w:r>
        <w:t>: A design</w:t>
      </w:r>
      <w:r>
        <w:rPr>
          <w:spacing w:val="-17"/>
        </w:rPr>
        <w:t xml:space="preserve"> </w:t>
      </w:r>
      <w:r>
        <w:t>tool</w:t>
      </w:r>
      <w:r>
        <w:rPr>
          <w:spacing w:val="-17"/>
        </w:rPr>
        <w:t xml:space="preserve"> </w:t>
      </w:r>
      <w:r>
        <w:t>for</w:t>
      </w:r>
      <w:r>
        <w:rPr>
          <w:spacing w:val="-17"/>
        </w:rPr>
        <w:t xml:space="preserve"> </w:t>
      </w:r>
      <w:r>
        <w:t>retrofitting</w:t>
      </w:r>
      <w:r>
        <w:rPr>
          <w:spacing w:val="-17"/>
        </w:rPr>
        <w:t xml:space="preserve"> </w:t>
      </w:r>
      <w:r>
        <w:t>physical</w:t>
      </w:r>
      <w:r>
        <w:rPr>
          <w:spacing w:val="-17"/>
        </w:rPr>
        <w:t xml:space="preserve"> </w:t>
      </w:r>
      <w:r>
        <w:t>interfaces</w:t>
      </w:r>
      <w:r>
        <w:rPr>
          <w:spacing w:val="-17"/>
        </w:rPr>
        <w:t xml:space="preserve"> </w:t>
      </w:r>
      <w:r>
        <w:t>using</w:t>
      </w:r>
      <w:r>
        <w:rPr>
          <w:spacing w:val="-17"/>
        </w:rPr>
        <w:t xml:space="preserve"> </w:t>
      </w:r>
      <w:r>
        <w:t>actuators,</w:t>
      </w:r>
      <w:r>
        <w:rPr>
          <w:spacing w:val="-15"/>
        </w:rPr>
        <w:t xml:space="preserve"> </w:t>
      </w:r>
      <w:r>
        <w:t>sensors</w:t>
      </w:r>
      <w:r>
        <w:rPr>
          <w:spacing w:val="-17"/>
        </w:rPr>
        <w:t xml:space="preserve"> </w:t>
      </w:r>
      <w:r>
        <w:t>and</w:t>
      </w:r>
      <w:r>
        <w:rPr>
          <w:spacing w:val="-17"/>
        </w:rPr>
        <w:t xml:space="preserve"> </w:t>
      </w:r>
      <w:r>
        <w:t>3d</w:t>
      </w:r>
      <w:r>
        <w:rPr>
          <w:spacing w:val="-17"/>
        </w:rPr>
        <w:t xml:space="preserve"> </w:t>
      </w:r>
      <w:r>
        <w:t>printing.</w:t>
      </w:r>
      <w:r>
        <w:rPr>
          <w:spacing w:val="-6"/>
        </w:rPr>
        <w:t xml:space="preserve"> </w:t>
      </w:r>
      <w:proofErr w:type="gramStart"/>
      <w:r>
        <w:rPr>
          <w:i/>
          <w:spacing w:val="-3"/>
        </w:rPr>
        <w:t xml:space="preserve">Proc. </w:t>
      </w:r>
      <w:r>
        <w:rPr>
          <w:i/>
        </w:rPr>
        <w:t>of SIGCHI.</w:t>
      </w:r>
      <w:proofErr w:type="gramEnd"/>
      <w:r>
        <w:rPr>
          <w:i/>
        </w:rPr>
        <w:t xml:space="preserve"> </w:t>
      </w:r>
      <w:proofErr w:type="gramStart"/>
      <w:r>
        <w:rPr>
          <w:i/>
        </w:rPr>
        <w:t>ACM</w:t>
      </w:r>
      <w:r>
        <w:t>, 2016.</w:t>
      </w:r>
      <w:proofErr w:type="gramEnd"/>
      <w:r>
        <w:rPr>
          <w:spacing w:val="5"/>
        </w:rPr>
        <w:t xml:space="preserve"> </w:t>
      </w:r>
      <w:hyperlink w:anchor="_bookmark31" w:history="1">
        <w:r>
          <w:t>2.3.1</w:t>
        </w:r>
      </w:hyperlink>
    </w:p>
    <w:p w:rsidR="00F45610" w:rsidRDefault="008D4F3A">
      <w:pPr>
        <w:pStyle w:val="BodyText"/>
        <w:spacing w:before="79"/>
        <w:ind w:left="109" w:right="-14"/>
      </w:pPr>
      <w:bookmarkStart w:id="375" w:name="_bookmark188"/>
      <w:bookmarkEnd w:id="375"/>
      <w:r>
        <w:t xml:space="preserve">[47] Jun </w:t>
      </w:r>
      <w:proofErr w:type="spellStart"/>
      <w:r>
        <w:t>Rekimoto</w:t>
      </w:r>
      <w:proofErr w:type="spellEnd"/>
      <w:r>
        <w:t xml:space="preserve">. </w:t>
      </w:r>
      <w:proofErr w:type="spellStart"/>
      <w:r>
        <w:t>Transvision</w:t>
      </w:r>
      <w:proofErr w:type="spellEnd"/>
      <w:r>
        <w:t>: A hand-held augmented reality system for collaborative design.</w:t>
      </w:r>
    </w:p>
    <w:p w:rsidR="00F45610" w:rsidRDefault="008D4F3A">
      <w:pPr>
        <w:spacing w:before="13"/>
        <w:ind w:left="625"/>
        <w:rPr>
          <w:sz w:val="24"/>
        </w:rPr>
      </w:pPr>
      <w:r>
        <w:rPr>
          <w:sz w:val="24"/>
        </w:rPr>
        <w:t xml:space="preserve">In </w:t>
      </w:r>
      <w:r>
        <w:rPr>
          <w:i/>
          <w:sz w:val="24"/>
        </w:rPr>
        <w:t>Proc. Virtual Systems and Multimedia</w:t>
      </w:r>
      <w:r>
        <w:rPr>
          <w:sz w:val="24"/>
        </w:rPr>
        <w:t xml:space="preserve">, pages 85–90, 1996. </w:t>
      </w:r>
      <w:hyperlink w:anchor="_bookmark132" w:history="1">
        <w:r>
          <w:rPr>
            <w:sz w:val="24"/>
          </w:rPr>
          <w:t>6</w:t>
        </w:r>
      </w:hyperlink>
    </w:p>
    <w:p w:rsidR="00F45610" w:rsidRDefault="008D4F3A">
      <w:pPr>
        <w:spacing w:before="92" w:line="252" w:lineRule="auto"/>
        <w:ind w:left="625" w:right="107" w:hanging="516"/>
        <w:jc w:val="both"/>
        <w:rPr>
          <w:sz w:val="24"/>
        </w:rPr>
      </w:pPr>
      <w:bookmarkStart w:id="376" w:name="_bookmark189"/>
      <w:bookmarkEnd w:id="376"/>
      <w:r>
        <w:rPr>
          <w:sz w:val="24"/>
        </w:rPr>
        <w:t xml:space="preserve">[48] Suzanne Robitaille. </w:t>
      </w:r>
      <w:r>
        <w:rPr>
          <w:i/>
          <w:sz w:val="24"/>
        </w:rPr>
        <w:t>The illustrated guide to assistive technology and devices: Tools and gadgets for living independently</w:t>
      </w:r>
      <w:r>
        <w:rPr>
          <w:sz w:val="24"/>
        </w:rPr>
        <w:t xml:space="preserve">. </w:t>
      </w:r>
      <w:proofErr w:type="spellStart"/>
      <w:proofErr w:type="gramStart"/>
      <w:r>
        <w:rPr>
          <w:sz w:val="24"/>
        </w:rPr>
        <w:t>ReadHowYouWant</w:t>
      </w:r>
      <w:proofErr w:type="spellEnd"/>
      <w:r>
        <w:rPr>
          <w:sz w:val="24"/>
        </w:rPr>
        <w:t>.</w:t>
      </w:r>
      <w:proofErr w:type="gramEnd"/>
      <w:r>
        <w:rPr>
          <w:sz w:val="24"/>
        </w:rPr>
        <w:t xml:space="preserve"> </w:t>
      </w:r>
      <w:proofErr w:type="gramStart"/>
      <w:r>
        <w:rPr>
          <w:sz w:val="24"/>
        </w:rPr>
        <w:t>com</w:t>
      </w:r>
      <w:proofErr w:type="gramEnd"/>
      <w:r>
        <w:rPr>
          <w:sz w:val="24"/>
        </w:rPr>
        <w:t xml:space="preserve">, 2010. </w:t>
      </w:r>
      <w:hyperlink w:anchor="_bookmark74" w:history="1">
        <w:r>
          <w:rPr>
            <w:sz w:val="24"/>
          </w:rPr>
          <w:t>4,</w:t>
        </w:r>
      </w:hyperlink>
      <w:r>
        <w:rPr>
          <w:sz w:val="24"/>
        </w:rPr>
        <w:t xml:space="preserve"> </w:t>
      </w:r>
      <w:hyperlink w:anchor="_bookmark85" w:history="1">
        <w:r>
          <w:rPr>
            <w:sz w:val="24"/>
          </w:rPr>
          <w:t>4.2</w:t>
        </w:r>
      </w:hyperlink>
    </w:p>
    <w:p w:rsidR="00F45610" w:rsidRDefault="008D4F3A">
      <w:pPr>
        <w:pStyle w:val="BodyText"/>
        <w:spacing w:before="79" w:line="252" w:lineRule="auto"/>
        <w:ind w:left="625" w:right="107" w:hanging="516"/>
        <w:jc w:val="both"/>
      </w:pPr>
      <w:bookmarkStart w:id="377" w:name="_bookmark190"/>
      <w:bookmarkEnd w:id="377"/>
      <w:r>
        <w:t>[49]</w:t>
      </w:r>
      <w:r>
        <w:rPr>
          <w:spacing w:val="48"/>
        </w:rPr>
        <w:t xml:space="preserve"> </w:t>
      </w:r>
      <w:r>
        <w:t>Andrew</w:t>
      </w:r>
      <w:r>
        <w:rPr>
          <w:spacing w:val="-16"/>
        </w:rPr>
        <w:t xml:space="preserve"> </w:t>
      </w:r>
      <w:r>
        <w:t>O</w:t>
      </w:r>
      <w:r>
        <w:rPr>
          <w:spacing w:val="-16"/>
        </w:rPr>
        <w:t xml:space="preserve"> </w:t>
      </w:r>
      <w:proofErr w:type="spellStart"/>
      <w:r>
        <w:t>Sageman</w:t>
      </w:r>
      <w:proofErr w:type="spellEnd"/>
      <w:r>
        <w:t>-Furnas,</w:t>
      </w:r>
      <w:r>
        <w:rPr>
          <w:spacing w:val="-14"/>
        </w:rPr>
        <w:t xml:space="preserve"> </w:t>
      </w:r>
      <w:r>
        <w:t>Nobuyuki</w:t>
      </w:r>
      <w:r>
        <w:rPr>
          <w:spacing w:val="-16"/>
        </w:rPr>
        <w:t xml:space="preserve"> </w:t>
      </w:r>
      <w:proofErr w:type="spellStart"/>
      <w:r>
        <w:t>Umetani</w:t>
      </w:r>
      <w:proofErr w:type="spellEnd"/>
      <w:r>
        <w:t>,</w:t>
      </w:r>
      <w:r>
        <w:rPr>
          <w:spacing w:val="-14"/>
        </w:rPr>
        <w:t xml:space="preserve"> </w:t>
      </w:r>
      <w:r>
        <w:t>and</w:t>
      </w:r>
      <w:r>
        <w:rPr>
          <w:spacing w:val="-16"/>
        </w:rPr>
        <w:t xml:space="preserve"> </w:t>
      </w:r>
      <w:r>
        <w:t>Ryan</w:t>
      </w:r>
      <w:r>
        <w:rPr>
          <w:spacing w:val="-16"/>
        </w:rPr>
        <w:t xml:space="preserve"> </w:t>
      </w:r>
      <w:r>
        <w:t>Schmidt.</w:t>
      </w:r>
      <w:r>
        <w:rPr>
          <w:spacing w:val="-3"/>
        </w:rPr>
        <w:t xml:space="preserve"> </w:t>
      </w:r>
      <w:proofErr w:type="spellStart"/>
      <w:r>
        <w:t>Meltables</w:t>
      </w:r>
      <w:proofErr w:type="spellEnd"/>
      <w:r>
        <w:t>:</w:t>
      </w:r>
      <w:r>
        <w:rPr>
          <w:spacing w:val="2"/>
        </w:rPr>
        <w:t xml:space="preserve"> </w:t>
      </w:r>
      <w:r>
        <w:t xml:space="preserve">fabrication of complex 3d curves by melting.      </w:t>
      </w:r>
      <w:r>
        <w:rPr>
          <w:spacing w:val="22"/>
        </w:rPr>
        <w:t xml:space="preserve"> </w:t>
      </w:r>
      <w:r>
        <w:t xml:space="preserve">In </w:t>
      </w:r>
      <w:r>
        <w:rPr>
          <w:i/>
        </w:rPr>
        <w:t xml:space="preserve">SIGGRAPH Asia 2015 </w:t>
      </w:r>
      <w:r>
        <w:rPr>
          <w:i/>
          <w:spacing w:val="-3"/>
        </w:rPr>
        <w:t xml:space="preserve">Technical </w:t>
      </w:r>
      <w:r>
        <w:rPr>
          <w:i/>
        </w:rPr>
        <w:t>Briefs</w:t>
      </w:r>
      <w:r>
        <w:t>, page 14.</w:t>
      </w:r>
    </w:p>
    <w:p w:rsidR="00F45610" w:rsidRDefault="008D4F3A">
      <w:pPr>
        <w:pStyle w:val="BodyText"/>
        <w:spacing w:line="276" w:lineRule="exact"/>
        <w:ind w:left="625"/>
      </w:pPr>
      <w:proofErr w:type="gramStart"/>
      <w:r>
        <w:t>ACM, 2015.</w:t>
      </w:r>
      <w:proofErr w:type="gramEnd"/>
      <w:r>
        <w:t xml:space="preserve"> </w:t>
      </w:r>
      <w:hyperlink w:anchor="_bookmark135" w:history="1">
        <w:r>
          <w:t>7.1</w:t>
        </w:r>
      </w:hyperlink>
    </w:p>
    <w:p w:rsidR="00F45610" w:rsidRDefault="008D4F3A">
      <w:pPr>
        <w:spacing w:before="92" w:line="252" w:lineRule="auto"/>
        <w:ind w:left="625" w:right="108" w:hanging="516"/>
        <w:jc w:val="both"/>
        <w:rPr>
          <w:sz w:val="24"/>
        </w:rPr>
      </w:pPr>
      <w:bookmarkStart w:id="378" w:name="_bookmark191"/>
      <w:bookmarkEnd w:id="378"/>
      <w:r>
        <w:rPr>
          <w:sz w:val="24"/>
        </w:rPr>
        <w:t xml:space="preserve">[50] Greg Saul, Manfred Lau, Jun </w:t>
      </w:r>
      <w:proofErr w:type="spellStart"/>
      <w:r>
        <w:rPr>
          <w:sz w:val="24"/>
        </w:rPr>
        <w:t>Mitani</w:t>
      </w:r>
      <w:proofErr w:type="spellEnd"/>
      <w:r>
        <w:rPr>
          <w:sz w:val="24"/>
        </w:rPr>
        <w:t xml:space="preserve">, and </w:t>
      </w:r>
      <w:r>
        <w:rPr>
          <w:spacing w:val="-5"/>
          <w:sz w:val="24"/>
        </w:rPr>
        <w:t xml:space="preserve">Takeo </w:t>
      </w:r>
      <w:r>
        <w:rPr>
          <w:sz w:val="24"/>
        </w:rPr>
        <w:t xml:space="preserve">Igarashi. </w:t>
      </w:r>
      <w:proofErr w:type="spellStart"/>
      <w:r>
        <w:rPr>
          <w:sz w:val="24"/>
        </w:rPr>
        <w:t>Sketchchair</w:t>
      </w:r>
      <w:proofErr w:type="spellEnd"/>
      <w:r>
        <w:rPr>
          <w:sz w:val="24"/>
        </w:rPr>
        <w:t xml:space="preserve">: an all-in-one chair design system for end users. In </w:t>
      </w:r>
      <w:r>
        <w:rPr>
          <w:i/>
          <w:sz w:val="24"/>
        </w:rPr>
        <w:t>Proceedings of the fifth international conference on</w:t>
      </w:r>
      <w:r>
        <w:rPr>
          <w:i/>
          <w:spacing w:val="-24"/>
          <w:sz w:val="24"/>
        </w:rPr>
        <w:t xml:space="preserve"> </w:t>
      </w:r>
      <w:proofErr w:type="spellStart"/>
      <w:r>
        <w:rPr>
          <w:i/>
          <w:spacing w:val="-4"/>
          <w:sz w:val="24"/>
        </w:rPr>
        <w:t>Tangi</w:t>
      </w:r>
      <w:proofErr w:type="spellEnd"/>
      <w:r>
        <w:rPr>
          <w:i/>
          <w:spacing w:val="-4"/>
          <w:sz w:val="24"/>
        </w:rPr>
        <w:t xml:space="preserve">- </w:t>
      </w:r>
      <w:proofErr w:type="spellStart"/>
      <w:r>
        <w:rPr>
          <w:i/>
          <w:sz w:val="24"/>
        </w:rPr>
        <w:t>ble</w:t>
      </w:r>
      <w:proofErr w:type="spellEnd"/>
      <w:r>
        <w:rPr>
          <w:i/>
          <w:sz w:val="24"/>
        </w:rPr>
        <w:t>, embedded, and embodied interaction</w:t>
      </w:r>
      <w:r>
        <w:rPr>
          <w:sz w:val="24"/>
        </w:rPr>
        <w:t xml:space="preserve">, pages 73–80. </w:t>
      </w:r>
      <w:proofErr w:type="gramStart"/>
      <w:r>
        <w:rPr>
          <w:spacing w:val="-3"/>
          <w:sz w:val="24"/>
        </w:rPr>
        <w:t xml:space="preserve">ACM, </w:t>
      </w:r>
      <w:r>
        <w:rPr>
          <w:sz w:val="24"/>
        </w:rPr>
        <w:t>2011.</w:t>
      </w:r>
      <w:proofErr w:type="gramEnd"/>
      <w:r>
        <w:rPr>
          <w:sz w:val="24"/>
        </w:rPr>
        <w:t xml:space="preserve"> </w:t>
      </w:r>
      <w:hyperlink w:anchor="_bookmark123" w:history="1">
        <w:r>
          <w:rPr>
            <w:sz w:val="24"/>
          </w:rPr>
          <w:t>5,</w:t>
        </w:r>
      </w:hyperlink>
      <w:r>
        <w:rPr>
          <w:spacing w:val="-11"/>
          <w:sz w:val="24"/>
        </w:rPr>
        <w:t xml:space="preserve"> </w:t>
      </w:r>
      <w:hyperlink w:anchor="_bookmark124" w:history="1">
        <w:r>
          <w:rPr>
            <w:sz w:val="24"/>
          </w:rPr>
          <w:t>5.1</w:t>
        </w:r>
      </w:hyperlink>
    </w:p>
    <w:p w:rsidR="00F45610" w:rsidRDefault="008D4F3A">
      <w:pPr>
        <w:spacing w:before="79" w:line="252" w:lineRule="auto"/>
        <w:ind w:left="625" w:right="107" w:hanging="516"/>
        <w:jc w:val="both"/>
        <w:rPr>
          <w:sz w:val="24"/>
        </w:rPr>
      </w:pPr>
      <w:bookmarkStart w:id="379" w:name="_bookmark192"/>
      <w:bookmarkEnd w:id="379"/>
      <w:r>
        <w:rPr>
          <w:w w:val="99"/>
          <w:sz w:val="24"/>
        </w:rPr>
        <w:t xml:space="preserve">[51] </w:t>
      </w:r>
      <w:r>
        <w:rPr>
          <w:spacing w:val="-4"/>
          <w:w w:val="99"/>
          <w:sz w:val="24"/>
        </w:rPr>
        <w:t>Valkyrie</w:t>
      </w:r>
      <w:r>
        <w:rPr>
          <w:w w:val="99"/>
          <w:sz w:val="24"/>
        </w:rPr>
        <w:t xml:space="preserve"> </w:t>
      </w:r>
      <w:r>
        <w:rPr>
          <w:spacing w:val="-2"/>
          <w:w w:val="99"/>
          <w:sz w:val="24"/>
        </w:rPr>
        <w:t>Savage,</w:t>
      </w:r>
      <w:r>
        <w:rPr>
          <w:w w:val="99"/>
          <w:sz w:val="24"/>
        </w:rPr>
        <w:t xml:space="preserve"> Colin Chang, and </w:t>
      </w:r>
      <w:proofErr w:type="spellStart"/>
      <w:r>
        <w:rPr>
          <w:spacing w:val="-14"/>
          <w:w w:val="99"/>
          <w:sz w:val="24"/>
        </w:rPr>
        <w:t>Bjo¨rn</w:t>
      </w:r>
      <w:proofErr w:type="spellEnd"/>
      <w:r>
        <w:rPr>
          <w:w w:val="99"/>
          <w:sz w:val="24"/>
        </w:rPr>
        <w:t xml:space="preserve"> </w:t>
      </w:r>
      <w:r>
        <w:rPr>
          <w:spacing w:val="-1"/>
          <w:w w:val="99"/>
          <w:sz w:val="24"/>
        </w:rPr>
        <w:t>Hartmann.</w:t>
      </w:r>
      <w:r>
        <w:rPr>
          <w:w w:val="99"/>
          <w:sz w:val="24"/>
        </w:rPr>
        <w:t xml:space="preserve"> Sauron: embedded single-camera </w:t>
      </w:r>
      <w:r>
        <w:rPr>
          <w:sz w:val="24"/>
        </w:rPr>
        <w:t>sensing</w:t>
      </w:r>
      <w:r>
        <w:rPr>
          <w:spacing w:val="-9"/>
          <w:sz w:val="24"/>
        </w:rPr>
        <w:t xml:space="preserve"> </w:t>
      </w:r>
      <w:r>
        <w:rPr>
          <w:sz w:val="24"/>
        </w:rPr>
        <w:t>of</w:t>
      </w:r>
      <w:r>
        <w:rPr>
          <w:spacing w:val="-8"/>
          <w:sz w:val="24"/>
        </w:rPr>
        <w:t xml:space="preserve"> </w:t>
      </w:r>
      <w:r>
        <w:rPr>
          <w:sz w:val="24"/>
        </w:rPr>
        <w:t>printed</w:t>
      </w:r>
      <w:r>
        <w:rPr>
          <w:spacing w:val="-9"/>
          <w:sz w:val="24"/>
        </w:rPr>
        <w:t xml:space="preserve"> </w:t>
      </w:r>
      <w:r>
        <w:rPr>
          <w:sz w:val="24"/>
        </w:rPr>
        <w:t>physical</w:t>
      </w:r>
      <w:r>
        <w:rPr>
          <w:spacing w:val="-8"/>
          <w:sz w:val="24"/>
        </w:rPr>
        <w:t xml:space="preserve"> </w:t>
      </w:r>
      <w:r>
        <w:rPr>
          <w:sz w:val="24"/>
        </w:rPr>
        <w:t>user</w:t>
      </w:r>
      <w:r>
        <w:rPr>
          <w:spacing w:val="-9"/>
          <w:sz w:val="24"/>
        </w:rPr>
        <w:t xml:space="preserve"> </w:t>
      </w:r>
      <w:r>
        <w:rPr>
          <w:sz w:val="24"/>
        </w:rPr>
        <w:t>interfaces.</w:t>
      </w:r>
      <w:r>
        <w:rPr>
          <w:spacing w:val="12"/>
          <w:sz w:val="24"/>
        </w:rPr>
        <w:t xml:space="preserve"> </w:t>
      </w:r>
      <w:r>
        <w:rPr>
          <w:sz w:val="24"/>
        </w:rPr>
        <w:t>In</w:t>
      </w:r>
      <w:r>
        <w:rPr>
          <w:spacing w:val="-8"/>
          <w:sz w:val="24"/>
        </w:rPr>
        <w:t xml:space="preserve"> </w:t>
      </w:r>
      <w:r>
        <w:rPr>
          <w:i/>
          <w:sz w:val="24"/>
        </w:rPr>
        <w:t>Proceedings</w:t>
      </w:r>
      <w:r>
        <w:rPr>
          <w:i/>
          <w:spacing w:val="-9"/>
          <w:sz w:val="24"/>
        </w:rPr>
        <w:t xml:space="preserve"> </w:t>
      </w:r>
      <w:r>
        <w:rPr>
          <w:i/>
          <w:sz w:val="24"/>
        </w:rPr>
        <w:t>of</w:t>
      </w:r>
      <w:r>
        <w:rPr>
          <w:i/>
          <w:spacing w:val="-8"/>
          <w:sz w:val="24"/>
        </w:rPr>
        <w:t xml:space="preserve"> </w:t>
      </w:r>
      <w:r>
        <w:rPr>
          <w:i/>
          <w:sz w:val="24"/>
        </w:rPr>
        <w:t>the</w:t>
      </w:r>
      <w:r>
        <w:rPr>
          <w:i/>
          <w:spacing w:val="-9"/>
          <w:sz w:val="24"/>
        </w:rPr>
        <w:t xml:space="preserve"> </w:t>
      </w:r>
      <w:r>
        <w:rPr>
          <w:i/>
          <w:sz w:val="24"/>
        </w:rPr>
        <w:t>26th</w:t>
      </w:r>
      <w:r>
        <w:rPr>
          <w:i/>
          <w:spacing w:val="-8"/>
          <w:sz w:val="24"/>
        </w:rPr>
        <w:t xml:space="preserve"> </w:t>
      </w:r>
      <w:r>
        <w:rPr>
          <w:i/>
          <w:sz w:val="24"/>
        </w:rPr>
        <w:t>annual</w:t>
      </w:r>
      <w:r>
        <w:rPr>
          <w:i/>
          <w:spacing w:val="-9"/>
          <w:sz w:val="24"/>
        </w:rPr>
        <w:t xml:space="preserve"> </w:t>
      </w:r>
      <w:r>
        <w:rPr>
          <w:i/>
          <w:spacing w:val="-3"/>
          <w:sz w:val="24"/>
        </w:rPr>
        <w:t>ACM</w:t>
      </w:r>
      <w:r>
        <w:rPr>
          <w:i/>
          <w:spacing w:val="-9"/>
          <w:sz w:val="24"/>
        </w:rPr>
        <w:t xml:space="preserve"> </w:t>
      </w:r>
      <w:proofErr w:type="spellStart"/>
      <w:r>
        <w:rPr>
          <w:i/>
          <w:sz w:val="24"/>
        </w:rPr>
        <w:t>sympo</w:t>
      </w:r>
      <w:proofErr w:type="spellEnd"/>
      <w:r>
        <w:rPr>
          <w:i/>
          <w:sz w:val="24"/>
        </w:rPr>
        <w:t xml:space="preserve">- </w:t>
      </w:r>
      <w:proofErr w:type="spellStart"/>
      <w:r>
        <w:rPr>
          <w:i/>
          <w:sz w:val="24"/>
        </w:rPr>
        <w:t>sium</w:t>
      </w:r>
      <w:proofErr w:type="spellEnd"/>
      <w:r>
        <w:rPr>
          <w:i/>
          <w:sz w:val="24"/>
        </w:rPr>
        <w:t xml:space="preserve"> on User interface software and technology</w:t>
      </w:r>
      <w:r>
        <w:rPr>
          <w:sz w:val="24"/>
        </w:rPr>
        <w:t xml:space="preserve">, pages 447–456. </w:t>
      </w:r>
      <w:proofErr w:type="gramStart"/>
      <w:r>
        <w:rPr>
          <w:spacing w:val="-3"/>
          <w:sz w:val="24"/>
        </w:rPr>
        <w:t xml:space="preserve">ACM, </w:t>
      </w:r>
      <w:r>
        <w:rPr>
          <w:sz w:val="24"/>
        </w:rPr>
        <w:t>2013.</w:t>
      </w:r>
      <w:proofErr w:type="gramEnd"/>
      <w:r>
        <w:rPr>
          <w:spacing w:val="-24"/>
          <w:sz w:val="24"/>
        </w:rPr>
        <w:t xml:space="preserve"> </w:t>
      </w:r>
      <w:hyperlink w:anchor="_bookmark28" w:history="1">
        <w:r>
          <w:rPr>
            <w:sz w:val="24"/>
          </w:rPr>
          <w:t>2.2.2</w:t>
        </w:r>
      </w:hyperlink>
    </w:p>
    <w:p w:rsidR="00F45610" w:rsidRDefault="008D4F3A">
      <w:pPr>
        <w:spacing w:before="79" w:line="252" w:lineRule="auto"/>
        <w:ind w:left="625" w:right="107" w:hanging="516"/>
        <w:jc w:val="both"/>
        <w:rPr>
          <w:sz w:val="24"/>
        </w:rPr>
      </w:pPr>
      <w:bookmarkStart w:id="380" w:name="_bookmark193"/>
      <w:bookmarkEnd w:id="380"/>
      <w:r>
        <w:rPr>
          <w:w w:val="99"/>
          <w:sz w:val="24"/>
        </w:rPr>
        <w:t xml:space="preserve">[52] </w:t>
      </w:r>
      <w:r>
        <w:rPr>
          <w:spacing w:val="-4"/>
          <w:w w:val="99"/>
          <w:sz w:val="24"/>
        </w:rPr>
        <w:t>Valkyrie</w:t>
      </w:r>
      <w:r>
        <w:rPr>
          <w:w w:val="99"/>
          <w:sz w:val="24"/>
        </w:rPr>
        <w:t xml:space="preserve"> </w:t>
      </w:r>
      <w:r>
        <w:rPr>
          <w:spacing w:val="-2"/>
          <w:w w:val="99"/>
          <w:sz w:val="24"/>
        </w:rPr>
        <w:t>Savage,</w:t>
      </w:r>
      <w:r>
        <w:rPr>
          <w:w w:val="99"/>
          <w:sz w:val="24"/>
        </w:rPr>
        <w:t xml:space="preserve"> Sean </w:t>
      </w:r>
      <w:proofErr w:type="spellStart"/>
      <w:r>
        <w:rPr>
          <w:spacing w:val="-2"/>
          <w:w w:val="99"/>
          <w:sz w:val="24"/>
        </w:rPr>
        <w:t>Follmer</w:t>
      </w:r>
      <w:proofErr w:type="spellEnd"/>
      <w:r>
        <w:rPr>
          <w:spacing w:val="-2"/>
          <w:w w:val="99"/>
          <w:sz w:val="24"/>
        </w:rPr>
        <w:t>,</w:t>
      </w:r>
      <w:r>
        <w:rPr>
          <w:w w:val="99"/>
          <w:sz w:val="24"/>
        </w:rPr>
        <w:t xml:space="preserve"> </w:t>
      </w:r>
      <w:proofErr w:type="spellStart"/>
      <w:r>
        <w:rPr>
          <w:w w:val="99"/>
          <w:sz w:val="24"/>
        </w:rPr>
        <w:t>Jingyi</w:t>
      </w:r>
      <w:proofErr w:type="spellEnd"/>
      <w:r>
        <w:rPr>
          <w:w w:val="99"/>
          <w:sz w:val="24"/>
        </w:rPr>
        <w:t xml:space="preserve"> Li, and </w:t>
      </w:r>
      <w:proofErr w:type="spellStart"/>
      <w:r>
        <w:rPr>
          <w:spacing w:val="-14"/>
          <w:w w:val="99"/>
          <w:sz w:val="24"/>
        </w:rPr>
        <w:t>Bjo¨rn</w:t>
      </w:r>
      <w:proofErr w:type="spellEnd"/>
      <w:r>
        <w:rPr>
          <w:w w:val="99"/>
          <w:sz w:val="24"/>
        </w:rPr>
        <w:t xml:space="preserve"> Hartmann. </w:t>
      </w:r>
      <w:r>
        <w:rPr>
          <w:spacing w:val="-1"/>
          <w:w w:val="99"/>
          <w:sz w:val="24"/>
        </w:rPr>
        <w:t>Makers’</w:t>
      </w:r>
      <w:r>
        <w:rPr>
          <w:w w:val="99"/>
          <w:sz w:val="24"/>
        </w:rPr>
        <w:t xml:space="preserve"> marks: </w:t>
      </w:r>
      <w:r>
        <w:rPr>
          <w:spacing w:val="-1"/>
          <w:w w:val="99"/>
          <w:sz w:val="24"/>
        </w:rPr>
        <w:t>Physical</w:t>
      </w:r>
      <w:r>
        <w:rPr>
          <w:w w:val="99"/>
          <w:sz w:val="24"/>
        </w:rPr>
        <w:t xml:space="preserve"> </w:t>
      </w:r>
      <w:r>
        <w:rPr>
          <w:sz w:val="24"/>
        </w:rPr>
        <w:t>markup</w:t>
      </w:r>
      <w:r>
        <w:rPr>
          <w:spacing w:val="-11"/>
          <w:sz w:val="24"/>
        </w:rPr>
        <w:t xml:space="preserve"> </w:t>
      </w:r>
      <w:r>
        <w:rPr>
          <w:sz w:val="24"/>
        </w:rPr>
        <w:t>for</w:t>
      </w:r>
      <w:r>
        <w:rPr>
          <w:spacing w:val="-11"/>
          <w:sz w:val="24"/>
        </w:rPr>
        <w:t xml:space="preserve"> </w:t>
      </w:r>
      <w:r>
        <w:rPr>
          <w:sz w:val="24"/>
        </w:rPr>
        <w:t>designing</w:t>
      </w:r>
      <w:r>
        <w:rPr>
          <w:spacing w:val="-11"/>
          <w:sz w:val="24"/>
        </w:rPr>
        <w:t xml:space="preserve"> </w:t>
      </w:r>
      <w:r>
        <w:rPr>
          <w:sz w:val="24"/>
        </w:rPr>
        <w:t>and</w:t>
      </w:r>
      <w:r>
        <w:rPr>
          <w:spacing w:val="-11"/>
          <w:sz w:val="24"/>
        </w:rPr>
        <w:t xml:space="preserve"> </w:t>
      </w:r>
      <w:r>
        <w:rPr>
          <w:sz w:val="24"/>
        </w:rPr>
        <w:t>fabricating</w:t>
      </w:r>
      <w:r>
        <w:rPr>
          <w:spacing w:val="-11"/>
          <w:sz w:val="24"/>
        </w:rPr>
        <w:t xml:space="preserve"> </w:t>
      </w:r>
      <w:r>
        <w:rPr>
          <w:sz w:val="24"/>
        </w:rPr>
        <w:t>functional</w:t>
      </w:r>
      <w:r>
        <w:rPr>
          <w:spacing w:val="-11"/>
          <w:sz w:val="24"/>
        </w:rPr>
        <w:t xml:space="preserve"> </w:t>
      </w:r>
      <w:r>
        <w:rPr>
          <w:sz w:val="24"/>
        </w:rPr>
        <w:t>objects.</w:t>
      </w:r>
      <w:r>
        <w:rPr>
          <w:spacing w:val="7"/>
          <w:sz w:val="24"/>
        </w:rPr>
        <w:t xml:space="preserve"> </w:t>
      </w:r>
      <w:r>
        <w:rPr>
          <w:sz w:val="24"/>
        </w:rPr>
        <w:t>In</w:t>
      </w:r>
      <w:r>
        <w:rPr>
          <w:spacing w:val="-11"/>
          <w:sz w:val="24"/>
        </w:rPr>
        <w:t xml:space="preserve"> </w:t>
      </w:r>
      <w:r>
        <w:rPr>
          <w:i/>
          <w:sz w:val="24"/>
        </w:rPr>
        <w:t>Proceedings</w:t>
      </w:r>
      <w:r>
        <w:rPr>
          <w:i/>
          <w:spacing w:val="-11"/>
          <w:sz w:val="24"/>
        </w:rPr>
        <w:t xml:space="preserve"> </w:t>
      </w:r>
      <w:r>
        <w:rPr>
          <w:i/>
          <w:sz w:val="24"/>
        </w:rPr>
        <w:t>of</w:t>
      </w:r>
      <w:r>
        <w:rPr>
          <w:i/>
          <w:spacing w:val="-11"/>
          <w:sz w:val="24"/>
        </w:rPr>
        <w:t xml:space="preserve"> </w:t>
      </w:r>
      <w:r>
        <w:rPr>
          <w:i/>
          <w:sz w:val="24"/>
        </w:rPr>
        <w:t>the</w:t>
      </w:r>
      <w:r>
        <w:rPr>
          <w:i/>
          <w:spacing w:val="-11"/>
          <w:sz w:val="24"/>
        </w:rPr>
        <w:t xml:space="preserve"> </w:t>
      </w:r>
      <w:r>
        <w:rPr>
          <w:i/>
          <w:sz w:val="24"/>
        </w:rPr>
        <w:t>28th</w:t>
      </w:r>
      <w:r>
        <w:rPr>
          <w:i/>
          <w:spacing w:val="-11"/>
          <w:sz w:val="24"/>
        </w:rPr>
        <w:t xml:space="preserve"> </w:t>
      </w:r>
      <w:r>
        <w:rPr>
          <w:i/>
          <w:sz w:val="24"/>
        </w:rPr>
        <w:t xml:space="preserve">Annual </w:t>
      </w:r>
      <w:r>
        <w:rPr>
          <w:i/>
          <w:spacing w:val="-3"/>
          <w:sz w:val="24"/>
        </w:rPr>
        <w:t xml:space="preserve">ACM </w:t>
      </w:r>
      <w:r>
        <w:rPr>
          <w:i/>
          <w:sz w:val="24"/>
        </w:rPr>
        <w:t xml:space="preserve">Symposium on User Interface Software &amp; </w:t>
      </w:r>
      <w:r>
        <w:rPr>
          <w:i/>
          <w:spacing w:val="-3"/>
          <w:sz w:val="24"/>
        </w:rPr>
        <w:t>Technology</w:t>
      </w:r>
      <w:r>
        <w:rPr>
          <w:spacing w:val="-3"/>
          <w:sz w:val="24"/>
        </w:rPr>
        <w:t xml:space="preserve">, </w:t>
      </w:r>
      <w:r>
        <w:rPr>
          <w:sz w:val="24"/>
        </w:rPr>
        <w:t xml:space="preserve">pages 103–108. </w:t>
      </w:r>
      <w:r>
        <w:rPr>
          <w:spacing w:val="-3"/>
          <w:sz w:val="24"/>
        </w:rPr>
        <w:t>ACM</w:t>
      </w:r>
      <w:proofErr w:type="gramStart"/>
      <w:r>
        <w:rPr>
          <w:spacing w:val="-3"/>
          <w:sz w:val="24"/>
        </w:rPr>
        <w:t xml:space="preserve">, </w:t>
      </w:r>
      <w:r>
        <w:rPr>
          <w:spacing w:val="15"/>
          <w:sz w:val="24"/>
        </w:rPr>
        <w:t xml:space="preserve"> </w:t>
      </w:r>
      <w:r>
        <w:rPr>
          <w:sz w:val="24"/>
        </w:rPr>
        <w:t>2015</w:t>
      </w:r>
      <w:proofErr w:type="gramEnd"/>
      <w:r>
        <w:rPr>
          <w:sz w:val="24"/>
        </w:rPr>
        <w:t>.</w:t>
      </w:r>
    </w:p>
    <w:p w:rsidR="00F45610" w:rsidRDefault="00F45610">
      <w:pPr>
        <w:spacing w:line="252" w:lineRule="auto"/>
        <w:jc w:val="both"/>
        <w:rPr>
          <w:sz w:val="24"/>
        </w:rPr>
        <w:sectPr w:rsidR="00F45610">
          <w:headerReference w:type="default" r:id="rId142"/>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ind w:left="625"/>
      </w:pPr>
      <w:hyperlink w:anchor="_bookmark28" w:history="1">
        <w:r>
          <w:t>2.2.2</w:t>
        </w:r>
      </w:hyperlink>
    </w:p>
    <w:p w:rsidR="00F45610" w:rsidRDefault="008D4F3A">
      <w:pPr>
        <w:spacing w:before="92" w:line="252" w:lineRule="auto"/>
        <w:ind w:left="625" w:right="107" w:hanging="516"/>
        <w:jc w:val="both"/>
        <w:rPr>
          <w:sz w:val="24"/>
        </w:rPr>
      </w:pPr>
      <w:bookmarkStart w:id="381" w:name="_bookmark194"/>
      <w:bookmarkEnd w:id="381"/>
      <w:r>
        <w:rPr>
          <w:w w:val="99"/>
          <w:sz w:val="24"/>
        </w:rPr>
        <w:t xml:space="preserve">[53] </w:t>
      </w:r>
      <w:r>
        <w:rPr>
          <w:spacing w:val="-4"/>
          <w:w w:val="99"/>
          <w:sz w:val="24"/>
        </w:rPr>
        <w:t>Valkyrie</w:t>
      </w:r>
      <w:r>
        <w:rPr>
          <w:w w:val="99"/>
          <w:sz w:val="24"/>
        </w:rPr>
        <w:t xml:space="preserve"> </w:t>
      </w:r>
      <w:r>
        <w:rPr>
          <w:spacing w:val="-2"/>
          <w:w w:val="99"/>
          <w:sz w:val="24"/>
        </w:rPr>
        <w:t>Savage,</w:t>
      </w:r>
      <w:r>
        <w:rPr>
          <w:w w:val="99"/>
          <w:sz w:val="24"/>
        </w:rPr>
        <w:t xml:space="preserve"> </w:t>
      </w:r>
      <w:r>
        <w:rPr>
          <w:spacing w:val="-1"/>
          <w:w w:val="99"/>
          <w:sz w:val="24"/>
        </w:rPr>
        <w:t>Andrew</w:t>
      </w:r>
      <w:r>
        <w:rPr>
          <w:w w:val="99"/>
          <w:sz w:val="24"/>
        </w:rPr>
        <w:t xml:space="preserve"> Head, </w:t>
      </w:r>
      <w:proofErr w:type="spellStart"/>
      <w:r>
        <w:rPr>
          <w:spacing w:val="-14"/>
          <w:w w:val="99"/>
          <w:sz w:val="24"/>
        </w:rPr>
        <w:t>Bjo¨rn</w:t>
      </w:r>
      <w:proofErr w:type="spellEnd"/>
      <w:r>
        <w:rPr>
          <w:w w:val="99"/>
          <w:sz w:val="24"/>
        </w:rPr>
        <w:t xml:space="preserve"> Hartmann, Dan B Goldman, </w:t>
      </w:r>
      <w:proofErr w:type="spellStart"/>
      <w:r>
        <w:rPr>
          <w:w w:val="99"/>
          <w:sz w:val="24"/>
        </w:rPr>
        <w:t>Gautham</w:t>
      </w:r>
      <w:proofErr w:type="spellEnd"/>
      <w:r>
        <w:rPr>
          <w:w w:val="99"/>
          <w:sz w:val="24"/>
        </w:rPr>
        <w:t xml:space="preserve"> Mysore, and </w:t>
      </w:r>
      <w:r>
        <w:rPr>
          <w:sz w:val="24"/>
        </w:rPr>
        <w:t xml:space="preserve">Wilmot Li. </w:t>
      </w:r>
      <w:proofErr w:type="spellStart"/>
      <w:r>
        <w:rPr>
          <w:sz w:val="24"/>
        </w:rPr>
        <w:t>Lamello</w:t>
      </w:r>
      <w:proofErr w:type="spellEnd"/>
      <w:r>
        <w:rPr>
          <w:sz w:val="24"/>
        </w:rPr>
        <w:t xml:space="preserve">: Passive acoustic sensing for tangible input components. In </w:t>
      </w:r>
      <w:r>
        <w:rPr>
          <w:i/>
          <w:sz w:val="24"/>
        </w:rPr>
        <w:t xml:space="preserve">Proceed- </w:t>
      </w:r>
      <w:proofErr w:type="spellStart"/>
      <w:r>
        <w:rPr>
          <w:i/>
          <w:sz w:val="24"/>
        </w:rPr>
        <w:t>ings</w:t>
      </w:r>
      <w:proofErr w:type="spellEnd"/>
      <w:r>
        <w:rPr>
          <w:i/>
          <w:sz w:val="24"/>
        </w:rPr>
        <w:t xml:space="preserve"> of the </w:t>
      </w:r>
      <w:r>
        <w:rPr>
          <w:i/>
          <w:spacing w:val="-3"/>
          <w:sz w:val="24"/>
        </w:rPr>
        <w:t xml:space="preserve">33rd </w:t>
      </w:r>
      <w:r>
        <w:rPr>
          <w:i/>
          <w:sz w:val="24"/>
        </w:rPr>
        <w:t xml:space="preserve">Annual </w:t>
      </w:r>
      <w:r>
        <w:rPr>
          <w:i/>
          <w:spacing w:val="-3"/>
          <w:sz w:val="24"/>
        </w:rPr>
        <w:t xml:space="preserve">ACM </w:t>
      </w:r>
      <w:r>
        <w:rPr>
          <w:i/>
          <w:sz w:val="24"/>
        </w:rPr>
        <w:t xml:space="preserve">Conference on Human </w:t>
      </w:r>
      <w:r>
        <w:rPr>
          <w:i/>
          <w:spacing w:val="-3"/>
          <w:sz w:val="24"/>
        </w:rPr>
        <w:t xml:space="preserve">Factors </w:t>
      </w:r>
      <w:r>
        <w:rPr>
          <w:i/>
          <w:sz w:val="24"/>
        </w:rPr>
        <w:t>in Computing Systems</w:t>
      </w:r>
      <w:r>
        <w:rPr>
          <w:sz w:val="24"/>
        </w:rPr>
        <w:t>,</w:t>
      </w:r>
      <w:r>
        <w:rPr>
          <w:spacing w:val="-25"/>
          <w:sz w:val="24"/>
        </w:rPr>
        <w:t xml:space="preserve"> </w:t>
      </w:r>
      <w:r>
        <w:rPr>
          <w:sz w:val="24"/>
        </w:rPr>
        <w:t xml:space="preserve">pages 1277–1280. </w:t>
      </w:r>
      <w:proofErr w:type="gramStart"/>
      <w:r>
        <w:rPr>
          <w:spacing w:val="-3"/>
          <w:sz w:val="24"/>
        </w:rPr>
        <w:t xml:space="preserve">ACM, </w:t>
      </w:r>
      <w:r>
        <w:rPr>
          <w:sz w:val="24"/>
        </w:rPr>
        <w:t>2015.</w:t>
      </w:r>
      <w:proofErr w:type="gramEnd"/>
      <w:r>
        <w:rPr>
          <w:spacing w:val="18"/>
          <w:sz w:val="24"/>
        </w:rPr>
        <w:t xml:space="preserve"> </w:t>
      </w:r>
      <w:hyperlink w:anchor="_bookmark28" w:history="1">
        <w:r>
          <w:rPr>
            <w:sz w:val="24"/>
          </w:rPr>
          <w:t>2.2.2</w:t>
        </w:r>
      </w:hyperlink>
    </w:p>
    <w:p w:rsidR="00F45610" w:rsidRDefault="008D4F3A">
      <w:pPr>
        <w:pStyle w:val="BodyText"/>
        <w:spacing w:before="79"/>
        <w:ind w:left="109"/>
      </w:pPr>
      <w:bookmarkStart w:id="382" w:name="_bookmark195"/>
      <w:bookmarkEnd w:id="382"/>
      <w:r>
        <w:t>[54</w:t>
      </w:r>
      <w:proofErr w:type="gramStart"/>
      <w:r>
        <w:t>]  Ryan</w:t>
      </w:r>
      <w:proofErr w:type="gramEnd"/>
      <w:r>
        <w:t xml:space="preserve"> Schmidt and Nobuyuki </w:t>
      </w:r>
      <w:proofErr w:type="spellStart"/>
      <w:r>
        <w:t>Umetani</w:t>
      </w:r>
      <w:proofErr w:type="spellEnd"/>
      <w:r>
        <w:t xml:space="preserve">.  Branching support structures for 3d printing.   </w:t>
      </w:r>
      <w:r>
        <w:rPr>
          <w:spacing w:val="59"/>
        </w:rPr>
        <w:t xml:space="preserve"> </w:t>
      </w:r>
      <w:r>
        <w:t>In</w:t>
      </w:r>
    </w:p>
    <w:p w:rsidR="00F45610" w:rsidRDefault="008D4F3A">
      <w:pPr>
        <w:spacing w:before="13"/>
        <w:ind w:left="625"/>
        <w:rPr>
          <w:sz w:val="24"/>
        </w:rPr>
      </w:pPr>
      <w:proofErr w:type="gramStart"/>
      <w:r>
        <w:rPr>
          <w:i/>
          <w:sz w:val="24"/>
        </w:rPr>
        <w:t>ACM SIGGRAPH 2014 Studio</w:t>
      </w:r>
      <w:r>
        <w:rPr>
          <w:sz w:val="24"/>
        </w:rPr>
        <w:t>, page 9.</w:t>
      </w:r>
      <w:proofErr w:type="gramEnd"/>
      <w:r>
        <w:rPr>
          <w:sz w:val="24"/>
        </w:rPr>
        <w:t xml:space="preserve"> </w:t>
      </w:r>
      <w:proofErr w:type="gramStart"/>
      <w:r>
        <w:rPr>
          <w:sz w:val="24"/>
        </w:rPr>
        <w:t>ACM, 2014.</w:t>
      </w:r>
      <w:proofErr w:type="gramEnd"/>
      <w:r>
        <w:rPr>
          <w:sz w:val="24"/>
        </w:rPr>
        <w:t xml:space="preserve"> </w:t>
      </w:r>
      <w:hyperlink w:anchor="_bookmark25" w:history="1">
        <w:r>
          <w:rPr>
            <w:sz w:val="24"/>
          </w:rPr>
          <w:t>2.2.1</w:t>
        </w:r>
      </w:hyperlink>
    </w:p>
    <w:p w:rsidR="00F45610" w:rsidRDefault="008D4F3A">
      <w:pPr>
        <w:spacing w:before="92" w:line="252" w:lineRule="auto"/>
        <w:ind w:left="625" w:right="107" w:hanging="516"/>
        <w:jc w:val="both"/>
        <w:rPr>
          <w:sz w:val="24"/>
        </w:rPr>
      </w:pPr>
      <w:bookmarkStart w:id="383" w:name="_bookmark196"/>
      <w:bookmarkEnd w:id="383"/>
      <w:r>
        <w:rPr>
          <w:w w:val="99"/>
          <w:sz w:val="24"/>
        </w:rPr>
        <w:t xml:space="preserve">[55] Martin </w:t>
      </w:r>
      <w:r>
        <w:rPr>
          <w:spacing w:val="-1"/>
          <w:w w:val="99"/>
          <w:sz w:val="24"/>
        </w:rPr>
        <w:t>Schmitz,</w:t>
      </w:r>
      <w:r>
        <w:rPr>
          <w:w w:val="99"/>
          <w:sz w:val="24"/>
        </w:rPr>
        <w:t xml:space="preserve"> </w:t>
      </w:r>
      <w:r>
        <w:rPr>
          <w:spacing w:val="-1"/>
          <w:w w:val="99"/>
          <w:sz w:val="24"/>
        </w:rPr>
        <w:t>Andreas</w:t>
      </w:r>
      <w:r>
        <w:rPr>
          <w:w w:val="99"/>
          <w:sz w:val="24"/>
        </w:rPr>
        <w:t xml:space="preserve"> </w:t>
      </w:r>
      <w:r>
        <w:rPr>
          <w:spacing w:val="-2"/>
          <w:w w:val="99"/>
          <w:sz w:val="24"/>
        </w:rPr>
        <w:t>Leister,</w:t>
      </w:r>
      <w:r>
        <w:rPr>
          <w:w w:val="99"/>
          <w:sz w:val="24"/>
        </w:rPr>
        <w:t xml:space="preserve"> </w:t>
      </w:r>
      <w:proofErr w:type="spellStart"/>
      <w:r>
        <w:rPr>
          <w:spacing w:val="-1"/>
          <w:w w:val="99"/>
          <w:sz w:val="24"/>
        </w:rPr>
        <w:t>Niloofar</w:t>
      </w:r>
      <w:proofErr w:type="spellEnd"/>
      <w:r>
        <w:rPr>
          <w:w w:val="99"/>
          <w:sz w:val="24"/>
        </w:rPr>
        <w:t xml:space="preserve"> </w:t>
      </w:r>
      <w:proofErr w:type="spellStart"/>
      <w:r>
        <w:rPr>
          <w:w w:val="99"/>
          <w:sz w:val="24"/>
        </w:rPr>
        <w:t>Dezfuli</w:t>
      </w:r>
      <w:proofErr w:type="spellEnd"/>
      <w:r>
        <w:rPr>
          <w:w w:val="99"/>
          <w:sz w:val="24"/>
        </w:rPr>
        <w:t xml:space="preserve">, Jan Riemann, Florian </w:t>
      </w:r>
      <w:proofErr w:type="spellStart"/>
      <w:r>
        <w:rPr>
          <w:spacing w:val="-12"/>
          <w:w w:val="99"/>
          <w:sz w:val="24"/>
        </w:rPr>
        <w:t>Mu¨ller</w:t>
      </w:r>
      <w:proofErr w:type="spellEnd"/>
      <w:r>
        <w:rPr>
          <w:spacing w:val="-12"/>
          <w:w w:val="99"/>
          <w:sz w:val="24"/>
        </w:rPr>
        <w:t>,</w:t>
      </w:r>
      <w:r>
        <w:rPr>
          <w:w w:val="99"/>
          <w:sz w:val="24"/>
        </w:rPr>
        <w:t xml:space="preserve"> and Max </w:t>
      </w:r>
      <w:proofErr w:type="spellStart"/>
      <w:r>
        <w:rPr>
          <w:spacing w:val="-14"/>
          <w:w w:val="99"/>
          <w:sz w:val="24"/>
        </w:rPr>
        <w:t>Mu¨hlha¨user</w:t>
      </w:r>
      <w:proofErr w:type="spellEnd"/>
      <w:r>
        <w:rPr>
          <w:spacing w:val="-14"/>
          <w:w w:val="99"/>
          <w:sz w:val="24"/>
        </w:rPr>
        <w:t>.</w:t>
      </w:r>
      <w:r>
        <w:rPr>
          <w:w w:val="99"/>
          <w:sz w:val="24"/>
        </w:rPr>
        <w:t xml:space="preserve"> </w:t>
      </w:r>
      <w:proofErr w:type="spellStart"/>
      <w:r>
        <w:rPr>
          <w:w w:val="99"/>
          <w:sz w:val="24"/>
        </w:rPr>
        <w:t>Liquido</w:t>
      </w:r>
      <w:proofErr w:type="spellEnd"/>
      <w:r>
        <w:rPr>
          <w:w w:val="99"/>
          <w:sz w:val="24"/>
        </w:rPr>
        <w:t xml:space="preserve">: Embedding liquids into 3d printed objects to sense tilting and </w:t>
      </w:r>
      <w:proofErr w:type="spellStart"/>
      <w:r>
        <w:rPr>
          <w:w w:val="99"/>
          <w:sz w:val="24"/>
        </w:rPr>
        <w:t>mo</w:t>
      </w:r>
      <w:proofErr w:type="spellEnd"/>
      <w:r>
        <w:rPr>
          <w:w w:val="99"/>
          <w:sz w:val="24"/>
        </w:rPr>
        <w:t xml:space="preserve">- </w:t>
      </w:r>
      <w:proofErr w:type="spellStart"/>
      <w:r>
        <w:rPr>
          <w:sz w:val="24"/>
        </w:rPr>
        <w:t>tion</w:t>
      </w:r>
      <w:proofErr w:type="spellEnd"/>
      <w:r>
        <w:rPr>
          <w:sz w:val="24"/>
        </w:rPr>
        <w:t>.</w:t>
      </w:r>
      <w:r>
        <w:rPr>
          <w:spacing w:val="11"/>
          <w:sz w:val="24"/>
        </w:rPr>
        <w:t xml:space="preserve"> </w:t>
      </w:r>
      <w:r>
        <w:rPr>
          <w:sz w:val="24"/>
        </w:rPr>
        <w:t>In</w:t>
      </w:r>
      <w:r>
        <w:rPr>
          <w:spacing w:val="-9"/>
          <w:sz w:val="24"/>
        </w:rPr>
        <w:t xml:space="preserve"> </w:t>
      </w:r>
      <w:r>
        <w:rPr>
          <w:i/>
          <w:sz w:val="24"/>
        </w:rPr>
        <w:t>Proceedings</w:t>
      </w:r>
      <w:r>
        <w:rPr>
          <w:i/>
          <w:spacing w:val="-9"/>
          <w:sz w:val="24"/>
        </w:rPr>
        <w:t xml:space="preserve"> </w:t>
      </w:r>
      <w:r>
        <w:rPr>
          <w:i/>
          <w:sz w:val="24"/>
        </w:rPr>
        <w:t>of</w:t>
      </w:r>
      <w:r>
        <w:rPr>
          <w:i/>
          <w:spacing w:val="-9"/>
          <w:sz w:val="24"/>
        </w:rPr>
        <w:t xml:space="preserve"> </w:t>
      </w:r>
      <w:r>
        <w:rPr>
          <w:i/>
          <w:sz w:val="24"/>
        </w:rPr>
        <w:t>the</w:t>
      </w:r>
      <w:r>
        <w:rPr>
          <w:i/>
          <w:spacing w:val="-9"/>
          <w:sz w:val="24"/>
        </w:rPr>
        <w:t xml:space="preserve"> </w:t>
      </w:r>
      <w:r>
        <w:rPr>
          <w:i/>
          <w:sz w:val="24"/>
        </w:rPr>
        <w:t>2016</w:t>
      </w:r>
      <w:r>
        <w:rPr>
          <w:i/>
          <w:spacing w:val="-9"/>
          <w:sz w:val="24"/>
        </w:rPr>
        <w:t xml:space="preserve"> </w:t>
      </w:r>
      <w:r>
        <w:rPr>
          <w:i/>
          <w:sz w:val="24"/>
        </w:rPr>
        <w:t>CHI</w:t>
      </w:r>
      <w:r>
        <w:rPr>
          <w:i/>
          <w:spacing w:val="-9"/>
          <w:sz w:val="24"/>
        </w:rPr>
        <w:t xml:space="preserve"> </w:t>
      </w:r>
      <w:r>
        <w:rPr>
          <w:i/>
          <w:sz w:val="24"/>
        </w:rPr>
        <w:t>Conference</w:t>
      </w:r>
      <w:r>
        <w:rPr>
          <w:i/>
          <w:spacing w:val="-9"/>
          <w:sz w:val="24"/>
        </w:rPr>
        <w:t xml:space="preserve"> </w:t>
      </w:r>
      <w:r>
        <w:rPr>
          <w:i/>
          <w:sz w:val="24"/>
        </w:rPr>
        <w:t>Extended</w:t>
      </w:r>
      <w:r>
        <w:rPr>
          <w:i/>
          <w:spacing w:val="-9"/>
          <w:sz w:val="24"/>
        </w:rPr>
        <w:t xml:space="preserve"> </w:t>
      </w:r>
      <w:r>
        <w:rPr>
          <w:i/>
          <w:sz w:val="24"/>
        </w:rPr>
        <w:t>Abstracts</w:t>
      </w:r>
      <w:r>
        <w:rPr>
          <w:i/>
          <w:spacing w:val="-9"/>
          <w:sz w:val="24"/>
        </w:rPr>
        <w:t xml:space="preserve"> </w:t>
      </w:r>
      <w:r>
        <w:rPr>
          <w:i/>
          <w:sz w:val="24"/>
        </w:rPr>
        <w:t>on</w:t>
      </w:r>
      <w:r>
        <w:rPr>
          <w:i/>
          <w:spacing w:val="-9"/>
          <w:sz w:val="24"/>
        </w:rPr>
        <w:t xml:space="preserve"> </w:t>
      </w:r>
      <w:r>
        <w:rPr>
          <w:i/>
          <w:sz w:val="24"/>
        </w:rPr>
        <w:t>Human</w:t>
      </w:r>
      <w:r>
        <w:rPr>
          <w:i/>
          <w:spacing w:val="-9"/>
          <w:sz w:val="24"/>
        </w:rPr>
        <w:t xml:space="preserve"> </w:t>
      </w:r>
      <w:r>
        <w:rPr>
          <w:i/>
          <w:spacing w:val="-3"/>
          <w:sz w:val="24"/>
        </w:rPr>
        <w:t>Factors</w:t>
      </w:r>
      <w:r>
        <w:rPr>
          <w:i/>
          <w:spacing w:val="-9"/>
          <w:sz w:val="24"/>
        </w:rPr>
        <w:t xml:space="preserve"> </w:t>
      </w:r>
      <w:r>
        <w:rPr>
          <w:i/>
          <w:sz w:val="24"/>
        </w:rPr>
        <w:t>in Computing Systems</w:t>
      </w:r>
      <w:r>
        <w:rPr>
          <w:sz w:val="24"/>
        </w:rPr>
        <w:t xml:space="preserve">, pages 2688–2696. </w:t>
      </w:r>
      <w:proofErr w:type="gramStart"/>
      <w:r>
        <w:rPr>
          <w:spacing w:val="-3"/>
          <w:sz w:val="24"/>
        </w:rPr>
        <w:t xml:space="preserve">ACM, </w:t>
      </w:r>
      <w:r>
        <w:rPr>
          <w:sz w:val="24"/>
        </w:rPr>
        <w:t>2016.</w:t>
      </w:r>
      <w:proofErr w:type="gramEnd"/>
      <w:r>
        <w:rPr>
          <w:spacing w:val="6"/>
          <w:sz w:val="24"/>
        </w:rPr>
        <w:t xml:space="preserve"> </w:t>
      </w:r>
      <w:hyperlink w:anchor="_bookmark28" w:history="1">
        <w:r>
          <w:rPr>
            <w:sz w:val="24"/>
          </w:rPr>
          <w:t>2.2.2</w:t>
        </w:r>
      </w:hyperlink>
    </w:p>
    <w:p w:rsidR="00F45610" w:rsidRDefault="008D4F3A">
      <w:pPr>
        <w:spacing w:before="79" w:line="252" w:lineRule="auto"/>
        <w:ind w:left="625" w:right="107" w:hanging="516"/>
        <w:jc w:val="both"/>
        <w:rPr>
          <w:sz w:val="24"/>
        </w:rPr>
      </w:pPr>
      <w:bookmarkStart w:id="384" w:name="_bookmark197"/>
      <w:bookmarkEnd w:id="384"/>
      <w:r>
        <w:rPr>
          <w:sz w:val="24"/>
        </w:rPr>
        <w:t xml:space="preserve">[56] Jon Schull. </w:t>
      </w:r>
      <w:proofErr w:type="gramStart"/>
      <w:r>
        <w:rPr>
          <w:sz w:val="24"/>
        </w:rPr>
        <w:t xml:space="preserve">Enabling the future: Crowdsourced 3d-printed </w:t>
      </w:r>
      <w:proofErr w:type="spellStart"/>
      <w:r>
        <w:rPr>
          <w:sz w:val="24"/>
        </w:rPr>
        <w:t>prostheticsas</w:t>
      </w:r>
      <w:proofErr w:type="spellEnd"/>
      <w:r>
        <w:rPr>
          <w:sz w:val="24"/>
        </w:rPr>
        <w:t xml:space="preserve"> a model for open source assistive </w:t>
      </w:r>
      <w:proofErr w:type="spellStart"/>
      <w:r>
        <w:rPr>
          <w:sz w:val="24"/>
        </w:rPr>
        <w:t>technologyinnovation</w:t>
      </w:r>
      <w:proofErr w:type="spellEnd"/>
      <w:r>
        <w:rPr>
          <w:sz w:val="24"/>
        </w:rPr>
        <w:t xml:space="preserve"> and mutual aid.</w:t>
      </w:r>
      <w:proofErr w:type="gramEnd"/>
      <w:r>
        <w:rPr>
          <w:sz w:val="24"/>
        </w:rPr>
        <w:t xml:space="preserve"> In </w:t>
      </w:r>
      <w:r>
        <w:rPr>
          <w:i/>
          <w:sz w:val="24"/>
        </w:rPr>
        <w:t>Proceedings of the 17th Inter- national ACM SIGACCESS Conference on Computers &amp; Accessibility</w:t>
      </w:r>
      <w:r>
        <w:rPr>
          <w:sz w:val="24"/>
        </w:rPr>
        <w:t xml:space="preserve">, pages 1–1. </w:t>
      </w:r>
      <w:proofErr w:type="gramStart"/>
      <w:r>
        <w:rPr>
          <w:sz w:val="24"/>
        </w:rPr>
        <w:t>ACM, 2015.</w:t>
      </w:r>
      <w:proofErr w:type="gramEnd"/>
      <w:r>
        <w:rPr>
          <w:sz w:val="24"/>
        </w:rPr>
        <w:t xml:space="preserve"> </w:t>
      </w:r>
      <w:hyperlink w:anchor="_bookmark2" w:history="1">
        <w:r>
          <w:rPr>
            <w:sz w:val="24"/>
          </w:rPr>
          <w:t>1.2</w:t>
        </w:r>
      </w:hyperlink>
    </w:p>
    <w:p w:rsidR="00F45610" w:rsidRDefault="008D4F3A">
      <w:pPr>
        <w:spacing w:before="79" w:line="252" w:lineRule="auto"/>
        <w:ind w:left="625" w:right="108" w:hanging="516"/>
        <w:jc w:val="both"/>
        <w:rPr>
          <w:sz w:val="24"/>
        </w:rPr>
      </w:pPr>
      <w:bookmarkStart w:id="385" w:name="_bookmark198"/>
      <w:bookmarkEnd w:id="385"/>
      <w:r>
        <w:rPr>
          <w:sz w:val="24"/>
        </w:rPr>
        <w:t xml:space="preserve">[57] Ole Sigmund. </w:t>
      </w:r>
      <w:proofErr w:type="gramStart"/>
      <w:r>
        <w:rPr>
          <w:sz w:val="24"/>
        </w:rPr>
        <w:t xml:space="preserve">A 99 line topology optimization code written in </w:t>
      </w:r>
      <w:proofErr w:type="spellStart"/>
      <w:r>
        <w:rPr>
          <w:sz w:val="24"/>
        </w:rPr>
        <w:t>matlab</w:t>
      </w:r>
      <w:proofErr w:type="spellEnd"/>
      <w:r>
        <w:rPr>
          <w:sz w:val="24"/>
        </w:rPr>
        <w:t>.</w:t>
      </w:r>
      <w:proofErr w:type="gramEnd"/>
      <w:r>
        <w:rPr>
          <w:sz w:val="24"/>
        </w:rPr>
        <w:t xml:space="preserve"> </w:t>
      </w:r>
      <w:r>
        <w:rPr>
          <w:i/>
          <w:sz w:val="24"/>
        </w:rPr>
        <w:t>Structural and multidisciplinary optimization</w:t>
      </w:r>
      <w:r>
        <w:rPr>
          <w:sz w:val="24"/>
        </w:rPr>
        <w:t xml:space="preserve">, 21(2):120–127, 2001. </w:t>
      </w:r>
      <w:hyperlink w:anchor="_bookmark128" w:history="1">
        <w:r>
          <w:rPr>
            <w:sz w:val="24"/>
          </w:rPr>
          <w:t>5.3.2</w:t>
        </w:r>
      </w:hyperlink>
    </w:p>
    <w:p w:rsidR="00F45610" w:rsidRDefault="008D4F3A">
      <w:pPr>
        <w:pStyle w:val="BodyText"/>
        <w:spacing w:before="79" w:line="252" w:lineRule="auto"/>
        <w:ind w:left="625" w:right="107" w:hanging="516"/>
        <w:jc w:val="both"/>
      </w:pPr>
      <w:bookmarkStart w:id="386" w:name="_bookmark199"/>
      <w:bookmarkEnd w:id="386"/>
      <w:r>
        <w:t>[58]</w:t>
      </w:r>
      <w:r>
        <w:rPr>
          <w:spacing w:val="49"/>
        </w:rPr>
        <w:t xml:space="preserve"> </w:t>
      </w:r>
      <w:proofErr w:type="spellStart"/>
      <w:r>
        <w:t>Pitchaya</w:t>
      </w:r>
      <w:proofErr w:type="spellEnd"/>
      <w:r>
        <w:rPr>
          <w:spacing w:val="-17"/>
        </w:rPr>
        <w:t xml:space="preserve"> </w:t>
      </w:r>
      <w:proofErr w:type="spellStart"/>
      <w:r>
        <w:t>Sitthi-Amorn</w:t>
      </w:r>
      <w:proofErr w:type="spellEnd"/>
      <w:r>
        <w:t>,</w:t>
      </w:r>
      <w:r>
        <w:rPr>
          <w:spacing w:val="-15"/>
        </w:rPr>
        <w:t xml:space="preserve"> </w:t>
      </w:r>
      <w:r>
        <w:t>Javier</w:t>
      </w:r>
      <w:r>
        <w:rPr>
          <w:spacing w:val="-17"/>
        </w:rPr>
        <w:t xml:space="preserve"> </w:t>
      </w:r>
      <w:r>
        <w:t>E</w:t>
      </w:r>
      <w:r>
        <w:rPr>
          <w:spacing w:val="-17"/>
        </w:rPr>
        <w:t xml:space="preserve"> </w:t>
      </w:r>
      <w:r>
        <w:t>Ramos,</w:t>
      </w:r>
      <w:r>
        <w:rPr>
          <w:spacing w:val="-15"/>
        </w:rPr>
        <w:t xml:space="preserve"> </w:t>
      </w:r>
      <w:proofErr w:type="spellStart"/>
      <w:r>
        <w:rPr>
          <w:spacing w:val="-5"/>
        </w:rPr>
        <w:t>Yuwang</w:t>
      </w:r>
      <w:proofErr w:type="spellEnd"/>
      <w:r>
        <w:rPr>
          <w:spacing w:val="-17"/>
        </w:rPr>
        <w:t xml:space="preserve"> </w:t>
      </w:r>
      <w:proofErr w:type="spellStart"/>
      <w:r>
        <w:rPr>
          <w:spacing w:val="-6"/>
        </w:rPr>
        <w:t>Wangy</w:t>
      </w:r>
      <w:proofErr w:type="spellEnd"/>
      <w:r>
        <w:rPr>
          <w:spacing w:val="-6"/>
        </w:rPr>
        <w:t>,</w:t>
      </w:r>
      <w:r>
        <w:rPr>
          <w:spacing w:val="-15"/>
        </w:rPr>
        <w:t xml:space="preserve"> </w:t>
      </w:r>
      <w:r>
        <w:t>Joyce</w:t>
      </w:r>
      <w:r>
        <w:rPr>
          <w:spacing w:val="-17"/>
        </w:rPr>
        <w:t xml:space="preserve"> </w:t>
      </w:r>
      <w:r>
        <w:t>Kwan,</w:t>
      </w:r>
      <w:r>
        <w:rPr>
          <w:spacing w:val="-15"/>
        </w:rPr>
        <w:t xml:space="preserve"> </w:t>
      </w:r>
      <w:r>
        <w:t>Justin</w:t>
      </w:r>
      <w:r>
        <w:rPr>
          <w:spacing w:val="-17"/>
        </w:rPr>
        <w:t xml:space="preserve"> </w:t>
      </w:r>
      <w:r>
        <w:t>Lan,</w:t>
      </w:r>
      <w:r>
        <w:rPr>
          <w:spacing w:val="-15"/>
        </w:rPr>
        <w:t xml:space="preserve"> </w:t>
      </w:r>
      <w:proofErr w:type="spellStart"/>
      <w:r>
        <w:rPr>
          <w:spacing w:val="-3"/>
        </w:rPr>
        <w:t>Wenshou</w:t>
      </w:r>
      <w:proofErr w:type="spellEnd"/>
      <w:r>
        <w:rPr>
          <w:spacing w:val="-3"/>
        </w:rPr>
        <w:t xml:space="preserve"> </w:t>
      </w:r>
      <w:r>
        <w:rPr>
          <w:spacing w:val="-4"/>
        </w:rPr>
        <w:t xml:space="preserve">Wang, </w:t>
      </w:r>
      <w:r>
        <w:t xml:space="preserve">and </w:t>
      </w:r>
      <w:proofErr w:type="spellStart"/>
      <w:r>
        <w:rPr>
          <w:spacing w:val="-3"/>
        </w:rPr>
        <w:t>Wojciech</w:t>
      </w:r>
      <w:proofErr w:type="spellEnd"/>
      <w:r>
        <w:rPr>
          <w:spacing w:val="-3"/>
        </w:rPr>
        <w:t xml:space="preserve"> </w:t>
      </w:r>
      <w:proofErr w:type="spellStart"/>
      <w:r>
        <w:t>Matusik</w:t>
      </w:r>
      <w:proofErr w:type="spellEnd"/>
      <w:r>
        <w:t xml:space="preserve">. </w:t>
      </w:r>
      <w:proofErr w:type="spellStart"/>
      <w:r>
        <w:t>Multifab</w:t>
      </w:r>
      <w:proofErr w:type="spellEnd"/>
      <w:r>
        <w:t xml:space="preserve">: a machine vision assisted platform for multi- material 3d printing. </w:t>
      </w:r>
      <w:r>
        <w:rPr>
          <w:i/>
          <w:spacing w:val="-3"/>
        </w:rPr>
        <w:t xml:space="preserve">ACM </w:t>
      </w:r>
      <w:r>
        <w:rPr>
          <w:i/>
        </w:rPr>
        <w:t>Transactions on Graphics (TOG)</w:t>
      </w:r>
      <w:r>
        <w:t>, 34(4):129, 2015.</w:t>
      </w:r>
      <w:r>
        <w:rPr>
          <w:spacing w:val="-8"/>
        </w:rPr>
        <w:t xml:space="preserve"> </w:t>
      </w:r>
      <w:hyperlink w:anchor="_bookmark29" w:history="1">
        <w:r>
          <w:t>2.2.3</w:t>
        </w:r>
      </w:hyperlink>
    </w:p>
    <w:p w:rsidR="00F45610" w:rsidRDefault="008D4F3A">
      <w:pPr>
        <w:spacing w:before="79" w:line="252" w:lineRule="auto"/>
        <w:ind w:left="625" w:right="107" w:hanging="516"/>
        <w:jc w:val="both"/>
        <w:rPr>
          <w:sz w:val="24"/>
        </w:rPr>
      </w:pPr>
      <w:bookmarkStart w:id="387" w:name="_bookmark200"/>
      <w:bookmarkEnd w:id="387"/>
      <w:proofErr w:type="gramStart"/>
      <w:r>
        <w:rPr>
          <w:w w:val="99"/>
          <w:sz w:val="24"/>
        </w:rPr>
        <w:t xml:space="preserve">[59] </w:t>
      </w:r>
      <w:proofErr w:type="spellStart"/>
      <w:r>
        <w:rPr>
          <w:w w:val="99"/>
          <w:sz w:val="24"/>
        </w:rPr>
        <w:t>Hyunyoung</w:t>
      </w:r>
      <w:proofErr w:type="spellEnd"/>
      <w:r>
        <w:rPr>
          <w:w w:val="99"/>
          <w:sz w:val="24"/>
        </w:rPr>
        <w:t xml:space="preserve"> Song, </w:t>
      </w:r>
      <w:proofErr w:type="spellStart"/>
      <w:r>
        <w:rPr>
          <w:w w:val="99"/>
          <w:sz w:val="24"/>
        </w:rPr>
        <w:t>Franc¸ois</w:t>
      </w:r>
      <w:proofErr w:type="spellEnd"/>
      <w:r>
        <w:rPr>
          <w:w w:val="99"/>
          <w:sz w:val="24"/>
        </w:rPr>
        <w:t xml:space="preserve"> </w:t>
      </w:r>
      <w:proofErr w:type="spellStart"/>
      <w:r>
        <w:rPr>
          <w:w w:val="99"/>
          <w:sz w:val="24"/>
        </w:rPr>
        <w:t>Guimbretie`re</w:t>
      </w:r>
      <w:proofErr w:type="spellEnd"/>
      <w:r>
        <w:rPr>
          <w:w w:val="99"/>
          <w:sz w:val="24"/>
        </w:rPr>
        <w:t xml:space="preserve">, Chang Hu, and </w:t>
      </w:r>
      <w:proofErr w:type="spellStart"/>
      <w:r>
        <w:rPr>
          <w:w w:val="99"/>
          <w:sz w:val="24"/>
        </w:rPr>
        <w:t>Hod</w:t>
      </w:r>
      <w:proofErr w:type="spellEnd"/>
      <w:r>
        <w:rPr>
          <w:w w:val="99"/>
          <w:sz w:val="24"/>
        </w:rPr>
        <w:t xml:space="preserve"> Lipson.</w:t>
      </w:r>
      <w:proofErr w:type="gramEnd"/>
      <w:r>
        <w:rPr>
          <w:w w:val="99"/>
          <w:sz w:val="24"/>
        </w:rPr>
        <w:t xml:space="preserve"> </w:t>
      </w:r>
      <w:proofErr w:type="spellStart"/>
      <w:r>
        <w:rPr>
          <w:w w:val="99"/>
          <w:sz w:val="24"/>
        </w:rPr>
        <w:t>Modelcraft</w:t>
      </w:r>
      <w:proofErr w:type="spellEnd"/>
      <w:r>
        <w:rPr>
          <w:w w:val="99"/>
          <w:sz w:val="24"/>
        </w:rPr>
        <w:t xml:space="preserve">: cap- </w:t>
      </w:r>
      <w:proofErr w:type="spellStart"/>
      <w:r>
        <w:rPr>
          <w:sz w:val="24"/>
        </w:rPr>
        <w:t>turing</w:t>
      </w:r>
      <w:proofErr w:type="spellEnd"/>
      <w:r>
        <w:rPr>
          <w:sz w:val="24"/>
        </w:rPr>
        <w:t xml:space="preserve"> freehand annotations and edits on physical 3d models. In </w:t>
      </w:r>
      <w:r>
        <w:rPr>
          <w:i/>
          <w:sz w:val="24"/>
        </w:rPr>
        <w:t>Proceedings of the 19th annual ACM symposium on User interface software and technology</w:t>
      </w:r>
      <w:r>
        <w:rPr>
          <w:sz w:val="24"/>
        </w:rPr>
        <w:t xml:space="preserve">, pages 13–22. </w:t>
      </w:r>
      <w:proofErr w:type="gramStart"/>
      <w:r>
        <w:rPr>
          <w:sz w:val="24"/>
        </w:rPr>
        <w:t>ACM, 2006.</w:t>
      </w:r>
      <w:proofErr w:type="gramEnd"/>
      <w:r>
        <w:rPr>
          <w:sz w:val="24"/>
        </w:rPr>
        <w:t xml:space="preserve"> </w:t>
      </w:r>
      <w:hyperlink w:anchor="_bookmark122" w:history="1">
        <w:r>
          <w:rPr>
            <w:sz w:val="24"/>
          </w:rPr>
          <w:t>4.5</w:t>
        </w:r>
      </w:hyperlink>
    </w:p>
    <w:p w:rsidR="00F45610" w:rsidRDefault="008D4F3A">
      <w:pPr>
        <w:spacing w:before="79"/>
        <w:ind w:left="109"/>
        <w:rPr>
          <w:sz w:val="24"/>
        </w:rPr>
      </w:pPr>
      <w:bookmarkStart w:id="388" w:name="_bookmark201"/>
      <w:bookmarkEnd w:id="388"/>
      <w:r>
        <w:rPr>
          <w:sz w:val="24"/>
        </w:rPr>
        <w:t>[60</w:t>
      </w:r>
      <w:proofErr w:type="gramStart"/>
      <w:r>
        <w:rPr>
          <w:sz w:val="24"/>
        </w:rPr>
        <w:t>]  Lynn</w:t>
      </w:r>
      <w:proofErr w:type="gramEnd"/>
      <w:r>
        <w:rPr>
          <w:sz w:val="24"/>
        </w:rPr>
        <w:t xml:space="preserve"> </w:t>
      </w:r>
      <w:proofErr w:type="spellStart"/>
      <w:r>
        <w:rPr>
          <w:sz w:val="24"/>
        </w:rPr>
        <w:t>Stoller</w:t>
      </w:r>
      <w:proofErr w:type="spellEnd"/>
      <w:r>
        <w:rPr>
          <w:sz w:val="24"/>
        </w:rPr>
        <w:t xml:space="preserve">.  </w:t>
      </w:r>
      <w:r>
        <w:rPr>
          <w:i/>
          <w:sz w:val="24"/>
        </w:rPr>
        <w:t>Low Tech Assistive Devices: A Handbook for the School Setting</w:t>
      </w:r>
      <w:r>
        <w:rPr>
          <w:sz w:val="24"/>
        </w:rPr>
        <w:t xml:space="preserve">.   </w:t>
      </w:r>
      <w:proofErr w:type="spellStart"/>
      <w:r>
        <w:rPr>
          <w:sz w:val="24"/>
        </w:rPr>
        <w:t>Therapro</w:t>
      </w:r>
      <w:proofErr w:type="spellEnd"/>
      <w:r>
        <w:rPr>
          <w:sz w:val="24"/>
        </w:rPr>
        <w:t>,</w:t>
      </w:r>
    </w:p>
    <w:p w:rsidR="00F45610" w:rsidRDefault="008D4F3A">
      <w:pPr>
        <w:pStyle w:val="BodyText"/>
        <w:spacing w:before="13"/>
        <w:ind w:left="625"/>
      </w:pPr>
      <w:proofErr w:type="gramStart"/>
      <w:r>
        <w:t>Inc., 1999.</w:t>
      </w:r>
      <w:proofErr w:type="gramEnd"/>
      <w:r>
        <w:t xml:space="preserve"> </w:t>
      </w:r>
      <w:proofErr w:type="gramStart"/>
      <w:r>
        <w:t>ISBN 1933940026.</w:t>
      </w:r>
      <w:proofErr w:type="gramEnd"/>
      <w:r>
        <w:t xml:space="preserve"> </w:t>
      </w:r>
      <w:hyperlink w:anchor="_bookmark85" w:history="1">
        <w:r>
          <w:t>4.2</w:t>
        </w:r>
      </w:hyperlink>
    </w:p>
    <w:p w:rsidR="00F45610" w:rsidRDefault="008D4F3A">
      <w:pPr>
        <w:spacing w:before="92"/>
        <w:ind w:left="109"/>
        <w:rPr>
          <w:sz w:val="24"/>
        </w:rPr>
      </w:pPr>
      <w:bookmarkStart w:id="389" w:name="_bookmark202"/>
      <w:bookmarkEnd w:id="389"/>
      <w:r>
        <w:rPr>
          <w:sz w:val="24"/>
        </w:rPr>
        <w:t>[61</w:t>
      </w:r>
      <w:proofErr w:type="gramStart"/>
      <w:r>
        <w:rPr>
          <w:sz w:val="24"/>
        </w:rPr>
        <w:t xml:space="preserve">]  </w:t>
      </w:r>
      <w:proofErr w:type="spellStart"/>
      <w:r>
        <w:rPr>
          <w:sz w:val="24"/>
        </w:rPr>
        <w:t>Barna</w:t>
      </w:r>
      <w:proofErr w:type="spellEnd"/>
      <w:proofErr w:type="gramEnd"/>
      <w:r>
        <w:rPr>
          <w:sz w:val="24"/>
        </w:rPr>
        <w:t xml:space="preserve"> </w:t>
      </w:r>
      <w:proofErr w:type="spellStart"/>
      <w:r>
        <w:rPr>
          <w:sz w:val="24"/>
        </w:rPr>
        <w:t>Aladar</w:t>
      </w:r>
      <w:proofErr w:type="spellEnd"/>
      <w:r>
        <w:rPr>
          <w:sz w:val="24"/>
        </w:rPr>
        <w:t xml:space="preserve"> Szabo and Ivo </w:t>
      </w:r>
      <w:proofErr w:type="spellStart"/>
      <w:r>
        <w:rPr>
          <w:spacing w:val="-10"/>
          <w:sz w:val="24"/>
        </w:rPr>
        <w:t>Babusˇka</w:t>
      </w:r>
      <w:proofErr w:type="spellEnd"/>
      <w:r>
        <w:rPr>
          <w:spacing w:val="-10"/>
          <w:sz w:val="24"/>
        </w:rPr>
        <w:t xml:space="preserve">.  </w:t>
      </w:r>
      <w:proofErr w:type="gramStart"/>
      <w:r>
        <w:rPr>
          <w:i/>
          <w:sz w:val="24"/>
        </w:rPr>
        <w:t>Finite element analysis</w:t>
      </w:r>
      <w:r>
        <w:rPr>
          <w:sz w:val="24"/>
        </w:rPr>
        <w:t>.</w:t>
      </w:r>
      <w:proofErr w:type="gramEnd"/>
      <w:r>
        <w:rPr>
          <w:sz w:val="24"/>
        </w:rPr>
        <w:t xml:space="preserve">  </w:t>
      </w:r>
      <w:proofErr w:type="gramStart"/>
      <w:r>
        <w:rPr>
          <w:sz w:val="24"/>
        </w:rPr>
        <w:t xml:space="preserve">John </w:t>
      </w:r>
      <w:r>
        <w:rPr>
          <w:spacing w:val="-3"/>
          <w:sz w:val="24"/>
        </w:rPr>
        <w:t xml:space="preserve">Wiley </w:t>
      </w:r>
      <w:r>
        <w:rPr>
          <w:sz w:val="24"/>
        </w:rPr>
        <w:t>&amp; Sons, 1991.</w:t>
      </w:r>
      <w:proofErr w:type="gramEnd"/>
    </w:p>
    <w:p w:rsidR="00F45610" w:rsidRDefault="008D4F3A">
      <w:pPr>
        <w:pStyle w:val="BodyText"/>
        <w:spacing w:before="13"/>
        <w:ind w:left="625"/>
      </w:pPr>
      <w:hyperlink w:anchor="_bookmark51" w:history="1">
        <w:r>
          <w:t>3.4</w:t>
        </w:r>
      </w:hyperlink>
    </w:p>
    <w:p w:rsidR="00F45610" w:rsidRDefault="008D4F3A">
      <w:pPr>
        <w:spacing w:before="92" w:line="252" w:lineRule="auto"/>
        <w:ind w:left="625" w:right="108" w:hanging="516"/>
        <w:jc w:val="both"/>
        <w:rPr>
          <w:sz w:val="24"/>
        </w:rPr>
      </w:pPr>
      <w:bookmarkStart w:id="390" w:name="_bookmark203"/>
      <w:bookmarkEnd w:id="390"/>
      <w:proofErr w:type="gramStart"/>
      <w:r>
        <w:rPr>
          <w:sz w:val="24"/>
        </w:rPr>
        <w:t>[62]</w:t>
      </w:r>
      <w:r>
        <w:rPr>
          <w:spacing w:val="47"/>
          <w:sz w:val="24"/>
        </w:rPr>
        <w:t xml:space="preserve"> </w:t>
      </w:r>
      <w:r>
        <w:rPr>
          <w:sz w:val="24"/>
        </w:rPr>
        <w:t>Arthur</w:t>
      </w:r>
      <w:r>
        <w:rPr>
          <w:spacing w:val="-13"/>
          <w:sz w:val="24"/>
        </w:rPr>
        <w:t xml:space="preserve"> </w:t>
      </w:r>
      <w:r>
        <w:rPr>
          <w:spacing w:val="-4"/>
          <w:sz w:val="24"/>
        </w:rPr>
        <w:t>Tang,</w:t>
      </w:r>
      <w:r>
        <w:rPr>
          <w:spacing w:val="-12"/>
          <w:sz w:val="24"/>
        </w:rPr>
        <w:t xml:space="preserve"> </w:t>
      </w:r>
      <w:r>
        <w:rPr>
          <w:sz w:val="24"/>
        </w:rPr>
        <w:t>Charles</w:t>
      </w:r>
      <w:r>
        <w:rPr>
          <w:spacing w:val="-13"/>
          <w:sz w:val="24"/>
        </w:rPr>
        <w:t xml:space="preserve"> </w:t>
      </w:r>
      <w:r>
        <w:rPr>
          <w:sz w:val="24"/>
        </w:rPr>
        <w:t>Owen,</w:t>
      </w:r>
      <w:r>
        <w:rPr>
          <w:spacing w:val="-12"/>
          <w:sz w:val="24"/>
        </w:rPr>
        <w:t xml:space="preserve"> </w:t>
      </w:r>
      <w:r>
        <w:rPr>
          <w:sz w:val="24"/>
        </w:rPr>
        <w:t>Frank</w:t>
      </w:r>
      <w:r>
        <w:rPr>
          <w:spacing w:val="-13"/>
          <w:sz w:val="24"/>
        </w:rPr>
        <w:t xml:space="preserve"> </w:t>
      </w:r>
      <w:proofErr w:type="spellStart"/>
      <w:r>
        <w:rPr>
          <w:sz w:val="24"/>
        </w:rPr>
        <w:t>Biocca</w:t>
      </w:r>
      <w:proofErr w:type="spellEnd"/>
      <w:r>
        <w:rPr>
          <w:sz w:val="24"/>
        </w:rPr>
        <w:t>,</w:t>
      </w:r>
      <w:r>
        <w:rPr>
          <w:spacing w:val="-12"/>
          <w:sz w:val="24"/>
        </w:rPr>
        <w:t xml:space="preserve"> </w:t>
      </w:r>
      <w:r>
        <w:rPr>
          <w:sz w:val="24"/>
        </w:rPr>
        <w:t>and</w:t>
      </w:r>
      <w:r>
        <w:rPr>
          <w:spacing w:val="-13"/>
          <w:sz w:val="24"/>
        </w:rPr>
        <w:t xml:space="preserve"> </w:t>
      </w:r>
      <w:proofErr w:type="spellStart"/>
      <w:r>
        <w:rPr>
          <w:spacing w:val="-4"/>
          <w:sz w:val="24"/>
        </w:rPr>
        <w:t>Weimin</w:t>
      </w:r>
      <w:proofErr w:type="spellEnd"/>
      <w:r>
        <w:rPr>
          <w:spacing w:val="-13"/>
          <w:sz w:val="24"/>
        </w:rPr>
        <w:t xml:space="preserve"> </w:t>
      </w:r>
      <w:proofErr w:type="spellStart"/>
      <w:r>
        <w:rPr>
          <w:sz w:val="24"/>
        </w:rPr>
        <w:t>Mou</w:t>
      </w:r>
      <w:proofErr w:type="spellEnd"/>
      <w:r>
        <w:rPr>
          <w:sz w:val="24"/>
        </w:rPr>
        <w:t>.</w:t>
      </w:r>
      <w:proofErr w:type="gramEnd"/>
      <w:r>
        <w:rPr>
          <w:spacing w:val="2"/>
          <w:sz w:val="24"/>
        </w:rPr>
        <w:t xml:space="preserve"> </w:t>
      </w:r>
      <w:proofErr w:type="gramStart"/>
      <w:r>
        <w:rPr>
          <w:sz w:val="24"/>
        </w:rPr>
        <w:t>Comparative</w:t>
      </w:r>
      <w:r>
        <w:rPr>
          <w:spacing w:val="-13"/>
          <w:sz w:val="24"/>
        </w:rPr>
        <w:t xml:space="preserve"> </w:t>
      </w:r>
      <w:r>
        <w:rPr>
          <w:sz w:val="24"/>
        </w:rPr>
        <w:t>effectiveness</w:t>
      </w:r>
      <w:r>
        <w:rPr>
          <w:spacing w:val="-13"/>
          <w:sz w:val="24"/>
        </w:rPr>
        <w:t xml:space="preserve"> </w:t>
      </w:r>
      <w:r>
        <w:rPr>
          <w:sz w:val="24"/>
        </w:rPr>
        <w:t>of augmented</w:t>
      </w:r>
      <w:r>
        <w:rPr>
          <w:spacing w:val="-12"/>
          <w:sz w:val="24"/>
        </w:rPr>
        <w:t xml:space="preserve"> </w:t>
      </w:r>
      <w:r>
        <w:rPr>
          <w:sz w:val="24"/>
        </w:rPr>
        <w:t>reality</w:t>
      </w:r>
      <w:r>
        <w:rPr>
          <w:spacing w:val="-12"/>
          <w:sz w:val="24"/>
        </w:rPr>
        <w:t xml:space="preserve"> </w:t>
      </w:r>
      <w:r>
        <w:rPr>
          <w:sz w:val="24"/>
        </w:rPr>
        <w:t>in</w:t>
      </w:r>
      <w:r>
        <w:rPr>
          <w:spacing w:val="-12"/>
          <w:sz w:val="24"/>
        </w:rPr>
        <w:t xml:space="preserve"> </w:t>
      </w:r>
      <w:r>
        <w:rPr>
          <w:sz w:val="24"/>
        </w:rPr>
        <w:t>object</w:t>
      </w:r>
      <w:r>
        <w:rPr>
          <w:spacing w:val="-12"/>
          <w:sz w:val="24"/>
        </w:rPr>
        <w:t xml:space="preserve"> </w:t>
      </w:r>
      <w:r>
        <w:rPr>
          <w:sz w:val="24"/>
        </w:rPr>
        <w:t>assembly.</w:t>
      </w:r>
      <w:proofErr w:type="gramEnd"/>
      <w:r>
        <w:rPr>
          <w:spacing w:val="6"/>
          <w:sz w:val="24"/>
        </w:rPr>
        <w:t xml:space="preserve"> </w:t>
      </w:r>
      <w:r>
        <w:rPr>
          <w:sz w:val="24"/>
        </w:rPr>
        <w:t>In</w:t>
      </w:r>
      <w:r>
        <w:rPr>
          <w:spacing w:val="-12"/>
          <w:sz w:val="24"/>
        </w:rPr>
        <w:t xml:space="preserve"> </w:t>
      </w:r>
      <w:r>
        <w:rPr>
          <w:i/>
          <w:sz w:val="24"/>
        </w:rPr>
        <w:t>Proceedings</w:t>
      </w:r>
      <w:r>
        <w:rPr>
          <w:i/>
          <w:spacing w:val="-12"/>
          <w:sz w:val="24"/>
        </w:rPr>
        <w:t xml:space="preserve"> </w:t>
      </w:r>
      <w:r>
        <w:rPr>
          <w:i/>
          <w:sz w:val="24"/>
        </w:rPr>
        <w:t>of</w:t>
      </w:r>
      <w:r>
        <w:rPr>
          <w:i/>
          <w:spacing w:val="-12"/>
          <w:sz w:val="24"/>
        </w:rPr>
        <w:t xml:space="preserve"> </w:t>
      </w:r>
      <w:r>
        <w:rPr>
          <w:i/>
          <w:sz w:val="24"/>
        </w:rPr>
        <w:t>the</w:t>
      </w:r>
      <w:r>
        <w:rPr>
          <w:i/>
          <w:spacing w:val="-12"/>
          <w:sz w:val="24"/>
        </w:rPr>
        <w:t xml:space="preserve"> </w:t>
      </w:r>
      <w:r>
        <w:rPr>
          <w:i/>
          <w:sz w:val="24"/>
        </w:rPr>
        <w:t>SIGCHI</w:t>
      </w:r>
      <w:r>
        <w:rPr>
          <w:i/>
          <w:spacing w:val="-12"/>
          <w:sz w:val="24"/>
        </w:rPr>
        <w:t xml:space="preserve"> </w:t>
      </w:r>
      <w:r>
        <w:rPr>
          <w:i/>
          <w:sz w:val="24"/>
        </w:rPr>
        <w:t>conference</w:t>
      </w:r>
      <w:r>
        <w:rPr>
          <w:i/>
          <w:spacing w:val="-12"/>
          <w:sz w:val="24"/>
        </w:rPr>
        <w:t xml:space="preserve"> </w:t>
      </w:r>
      <w:r>
        <w:rPr>
          <w:i/>
          <w:sz w:val="24"/>
        </w:rPr>
        <w:t>on</w:t>
      </w:r>
      <w:r>
        <w:rPr>
          <w:i/>
          <w:spacing w:val="-12"/>
          <w:sz w:val="24"/>
        </w:rPr>
        <w:t xml:space="preserve"> </w:t>
      </w:r>
      <w:r>
        <w:rPr>
          <w:i/>
          <w:sz w:val="24"/>
        </w:rPr>
        <w:t>Human factors in computing systems</w:t>
      </w:r>
      <w:r>
        <w:rPr>
          <w:sz w:val="24"/>
        </w:rPr>
        <w:t xml:space="preserve">, pages 73–80. </w:t>
      </w:r>
      <w:proofErr w:type="gramStart"/>
      <w:r>
        <w:rPr>
          <w:spacing w:val="-3"/>
          <w:sz w:val="24"/>
        </w:rPr>
        <w:t xml:space="preserve">ACM, </w:t>
      </w:r>
      <w:r>
        <w:rPr>
          <w:sz w:val="24"/>
        </w:rPr>
        <w:t>2003.</w:t>
      </w:r>
      <w:proofErr w:type="gramEnd"/>
      <w:r>
        <w:rPr>
          <w:sz w:val="24"/>
        </w:rPr>
        <w:t xml:space="preserve"> </w:t>
      </w:r>
      <w:hyperlink w:anchor="_bookmark132" w:history="1">
        <w:r>
          <w:rPr>
            <w:sz w:val="24"/>
          </w:rPr>
          <w:t>6</w:t>
        </w:r>
      </w:hyperlink>
    </w:p>
    <w:p w:rsidR="00F45610" w:rsidRDefault="008D4F3A">
      <w:pPr>
        <w:spacing w:before="79" w:line="252" w:lineRule="auto"/>
        <w:ind w:left="625" w:right="107" w:hanging="516"/>
        <w:jc w:val="both"/>
        <w:rPr>
          <w:sz w:val="24"/>
        </w:rPr>
      </w:pPr>
      <w:bookmarkStart w:id="391" w:name="_bookmark204"/>
      <w:bookmarkEnd w:id="391"/>
      <w:r>
        <w:rPr>
          <w:w w:val="99"/>
          <w:sz w:val="24"/>
        </w:rPr>
        <w:t xml:space="preserve">[63] </w:t>
      </w:r>
      <w:r>
        <w:rPr>
          <w:spacing w:val="-1"/>
          <w:w w:val="99"/>
          <w:sz w:val="24"/>
        </w:rPr>
        <w:t xml:space="preserve">Alexander </w:t>
      </w:r>
      <w:proofErr w:type="spellStart"/>
      <w:r>
        <w:rPr>
          <w:spacing w:val="-2"/>
          <w:w w:val="99"/>
          <w:sz w:val="24"/>
        </w:rPr>
        <w:t>Teibrich</w:t>
      </w:r>
      <w:proofErr w:type="spellEnd"/>
      <w:r>
        <w:rPr>
          <w:spacing w:val="-2"/>
          <w:w w:val="99"/>
          <w:sz w:val="24"/>
        </w:rPr>
        <w:t xml:space="preserve">, </w:t>
      </w:r>
      <w:r>
        <w:rPr>
          <w:spacing w:val="-1"/>
          <w:w w:val="99"/>
          <w:sz w:val="24"/>
        </w:rPr>
        <w:t xml:space="preserve">Stefanie </w:t>
      </w:r>
      <w:r>
        <w:rPr>
          <w:spacing w:val="-2"/>
          <w:w w:val="99"/>
          <w:sz w:val="24"/>
        </w:rPr>
        <w:t xml:space="preserve">Mueller, </w:t>
      </w:r>
      <w:proofErr w:type="spellStart"/>
      <w:r>
        <w:rPr>
          <w:spacing w:val="-9"/>
          <w:w w:val="99"/>
          <w:sz w:val="24"/>
        </w:rPr>
        <w:t>Franc¸ois</w:t>
      </w:r>
      <w:proofErr w:type="spellEnd"/>
      <w:r>
        <w:rPr>
          <w:spacing w:val="-9"/>
          <w:w w:val="99"/>
          <w:sz w:val="24"/>
        </w:rPr>
        <w:t xml:space="preserve"> </w:t>
      </w:r>
      <w:proofErr w:type="spellStart"/>
      <w:r>
        <w:rPr>
          <w:spacing w:val="-6"/>
          <w:w w:val="99"/>
          <w:sz w:val="24"/>
        </w:rPr>
        <w:t>Guimbretie`re</w:t>
      </w:r>
      <w:proofErr w:type="spellEnd"/>
      <w:r>
        <w:rPr>
          <w:spacing w:val="-6"/>
          <w:w w:val="99"/>
          <w:sz w:val="24"/>
        </w:rPr>
        <w:t xml:space="preserve">, Robert </w:t>
      </w:r>
      <w:r>
        <w:rPr>
          <w:spacing w:val="-3"/>
          <w:w w:val="99"/>
          <w:sz w:val="24"/>
        </w:rPr>
        <w:t xml:space="preserve">Kovacs, </w:t>
      </w:r>
      <w:r>
        <w:rPr>
          <w:spacing w:val="-1"/>
          <w:w w:val="99"/>
          <w:sz w:val="24"/>
        </w:rPr>
        <w:t xml:space="preserve">Stefan </w:t>
      </w:r>
      <w:proofErr w:type="spellStart"/>
      <w:r>
        <w:rPr>
          <w:spacing w:val="-1"/>
          <w:w w:val="99"/>
          <w:sz w:val="24"/>
        </w:rPr>
        <w:t>Neu</w:t>
      </w:r>
      <w:proofErr w:type="spellEnd"/>
      <w:r>
        <w:rPr>
          <w:spacing w:val="-1"/>
          <w:w w:val="99"/>
          <w:sz w:val="24"/>
        </w:rPr>
        <w:t xml:space="preserve">- </w:t>
      </w:r>
      <w:proofErr w:type="spellStart"/>
      <w:proofErr w:type="gramStart"/>
      <w:r>
        <w:rPr>
          <w:spacing w:val="-1"/>
          <w:sz w:val="24"/>
        </w:rPr>
        <w:t>bert</w:t>
      </w:r>
      <w:proofErr w:type="spellEnd"/>
      <w:proofErr w:type="gramEnd"/>
      <w:r>
        <w:rPr>
          <w:spacing w:val="-1"/>
          <w:sz w:val="24"/>
        </w:rPr>
        <w:t xml:space="preserve">, and Patrick </w:t>
      </w:r>
      <w:proofErr w:type="spellStart"/>
      <w:r>
        <w:rPr>
          <w:spacing w:val="-1"/>
          <w:sz w:val="24"/>
        </w:rPr>
        <w:t>Baudisch</w:t>
      </w:r>
      <w:proofErr w:type="spellEnd"/>
      <w:r>
        <w:rPr>
          <w:spacing w:val="-1"/>
          <w:sz w:val="24"/>
        </w:rPr>
        <w:t xml:space="preserve">. </w:t>
      </w:r>
      <w:proofErr w:type="gramStart"/>
      <w:r>
        <w:rPr>
          <w:spacing w:val="-1"/>
          <w:sz w:val="24"/>
        </w:rPr>
        <w:t>Patching physical objects.</w:t>
      </w:r>
      <w:proofErr w:type="gramEnd"/>
      <w:r>
        <w:rPr>
          <w:spacing w:val="-1"/>
          <w:sz w:val="24"/>
        </w:rPr>
        <w:t xml:space="preserve"> In </w:t>
      </w:r>
      <w:r>
        <w:rPr>
          <w:i/>
          <w:spacing w:val="-1"/>
          <w:sz w:val="24"/>
        </w:rPr>
        <w:t xml:space="preserve">Proceedings of the 28th Annual </w:t>
      </w:r>
      <w:r>
        <w:rPr>
          <w:i/>
          <w:spacing w:val="-3"/>
          <w:sz w:val="24"/>
        </w:rPr>
        <w:t xml:space="preserve">ACM </w:t>
      </w:r>
      <w:r>
        <w:rPr>
          <w:i/>
          <w:sz w:val="24"/>
        </w:rPr>
        <w:t xml:space="preserve">Symposium on User Interface Software &amp; </w:t>
      </w:r>
      <w:r>
        <w:rPr>
          <w:i/>
          <w:spacing w:val="-3"/>
          <w:sz w:val="24"/>
        </w:rPr>
        <w:t>Technology</w:t>
      </w:r>
      <w:r>
        <w:rPr>
          <w:spacing w:val="-3"/>
          <w:sz w:val="24"/>
        </w:rPr>
        <w:t xml:space="preserve">, </w:t>
      </w:r>
      <w:r>
        <w:rPr>
          <w:sz w:val="24"/>
        </w:rPr>
        <w:t xml:space="preserve">pages 83–91. </w:t>
      </w:r>
      <w:proofErr w:type="gramStart"/>
      <w:r>
        <w:rPr>
          <w:spacing w:val="-3"/>
          <w:sz w:val="24"/>
        </w:rPr>
        <w:t xml:space="preserve">ACM, </w:t>
      </w:r>
      <w:r>
        <w:rPr>
          <w:sz w:val="24"/>
        </w:rPr>
        <w:t>2015.</w:t>
      </w:r>
      <w:proofErr w:type="gramEnd"/>
      <w:r>
        <w:rPr>
          <w:sz w:val="24"/>
        </w:rPr>
        <w:t xml:space="preserve"> </w:t>
      </w:r>
      <w:hyperlink w:anchor="_bookmark31" w:history="1">
        <w:r>
          <w:rPr>
            <w:sz w:val="24"/>
          </w:rPr>
          <w:t>2.3.1,</w:t>
        </w:r>
      </w:hyperlink>
      <w:r>
        <w:rPr>
          <w:sz w:val="24"/>
        </w:rPr>
        <w:t xml:space="preserve"> </w:t>
      </w:r>
      <w:hyperlink w:anchor="_bookmark74" w:history="1">
        <w:r>
          <w:rPr>
            <w:sz w:val="24"/>
          </w:rPr>
          <w:t>4</w:t>
        </w:r>
      </w:hyperlink>
    </w:p>
    <w:p w:rsidR="00F45610" w:rsidRDefault="008D4F3A">
      <w:pPr>
        <w:spacing w:before="79" w:line="252" w:lineRule="auto"/>
        <w:ind w:left="625" w:right="109" w:hanging="516"/>
        <w:jc w:val="both"/>
        <w:rPr>
          <w:sz w:val="24"/>
        </w:rPr>
      </w:pPr>
      <w:bookmarkStart w:id="392" w:name="_bookmark205"/>
      <w:bookmarkEnd w:id="392"/>
      <w:r>
        <w:rPr>
          <w:sz w:val="24"/>
        </w:rPr>
        <w:t xml:space="preserve">[64] Michael Terry and Elizabeth D </w:t>
      </w:r>
      <w:proofErr w:type="spellStart"/>
      <w:r>
        <w:rPr>
          <w:sz w:val="24"/>
        </w:rPr>
        <w:t>Mynatt</w:t>
      </w:r>
      <w:proofErr w:type="spellEnd"/>
      <w:r>
        <w:rPr>
          <w:sz w:val="24"/>
        </w:rPr>
        <w:t xml:space="preserve">. Side views: persistent, on-demand previews for open-ended tasks. In </w:t>
      </w:r>
      <w:r>
        <w:rPr>
          <w:i/>
          <w:sz w:val="24"/>
        </w:rPr>
        <w:t>Proceedings of the 15th annual ACM symposium on User interface software and technology</w:t>
      </w:r>
      <w:r>
        <w:rPr>
          <w:sz w:val="24"/>
        </w:rPr>
        <w:t xml:space="preserve">, pages 71–80. </w:t>
      </w:r>
      <w:proofErr w:type="gramStart"/>
      <w:r>
        <w:rPr>
          <w:sz w:val="24"/>
        </w:rPr>
        <w:t>ACM, 2002.</w:t>
      </w:r>
      <w:proofErr w:type="gramEnd"/>
      <w:r>
        <w:rPr>
          <w:sz w:val="24"/>
        </w:rPr>
        <w:t xml:space="preserve"> </w:t>
      </w:r>
      <w:hyperlink w:anchor="_bookmark96" w:history="1">
        <w:r>
          <w:rPr>
            <w:sz w:val="24"/>
          </w:rPr>
          <w:t>4.3.3</w:t>
        </w:r>
      </w:hyperlink>
    </w:p>
    <w:p w:rsidR="00F45610" w:rsidRDefault="008D4F3A">
      <w:pPr>
        <w:spacing w:before="79"/>
        <w:ind w:left="109"/>
        <w:rPr>
          <w:sz w:val="24"/>
        </w:rPr>
      </w:pPr>
      <w:bookmarkStart w:id="393" w:name="_bookmark206"/>
      <w:bookmarkEnd w:id="393"/>
      <w:r>
        <w:rPr>
          <w:sz w:val="24"/>
        </w:rPr>
        <w:t>[65</w:t>
      </w:r>
      <w:proofErr w:type="gramStart"/>
      <w:r>
        <w:rPr>
          <w:sz w:val="24"/>
        </w:rPr>
        <w:t>]  Alan</w:t>
      </w:r>
      <w:proofErr w:type="gramEnd"/>
      <w:r>
        <w:rPr>
          <w:sz w:val="24"/>
        </w:rPr>
        <w:t xml:space="preserve"> S </w:t>
      </w:r>
      <w:proofErr w:type="spellStart"/>
      <w:r>
        <w:rPr>
          <w:sz w:val="24"/>
        </w:rPr>
        <w:t>Tetelman</w:t>
      </w:r>
      <w:proofErr w:type="spellEnd"/>
      <w:r>
        <w:rPr>
          <w:sz w:val="24"/>
        </w:rPr>
        <w:t xml:space="preserve"> and Arthur J </w:t>
      </w:r>
      <w:proofErr w:type="spellStart"/>
      <w:r>
        <w:rPr>
          <w:sz w:val="24"/>
        </w:rPr>
        <w:t>McEvily</w:t>
      </w:r>
      <w:proofErr w:type="spellEnd"/>
      <w:r>
        <w:rPr>
          <w:sz w:val="24"/>
        </w:rPr>
        <w:t xml:space="preserve">.   </w:t>
      </w:r>
      <w:r>
        <w:rPr>
          <w:i/>
          <w:sz w:val="24"/>
        </w:rPr>
        <w:t>Fracture of structural materials</w:t>
      </w:r>
      <w:r>
        <w:rPr>
          <w:sz w:val="24"/>
        </w:rPr>
        <w:t xml:space="preserve">.   </w:t>
      </w:r>
      <w:proofErr w:type="gramStart"/>
      <w:r>
        <w:rPr>
          <w:sz w:val="24"/>
        </w:rPr>
        <w:t>Wiley,   1967.</w:t>
      </w:r>
      <w:proofErr w:type="gramEnd"/>
    </w:p>
    <w:p w:rsidR="00F45610" w:rsidRDefault="008D4F3A">
      <w:pPr>
        <w:pStyle w:val="BodyText"/>
        <w:spacing w:before="13"/>
        <w:ind w:left="625"/>
      </w:pPr>
      <w:hyperlink w:anchor="_bookmark70" w:history="1">
        <w:r>
          <w:t>3.7.2</w:t>
        </w:r>
      </w:hyperlink>
    </w:p>
    <w:p w:rsidR="00F45610" w:rsidRDefault="00F45610">
      <w:pPr>
        <w:sectPr w:rsidR="00F45610">
          <w:pgSz w:w="12240" w:h="15840"/>
          <w:pgMar w:top="1120" w:right="1420" w:bottom="1480" w:left="1420" w:header="595" w:footer="1286" w:gutter="0"/>
          <w:cols w:space="720"/>
        </w:sectPr>
      </w:pPr>
    </w:p>
    <w:p w:rsidR="00F45610" w:rsidRDefault="008D4F3A">
      <w:pPr>
        <w:pStyle w:val="BodyText"/>
        <w:spacing w:before="159"/>
        <w:ind w:left="109"/>
      </w:pPr>
      <w:bookmarkStart w:id="394" w:name="_bookmark207"/>
      <w:bookmarkEnd w:id="394"/>
      <w:r>
        <w:rPr>
          <w:w w:val="110"/>
        </w:rPr>
        <w:lastRenderedPageBreak/>
        <w:t xml:space="preserve">[66]   </w:t>
      </w:r>
      <w:proofErr w:type="spellStart"/>
      <w:r>
        <w:rPr>
          <w:w w:val="110"/>
        </w:rPr>
        <w:t>Thingiverse</w:t>
      </w:r>
      <w:proofErr w:type="spellEnd"/>
      <w:r>
        <w:rPr>
          <w:w w:val="110"/>
        </w:rPr>
        <w:t xml:space="preserve">, 2016.  </w:t>
      </w:r>
      <w:hyperlink r:id="rId143">
        <w:r>
          <w:rPr>
            <w:w w:val="120"/>
          </w:rPr>
          <w:t>http://www.thingiverse.com/</w:t>
        </w:r>
      </w:hyperlink>
      <w:r>
        <w:rPr>
          <w:w w:val="120"/>
        </w:rPr>
        <w:t xml:space="preserve">.  </w:t>
      </w:r>
      <w:hyperlink w:anchor="_bookmark74" w:history="1">
        <w:r>
          <w:rPr>
            <w:w w:val="120"/>
          </w:rPr>
          <w:t>4,</w:t>
        </w:r>
      </w:hyperlink>
      <w:r>
        <w:rPr>
          <w:w w:val="120"/>
        </w:rPr>
        <w:t xml:space="preserve"> </w:t>
      </w:r>
      <w:hyperlink w:anchor="_bookmark85" w:history="1">
        <w:r>
          <w:rPr>
            <w:w w:val="120"/>
          </w:rPr>
          <w:t>4.2</w:t>
        </w:r>
      </w:hyperlink>
    </w:p>
    <w:p w:rsidR="00F45610" w:rsidRDefault="008D4F3A">
      <w:pPr>
        <w:spacing w:before="92" w:line="252" w:lineRule="auto"/>
        <w:ind w:left="625" w:right="108" w:hanging="516"/>
        <w:jc w:val="both"/>
        <w:rPr>
          <w:sz w:val="24"/>
        </w:rPr>
      </w:pPr>
      <w:bookmarkStart w:id="395" w:name="_bookmark208"/>
      <w:bookmarkEnd w:id="395"/>
      <w:proofErr w:type="gramStart"/>
      <w:r>
        <w:rPr>
          <w:sz w:val="24"/>
        </w:rPr>
        <w:t xml:space="preserve">[67] Cesar </w:t>
      </w:r>
      <w:r>
        <w:rPr>
          <w:spacing w:val="-3"/>
          <w:sz w:val="24"/>
        </w:rPr>
        <w:t xml:space="preserve">Torres, </w:t>
      </w:r>
      <w:r>
        <w:rPr>
          <w:sz w:val="24"/>
        </w:rPr>
        <w:t xml:space="preserve">Wilmot Li, and Eric </w:t>
      </w:r>
      <w:proofErr w:type="spellStart"/>
      <w:r>
        <w:rPr>
          <w:sz w:val="24"/>
        </w:rPr>
        <w:t>Paulos</w:t>
      </w:r>
      <w:proofErr w:type="spellEnd"/>
      <w:r>
        <w:rPr>
          <w:sz w:val="24"/>
        </w:rPr>
        <w:t>.</w:t>
      </w:r>
      <w:proofErr w:type="gramEnd"/>
      <w:r>
        <w:rPr>
          <w:sz w:val="24"/>
        </w:rPr>
        <w:t xml:space="preserve"> </w:t>
      </w:r>
      <w:proofErr w:type="spellStart"/>
      <w:r>
        <w:rPr>
          <w:sz w:val="24"/>
        </w:rPr>
        <w:t>Proxyprint</w:t>
      </w:r>
      <w:proofErr w:type="spellEnd"/>
      <w:r>
        <w:rPr>
          <w:sz w:val="24"/>
        </w:rPr>
        <w:t>: Supporting crafting practice</w:t>
      </w:r>
      <w:r>
        <w:rPr>
          <w:spacing w:val="-22"/>
          <w:sz w:val="24"/>
        </w:rPr>
        <w:t xml:space="preserve"> </w:t>
      </w:r>
      <w:r>
        <w:rPr>
          <w:sz w:val="24"/>
        </w:rPr>
        <w:t>through physical</w:t>
      </w:r>
      <w:r>
        <w:rPr>
          <w:spacing w:val="-14"/>
          <w:sz w:val="24"/>
        </w:rPr>
        <w:t xml:space="preserve"> </w:t>
      </w:r>
      <w:r>
        <w:rPr>
          <w:sz w:val="24"/>
        </w:rPr>
        <w:t>computational</w:t>
      </w:r>
      <w:r>
        <w:rPr>
          <w:spacing w:val="-14"/>
          <w:sz w:val="24"/>
        </w:rPr>
        <w:t xml:space="preserve"> </w:t>
      </w:r>
      <w:r>
        <w:rPr>
          <w:sz w:val="24"/>
        </w:rPr>
        <w:t>proxies.</w:t>
      </w:r>
      <w:r>
        <w:rPr>
          <w:spacing w:val="2"/>
          <w:sz w:val="24"/>
        </w:rPr>
        <w:t xml:space="preserve"> </w:t>
      </w:r>
      <w:r>
        <w:rPr>
          <w:sz w:val="24"/>
        </w:rPr>
        <w:t>In</w:t>
      </w:r>
      <w:r>
        <w:rPr>
          <w:spacing w:val="-14"/>
          <w:sz w:val="24"/>
        </w:rPr>
        <w:t xml:space="preserve"> </w:t>
      </w:r>
      <w:r>
        <w:rPr>
          <w:i/>
          <w:sz w:val="24"/>
        </w:rPr>
        <w:t>Proceedings</w:t>
      </w:r>
      <w:r>
        <w:rPr>
          <w:i/>
          <w:spacing w:val="-14"/>
          <w:sz w:val="24"/>
        </w:rPr>
        <w:t xml:space="preserve"> </w:t>
      </w:r>
      <w:r>
        <w:rPr>
          <w:i/>
          <w:sz w:val="24"/>
        </w:rPr>
        <w:t>of</w:t>
      </w:r>
      <w:r>
        <w:rPr>
          <w:i/>
          <w:spacing w:val="-14"/>
          <w:sz w:val="24"/>
        </w:rPr>
        <w:t xml:space="preserve"> </w:t>
      </w:r>
      <w:r>
        <w:rPr>
          <w:i/>
          <w:sz w:val="24"/>
        </w:rPr>
        <w:t>the</w:t>
      </w:r>
      <w:r>
        <w:rPr>
          <w:i/>
          <w:spacing w:val="-14"/>
          <w:sz w:val="24"/>
        </w:rPr>
        <w:t xml:space="preserve"> </w:t>
      </w:r>
      <w:r>
        <w:rPr>
          <w:i/>
          <w:sz w:val="24"/>
        </w:rPr>
        <w:t>2016</w:t>
      </w:r>
      <w:r>
        <w:rPr>
          <w:i/>
          <w:spacing w:val="-14"/>
          <w:sz w:val="24"/>
        </w:rPr>
        <w:t xml:space="preserve"> </w:t>
      </w:r>
      <w:r>
        <w:rPr>
          <w:i/>
          <w:spacing w:val="-3"/>
          <w:sz w:val="24"/>
        </w:rPr>
        <w:t>ACM</w:t>
      </w:r>
      <w:r>
        <w:rPr>
          <w:i/>
          <w:spacing w:val="-14"/>
          <w:sz w:val="24"/>
        </w:rPr>
        <w:t xml:space="preserve"> </w:t>
      </w:r>
      <w:r>
        <w:rPr>
          <w:i/>
          <w:sz w:val="24"/>
        </w:rPr>
        <w:t>Conference</w:t>
      </w:r>
      <w:r>
        <w:rPr>
          <w:i/>
          <w:spacing w:val="-14"/>
          <w:sz w:val="24"/>
        </w:rPr>
        <w:t xml:space="preserve"> </w:t>
      </w:r>
      <w:r>
        <w:rPr>
          <w:i/>
          <w:sz w:val="24"/>
        </w:rPr>
        <w:t>on</w:t>
      </w:r>
      <w:r>
        <w:rPr>
          <w:i/>
          <w:spacing w:val="-14"/>
          <w:sz w:val="24"/>
        </w:rPr>
        <w:t xml:space="preserve"> </w:t>
      </w:r>
      <w:r>
        <w:rPr>
          <w:i/>
          <w:sz w:val="24"/>
        </w:rPr>
        <w:t>Designing Interactive Systems</w:t>
      </w:r>
      <w:r>
        <w:rPr>
          <w:sz w:val="24"/>
        </w:rPr>
        <w:t xml:space="preserve">, pages 158–169. </w:t>
      </w:r>
      <w:proofErr w:type="gramStart"/>
      <w:r>
        <w:rPr>
          <w:spacing w:val="-3"/>
          <w:sz w:val="24"/>
        </w:rPr>
        <w:t xml:space="preserve">ACM, </w:t>
      </w:r>
      <w:r>
        <w:rPr>
          <w:sz w:val="24"/>
        </w:rPr>
        <w:t>2016.</w:t>
      </w:r>
      <w:proofErr w:type="gramEnd"/>
      <w:r>
        <w:rPr>
          <w:spacing w:val="2"/>
          <w:sz w:val="24"/>
        </w:rPr>
        <w:t xml:space="preserve"> </w:t>
      </w:r>
      <w:hyperlink w:anchor="_bookmark32" w:history="1">
        <w:r>
          <w:rPr>
            <w:sz w:val="24"/>
          </w:rPr>
          <w:t>2.3.2</w:t>
        </w:r>
      </w:hyperlink>
    </w:p>
    <w:p w:rsidR="00F45610" w:rsidRDefault="008D4F3A">
      <w:pPr>
        <w:pStyle w:val="BodyText"/>
        <w:spacing w:before="79" w:line="252" w:lineRule="auto"/>
        <w:ind w:left="625" w:right="107" w:hanging="516"/>
        <w:jc w:val="both"/>
      </w:pPr>
      <w:bookmarkStart w:id="396" w:name="_bookmark209"/>
      <w:bookmarkEnd w:id="396"/>
      <w:proofErr w:type="gramStart"/>
      <w:r>
        <w:t xml:space="preserve">[68] </w:t>
      </w:r>
      <w:proofErr w:type="spellStart"/>
      <w:r>
        <w:t>Erva</w:t>
      </w:r>
      <w:proofErr w:type="spellEnd"/>
      <w:r>
        <w:t xml:space="preserve"> Ulu, </w:t>
      </w:r>
      <w:proofErr w:type="spellStart"/>
      <w:r>
        <w:t>Emrullah</w:t>
      </w:r>
      <w:proofErr w:type="spellEnd"/>
      <w:r>
        <w:t xml:space="preserve"> </w:t>
      </w:r>
      <w:proofErr w:type="spellStart"/>
      <w:r>
        <w:t>Korkmaz</w:t>
      </w:r>
      <w:proofErr w:type="spellEnd"/>
      <w:r>
        <w:t xml:space="preserve">, </w:t>
      </w:r>
      <w:proofErr w:type="spellStart"/>
      <w:r>
        <w:t>Kubilay</w:t>
      </w:r>
      <w:proofErr w:type="spellEnd"/>
      <w:r>
        <w:t xml:space="preserve"> </w:t>
      </w:r>
      <w:r>
        <w:rPr>
          <w:spacing w:val="-10"/>
        </w:rPr>
        <w:t xml:space="preserve">Yay, </w:t>
      </w:r>
      <w:r>
        <w:t xml:space="preserve">O </w:t>
      </w:r>
      <w:proofErr w:type="spellStart"/>
      <w:r>
        <w:t>Burak</w:t>
      </w:r>
      <w:proofErr w:type="spellEnd"/>
      <w:r>
        <w:t xml:space="preserve"> </w:t>
      </w:r>
      <w:proofErr w:type="spellStart"/>
      <w:r>
        <w:t>Ozdoganlar</w:t>
      </w:r>
      <w:proofErr w:type="spellEnd"/>
      <w:r>
        <w:t xml:space="preserve">, and </w:t>
      </w:r>
      <w:proofErr w:type="spellStart"/>
      <w:r>
        <w:t>Levent</w:t>
      </w:r>
      <w:proofErr w:type="spellEnd"/>
      <w:r>
        <w:t xml:space="preserve"> </w:t>
      </w:r>
      <w:proofErr w:type="spellStart"/>
      <w:r>
        <w:t>Burak</w:t>
      </w:r>
      <w:proofErr w:type="spellEnd"/>
      <w:r>
        <w:t xml:space="preserve"> Kara.</w:t>
      </w:r>
      <w:proofErr w:type="gramEnd"/>
      <w:r>
        <w:t xml:space="preserve"> </w:t>
      </w:r>
      <w:proofErr w:type="gramStart"/>
      <w:r>
        <w:t>Enhancing</w:t>
      </w:r>
      <w:r>
        <w:rPr>
          <w:spacing w:val="-13"/>
        </w:rPr>
        <w:t xml:space="preserve"> </w:t>
      </w:r>
      <w:r>
        <w:t>the</w:t>
      </w:r>
      <w:r>
        <w:rPr>
          <w:spacing w:val="-13"/>
        </w:rPr>
        <w:t xml:space="preserve"> </w:t>
      </w:r>
      <w:r>
        <w:t>structural</w:t>
      </w:r>
      <w:r>
        <w:rPr>
          <w:spacing w:val="-13"/>
        </w:rPr>
        <w:t xml:space="preserve"> </w:t>
      </w:r>
      <w:r>
        <w:t>performance</w:t>
      </w:r>
      <w:r>
        <w:rPr>
          <w:spacing w:val="-13"/>
        </w:rPr>
        <w:t xml:space="preserve"> </w:t>
      </w:r>
      <w:r>
        <w:t>of</w:t>
      </w:r>
      <w:r>
        <w:rPr>
          <w:spacing w:val="-13"/>
        </w:rPr>
        <w:t xml:space="preserve"> </w:t>
      </w:r>
      <w:r>
        <w:t>additively</w:t>
      </w:r>
      <w:r>
        <w:rPr>
          <w:spacing w:val="-13"/>
        </w:rPr>
        <w:t xml:space="preserve"> </w:t>
      </w:r>
      <w:r>
        <w:t>manufactured</w:t>
      </w:r>
      <w:r>
        <w:rPr>
          <w:spacing w:val="-13"/>
        </w:rPr>
        <w:t xml:space="preserve"> </w:t>
      </w:r>
      <w:r>
        <w:t>objects</w:t>
      </w:r>
      <w:r>
        <w:rPr>
          <w:spacing w:val="-13"/>
        </w:rPr>
        <w:t xml:space="preserve"> </w:t>
      </w:r>
      <w:r>
        <w:t>through</w:t>
      </w:r>
      <w:r>
        <w:rPr>
          <w:spacing w:val="-13"/>
        </w:rPr>
        <w:t xml:space="preserve"> </w:t>
      </w:r>
      <w:r>
        <w:t>build</w:t>
      </w:r>
      <w:r>
        <w:rPr>
          <w:spacing w:val="-13"/>
        </w:rPr>
        <w:t xml:space="preserve"> </w:t>
      </w:r>
      <w:proofErr w:type="spellStart"/>
      <w:r>
        <w:t>ori</w:t>
      </w:r>
      <w:proofErr w:type="spellEnd"/>
      <w:r>
        <w:t xml:space="preserve">- </w:t>
      </w:r>
      <w:proofErr w:type="spellStart"/>
      <w:r>
        <w:t>entation</w:t>
      </w:r>
      <w:proofErr w:type="spellEnd"/>
      <w:r>
        <w:t xml:space="preserve"> optimization.</w:t>
      </w:r>
      <w:proofErr w:type="gramEnd"/>
      <w:r>
        <w:t xml:space="preserve"> </w:t>
      </w:r>
      <w:r>
        <w:rPr>
          <w:i/>
        </w:rPr>
        <w:t>Journal of Mechanical Design</w:t>
      </w:r>
      <w:r>
        <w:t>, 137(11):111410, 2015.</w:t>
      </w:r>
      <w:r>
        <w:rPr>
          <w:spacing w:val="7"/>
        </w:rPr>
        <w:t xml:space="preserve"> </w:t>
      </w:r>
      <w:hyperlink w:anchor="_bookmark25" w:history="1">
        <w:r>
          <w:t>2.2.1</w:t>
        </w:r>
      </w:hyperlink>
    </w:p>
    <w:p w:rsidR="00F45610" w:rsidRDefault="008D4F3A">
      <w:pPr>
        <w:pStyle w:val="BodyText"/>
        <w:spacing w:before="79" w:line="252" w:lineRule="auto"/>
        <w:ind w:left="625" w:right="108" w:hanging="516"/>
        <w:jc w:val="both"/>
      </w:pPr>
      <w:bookmarkStart w:id="397" w:name="_bookmark210"/>
      <w:bookmarkEnd w:id="397"/>
      <w:proofErr w:type="gramStart"/>
      <w:r>
        <w:t xml:space="preserve">[69] Nobuyuki </w:t>
      </w:r>
      <w:proofErr w:type="spellStart"/>
      <w:r>
        <w:t>Umetani</w:t>
      </w:r>
      <w:proofErr w:type="spellEnd"/>
      <w:r>
        <w:t xml:space="preserve"> and Ryan Schmidt.</w:t>
      </w:r>
      <w:proofErr w:type="gramEnd"/>
      <w:r>
        <w:t xml:space="preserve"> </w:t>
      </w:r>
      <w:proofErr w:type="gramStart"/>
      <w:r>
        <w:t>Cross-sectional structural analysis for 3d printing optimization.</w:t>
      </w:r>
      <w:proofErr w:type="gramEnd"/>
      <w:r>
        <w:t xml:space="preserve"> </w:t>
      </w:r>
      <w:r>
        <w:rPr>
          <w:i/>
        </w:rPr>
        <w:t>SIGGRAPH Asia</w:t>
      </w:r>
      <w:r>
        <w:t xml:space="preserve">, 5:1–4, 2013. </w:t>
      </w:r>
      <w:hyperlink w:anchor="_bookmark25" w:history="1">
        <w:r>
          <w:t>2.2.1,</w:t>
        </w:r>
      </w:hyperlink>
      <w:r>
        <w:t xml:space="preserve"> </w:t>
      </w:r>
      <w:hyperlink w:anchor="_bookmark51" w:history="1">
        <w:r>
          <w:t>3.4,</w:t>
        </w:r>
      </w:hyperlink>
      <w:r>
        <w:t xml:space="preserve"> </w:t>
      </w:r>
      <w:hyperlink w:anchor="_bookmark70" w:history="1">
        <w:r>
          <w:t>3.7.2,</w:t>
        </w:r>
      </w:hyperlink>
      <w:r>
        <w:t xml:space="preserve"> </w:t>
      </w:r>
      <w:hyperlink w:anchor="_bookmark138" w:history="1">
        <w:r>
          <w:t>7.3</w:t>
        </w:r>
      </w:hyperlink>
    </w:p>
    <w:p w:rsidR="00F45610" w:rsidRDefault="008D4F3A">
      <w:pPr>
        <w:pStyle w:val="BodyText"/>
        <w:spacing w:before="79" w:line="252" w:lineRule="auto"/>
        <w:ind w:left="625" w:right="108" w:hanging="516"/>
        <w:jc w:val="both"/>
      </w:pPr>
      <w:bookmarkStart w:id="398" w:name="_bookmark211"/>
      <w:bookmarkEnd w:id="398"/>
      <w:proofErr w:type="gramStart"/>
      <w:r>
        <w:t xml:space="preserve">[70] Nobuyuki </w:t>
      </w:r>
      <w:proofErr w:type="spellStart"/>
      <w:r>
        <w:t>Umetani</w:t>
      </w:r>
      <w:proofErr w:type="spellEnd"/>
      <w:r>
        <w:t xml:space="preserve">, Takeo Igarashi, and </w:t>
      </w:r>
      <w:proofErr w:type="spellStart"/>
      <w:r>
        <w:t>Niloy</w:t>
      </w:r>
      <w:proofErr w:type="spellEnd"/>
      <w:r>
        <w:t xml:space="preserve"> J </w:t>
      </w:r>
      <w:proofErr w:type="spellStart"/>
      <w:r>
        <w:t>Mitra</w:t>
      </w:r>
      <w:proofErr w:type="spellEnd"/>
      <w:r>
        <w:t>.</w:t>
      </w:r>
      <w:proofErr w:type="gramEnd"/>
      <w:r>
        <w:t xml:space="preserve"> </w:t>
      </w:r>
      <w:proofErr w:type="gramStart"/>
      <w:r>
        <w:t>Guided exploration of physically valid shapes for furniture design.</w:t>
      </w:r>
      <w:proofErr w:type="gramEnd"/>
      <w:r>
        <w:t xml:space="preserve"> </w:t>
      </w:r>
      <w:r>
        <w:rPr>
          <w:i/>
        </w:rPr>
        <w:t>ACM Trans. Graph.</w:t>
      </w:r>
      <w:r>
        <w:t xml:space="preserve">, 31(4):86–1, 2012. </w:t>
      </w:r>
      <w:hyperlink w:anchor="_bookmark123" w:history="1">
        <w:r>
          <w:t>5</w:t>
        </w:r>
      </w:hyperlink>
    </w:p>
    <w:p w:rsidR="00F45610" w:rsidRDefault="008D4F3A">
      <w:pPr>
        <w:spacing w:before="79" w:line="252" w:lineRule="auto"/>
        <w:ind w:left="625" w:right="107" w:hanging="516"/>
        <w:jc w:val="both"/>
        <w:rPr>
          <w:sz w:val="24"/>
        </w:rPr>
      </w:pPr>
      <w:bookmarkStart w:id="399" w:name="_bookmark212"/>
      <w:bookmarkEnd w:id="399"/>
      <w:proofErr w:type="gramStart"/>
      <w:r>
        <w:rPr>
          <w:w w:val="99"/>
          <w:sz w:val="24"/>
        </w:rPr>
        <w:t xml:space="preserve">[71] </w:t>
      </w:r>
      <w:proofErr w:type="spellStart"/>
      <w:r>
        <w:rPr>
          <w:w w:val="99"/>
          <w:sz w:val="24"/>
        </w:rPr>
        <w:t>Marynel</w:t>
      </w:r>
      <w:proofErr w:type="spellEnd"/>
      <w:r>
        <w:rPr>
          <w:w w:val="99"/>
          <w:sz w:val="24"/>
        </w:rPr>
        <w:t xml:space="preserve"> </w:t>
      </w:r>
      <w:proofErr w:type="spellStart"/>
      <w:r>
        <w:rPr>
          <w:spacing w:val="-9"/>
          <w:w w:val="99"/>
          <w:sz w:val="24"/>
        </w:rPr>
        <w:t>Va´zquez</w:t>
      </w:r>
      <w:proofErr w:type="spellEnd"/>
      <w:r>
        <w:rPr>
          <w:spacing w:val="-9"/>
          <w:w w:val="99"/>
          <w:sz w:val="24"/>
        </w:rPr>
        <w:t>,</w:t>
      </w:r>
      <w:r>
        <w:rPr>
          <w:w w:val="99"/>
          <w:sz w:val="24"/>
        </w:rPr>
        <w:t xml:space="preserve"> Eric </w:t>
      </w:r>
      <w:proofErr w:type="spellStart"/>
      <w:r>
        <w:rPr>
          <w:spacing w:val="-2"/>
          <w:w w:val="99"/>
          <w:sz w:val="24"/>
        </w:rPr>
        <w:t>Brockmeyer</w:t>
      </w:r>
      <w:proofErr w:type="spellEnd"/>
      <w:r>
        <w:rPr>
          <w:spacing w:val="-2"/>
          <w:w w:val="99"/>
          <w:sz w:val="24"/>
        </w:rPr>
        <w:t>,</w:t>
      </w:r>
      <w:r>
        <w:rPr>
          <w:w w:val="99"/>
          <w:sz w:val="24"/>
        </w:rPr>
        <w:t xml:space="preserve"> </w:t>
      </w:r>
      <w:proofErr w:type="spellStart"/>
      <w:r>
        <w:rPr>
          <w:w w:val="99"/>
          <w:sz w:val="24"/>
        </w:rPr>
        <w:t>Ruta</w:t>
      </w:r>
      <w:proofErr w:type="spellEnd"/>
      <w:r>
        <w:rPr>
          <w:w w:val="99"/>
          <w:sz w:val="24"/>
        </w:rPr>
        <w:t xml:space="preserve"> Desai, Chris Harrison, and Scott E Hudson.</w:t>
      </w:r>
      <w:proofErr w:type="gramEnd"/>
      <w:r>
        <w:rPr>
          <w:w w:val="99"/>
          <w:sz w:val="24"/>
        </w:rPr>
        <w:t xml:space="preserve"> 3d </w:t>
      </w:r>
      <w:r>
        <w:rPr>
          <w:sz w:val="24"/>
        </w:rPr>
        <w:t xml:space="preserve">printing pneumatic device controls with variable activation force capabilities. In </w:t>
      </w:r>
      <w:r>
        <w:rPr>
          <w:i/>
          <w:sz w:val="24"/>
        </w:rPr>
        <w:t xml:space="preserve">Proceed- </w:t>
      </w:r>
      <w:proofErr w:type="spellStart"/>
      <w:r>
        <w:rPr>
          <w:i/>
          <w:sz w:val="24"/>
        </w:rPr>
        <w:t>ings</w:t>
      </w:r>
      <w:proofErr w:type="spellEnd"/>
      <w:r>
        <w:rPr>
          <w:i/>
          <w:sz w:val="24"/>
        </w:rPr>
        <w:t xml:space="preserve"> of the </w:t>
      </w:r>
      <w:r>
        <w:rPr>
          <w:i/>
          <w:spacing w:val="-3"/>
          <w:sz w:val="24"/>
        </w:rPr>
        <w:t xml:space="preserve">33rd </w:t>
      </w:r>
      <w:r>
        <w:rPr>
          <w:i/>
          <w:sz w:val="24"/>
        </w:rPr>
        <w:t xml:space="preserve">Annual </w:t>
      </w:r>
      <w:r>
        <w:rPr>
          <w:i/>
          <w:spacing w:val="-3"/>
          <w:sz w:val="24"/>
        </w:rPr>
        <w:t xml:space="preserve">ACM </w:t>
      </w:r>
      <w:r>
        <w:rPr>
          <w:i/>
          <w:sz w:val="24"/>
        </w:rPr>
        <w:t xml:space="preserve">Conference on Human </w:t>
      </w:r>
      <w:r>
        <w:rPr>
          <w:i/>
          <w:spacing w:val="-3"/>
          <w:sz w:val="24"/>
        </w:rPr>
        <w:t xml:space="preserve">Factors </w:t>
      </w:r>
      <w:r>
        <w:rPr>
          <w:i/>
          <w:sz w:val="24"/>
        </w:rPr>
        <w:t>in Computing Systems</w:t>
      </w:r>
      <w:r>
        <w:rPr>
          <w:sz w:val="24"/>
        </w:rPr>
        <w:t>,</w:t>
      </w:r>
      <w:r>
        <w:rPr>
          <w:spacing w:val="-25"/>
          <w:sz w:val="24"/>
        </w:rPr>
        <w:t xml:space="preserve"> </w:t>
      </w:r>
      <w:r>
        <w:rPr>
          <w:sz w:val="24"/>
        </w:rPr>
        <w:t xml:space="preserve">pages 1295–1304. </w:t>
      </w:r>
      <w:proofErr w:type="gramStart"/>
      <w:r>
        <w:rPr>
          <w:spacing w:val="-3"/>
          <w:sz w:val="24"/>
        </w:rPr>
        <w:t xml:space="preserve">ACM, </w:t>
      </w:r>
      <w:r>
        <w:rPr>
          <w:sz w:val="24"/>
        </w:rPr>
        <w:t>2015.</w:t>
      </w:r>
      <w:proofErr w:type="gramEnd"/>
      <w:r>
        <w:rPr>
          <w:spacing w:val="18"/>
          <w:sz w:val="24"/>
        </w:rPr>
        <w:t xml:space="preserve"> </w:t>
      </w:r>
      <w:hyperlink w:anchor="_bookmark28" w:history="1">
        <w:r>
          <w:rPr>
            <w:sz w:val="24"/>
          </w:rPr>
          <w:t>2.2.2</w:t>
        </w:r>
      </w:hyperlink>
    </w:p>
    <w:p w:rsidR="00F45610" w:rsidRDefault="008D4F3A">
      <w:pPr>
        <w:spacing w:before="79" w:line="252" w:lineRule="auto"/>
        <w:ind w:left="625" w:right="107" w:hanging="516"/>
        <w:jc w:val="both"/>
        <w:rPr>
          <w:sz w:val="24"/>
        </w:rPr>
      </w:pPr>
      <w:bookmarkStart w:id="400" w:name="_bookmark213"/>
      <w:bookmarkEnd w:id="400"/>
      <w:proofErr w:type="gramStart"/>
      <w:r>
        <w:rPr>
          <w:sz w:val="24"/>
        </w:rPr>
        <w:t>[72]</w:t>
      </w:r>
      <w:r>
        <w:rPr>
          <w:spacing w:val="49"/>
          <w:sz w:val="24"/>
        </w:rPr>
        <w:t xml:space="preserve"> </w:t>
      </w:r>
      <w:proofErr w:type="spellStart"/>
      <w:r>
        <w:rPr>
          <w:sz w:val="24"/>
        </w:rPr>
        <w:t>Guanyun</w:t>
      </w:r>
      <w:proofErr w:type="spellEnd"/>
      <w:r>
        <w:rPr>
          <w:spacing w:val="-15"/>
          <w:sz w:val="24"/>
        </w:rPr>
        <w:t xml:space="preserve"> </w:t>
      </w:r>
      <w:r>
        <w:rPr>
          <w:spacing w:val="-4"/>
          <w:sz w:val="24"/>
        </w:rPr>
        <w:t>Wang,</w:t>
      </w:r>
      <w:r>
        <w:rPr>
          <w:spacing w:val="-13"/>
          <w:sz w:val="24"/>
        </w:rPr>
        <w:t xml:space="preserve"> </w:t>
      </w:r>
      <w:r>
        <w:rPr>
          <w:sz w:val="24"/>
        </w:rPr>
        <w:t>Lining</w:t>
      </w:r>
      <w:r>
        <w:rPr>
          <w:spacing w:val="-14"/>
          <w:sz w:val="24"/>
        </w:rPr>
        <w:t xml:space="preserve"> </w:t>
      </w:r>
      <w:r>
        <w:rPr>
          <w:spacing w:val="-6"/>
          <w:sz w:val="24"/>
        </w:rPr>
        <w:t>Yao,</w:t>
      </w:r>
      <w:r>
        <w:rPr>
          <w:spacing w:val="-14"/>
          <w:sz w:val="24"/>
        </w:rPr>
        <w:t xml:space="preserve"> </w:t>
      </w:r>
      <w:r>
        <w:rPr>
          <w:spacing w:val="-7"/>
          <w:sz w:val="24"/>
        </w:rPr>
        <w:t>Wen</w:t>
      </w:r>
      <w:r>
        <w:rPr>
          <w:spacing w:val="-14"/>
          <w:sz w:val="24"/>
        </w:rPr>
        <w:t xml:space="preserve"> </w:t>
      </w:r>
      <w:r>
        <w:rPr>
          <w:spacing w:val="-4"/>
          <w:sz w:val="24"/>
        </w:rPr>
        <w:t>Wang,</w:t>
      </w:r>
      <w:r>
        <w:rPr>
          <w:spacing w:val="-13"/>
          <w:sz w:val="24"/>
        </w:rPr>
        <w:t xml:space="preserve"> </w:t>
      </w:r>
      <w:proofErr w:type="spellStart"/>
      <w:r>
        <w:rPr>
          <w:sz w:val="24"/>
        </w:rPr>
        <w:t>Jifei</w:t>
      </w:r>
      <w:proofErr w:type="spellEnd"/>
      <w:r>
        <w:rPr>
          <w:spacing w:val="-15"/>
          <w:sz w:val="24"/>
        </w:rPr>
        <w:t xml:space="preserve"> </w:t>
      </w:r>
      <w:proofErr w:type="spellStart"/>
      <w:r>
        <w:rPr>
          <w:sz w:val="24"/>
        </w:rPr>
        <w:t>Ou</w:t>
      </w:r>
      <w:proofErr w:type="spellEnd"/>
      <w:r>
        <w:rPr>
          <w:sz w:val="24"/>
        </w:rPr>
        <w:t>,</w:t>
      </w:r>
      <w:r>
        <w:rPr>
          <w:spacing w:val="-13"/>
          <w:sz w:val="24"/>
        </w:rPr>
        <w:t xml:space="preserve"> </w:t>
      </w:r>
      <w:r>
        <w:rPr>
          <w:sz w:val="24"/>
        </w:rPr>
        <w:t>Chin-Yi</w:t>
      </w:r>
      <w:r>
        <w:rPr>
          <w:spacing w:val="-14"/>
          <w:sz w:val="24"/>
        </w:rPr>
        <w:t xml:space="preserve"> </w:t>
      </w:r>
      <w:r>
        <w:rPr>
          <w:sz w:val="24"/>
        </w:rPr>
        <w:t>Cheng,</w:t>
      </w:r>
      <w:r>
        <w:rPr>
          <w:spacing w:val="-14"/>
          <w:sz w:val="24"/>
        </w:rPr>
        <w:t xml:space="preserve"> </w:t>
      </w:r>
      <w:r>
        <w:rPr>
          <w:sz w:val="24"/>
        </w:rPr>
        <w:t>and</w:t>
      </w:r>
      <w:r>
        <w:rPr>
          <w:spacing w:val="-14"/>
          <w:sz w:val="24"/>
        </w:rPr>
        <w:t xml:space="preserve"> </w:t>
      </w:r>
      <w:r>
        <w:rPr>
          <w:sz w:val="24"/>
        </w:rPr>
        <w:t>Hiroshi</w:t>
      </w:r>
      <w:r>
        <w:rPr>
          <w:spacing w:val="-14"/>
          <w:sz w:val="24"/>
        </w:rPr>
        <w:t xml:space="preserve"> </w:t>
      </w:r>
      <w:r>
        <w:rPr>
          <w:sz w:val="24"/>
        </w:rPr>
        <w:t>Ishii.</w:t>
      </w:r>
      <w:proofErr w:type="gramEnd"/>
      <w:r>
        <w:rPr>
          <w:spacing w:val="-2"/>
          <w:sz w:val="24"/>
        </w:rPr>
        <w:t xml:space="preserve"> </w:t>
      </w:r>
      <w:proofErr w:type="spellStart"/>
      <w:proofErr w:type="gramStart"/>
      <w:r>
        <w:rPr>
          <w:sz w:val="24"/>
        </w:rPr>
        <w:t>xprint</w:t>
      </w:r>
      <w:proofErr w:type="spellEnd"/>
      <w:proofErr w:type="gramEnd"/>
      <w:r>
        <w:rPr>
          <w:sz w:val="24"/>
        </w:rPr>
        <w:t xml:space="preserve">: A modularized liquid printer for smart materials deposition. In </w:t>
      </w:r>
      <w:r>
        <w:rPr>
          <w:i/>
          <w:sz w:val="24"/>
        </w:rPr>
        <w:t>Proceedings of the 2016 CHI</w:t>
      </w:r>
      <w:r>
        <w:rPr>
          <w:i/>
          <w:spacing w:val="-9"/>
          <w:sz w:val="24"/>
        </w:rPr>
        <w:t xml:space="preserve"> </w:t>
      </w:r>
      <w:r>
        <w:rPr>
          <w:i/>
          <w:sz w:val="24"/>
        </w:rPr>
        <w:t>Conference</w:t>
      </w:r>
      <w:r>
        <w:rPr>
          <w:i/>
          <w:spacing w:val="-9"/>
          <w:sz w:val="24"/>
        </w:rPr>
        <w:t xml:space="preserve"> </w:t>
      </w:r>
      <w:r>
        <w:rPr>
          <w:i/>
          <w:sz w:val="24"/>
        </w:rPr>
        <w:t>on</w:t>
      </w:r>
      <w:r>
        <w:rPr>
          <w:i/>
          <w:spacing w:val="-9"/>
          <w:sz w:val="24"/>
        </w:rPr>
        <w:t xml:space="preserve"> </w:t>
      </w:r>
      <w:r>
        <w:rPr>
          <w:i/>
          <w:sz w:val="24"/>
        </w:rPr>
        <w:t>Human</w:t>
      </w:r>
      <w:r>
        <w:rPr>
          <w:i/>
          <w:spacing w:val="-9"/>
          <w:sz w:val="24"/>
        </w:rPr>
        <w:t xml:space="preserve"> </w:t>
      </w:r>
      <w:r>
        <w:rPr>
          <w:i/>
          <w:spacing w:val="-3"/>
          <w:sz w:val="24"/>
        </w:rPr>
        <w:t>Factors</w:t>
      </w:r>
      <w:r>
        <w:rPr>
          <w:i/>
          <w:spacing w:val="-9"/>
          <w:sz w:val="24"/>
        </w:rPr>
        <w:t xml:space="preserve"> </w:t>
      </w:r>
      <w:r>
        <w:rPr>
          <w:i/>
          <w:sz w:val="24"/>
        </w:rPr>
        <w:t>in</w:t>
      </w:r>
      <w:r>
        <w:rPr>
          <w:i/>
          <w:spacing w:val="-9"/>
          <w:sz w:val="24"/>
        </w:rPr>
        <w:t xml:space="preserve"> </w:t>
      </w:r>
      <w:r>
        <w:rPr>
          <w:i/>
          <w:sz w:val="24"/>
        </w:rPr>
        <w:t>Computing</w:t>
      </w:r>
      <w:r>
        <w:rPr>
          <w:i/>
          <w:spacing w:val="-9"/>
          <w:sz w:val="24"/>
        </w:rPr>
        <w:t xml:space="preserve"> </w:t>
      </w:r>
      <w:r>
        <w:rPr>
          <w:i/>
          <w:sz w:val="24"/>
        </w:rPr>
        <w:t>Systems</w:t>
      </w:r>
      <w:r>
        <w:rPr>
          <w:sz w:val="24"/>
        </w:rPr>
        <w:t>,</w:t>
      </w:r>
      <w:r>
        <w:rPr>
          <w:spacing w:val="-8"/>
          <w:sz w:val="24"/>
        </w:rPr>
        <w:t xml:space="preserve"> </w:t>
      </w:r>
      <w:r>
        <w:rPr>
          <w:sz w:val="24"/>
        </w:rPr>
        <w:t>pages</w:t>
      </w:r>
      <w:r>
        <w:rPr>
          <w:spacing w:val="-9"/>
          <w:sz w:val="24"/>
        </w:rPr>
        <w:t xml:space="preserve"> </w:t>
      </w:r>
      <w:r>
        <w:rPr>
          <w:sz w:val="24"/>
        </w:rPr>
        <w:t>5743–5752.</w:t>
      </w:r>
      <w:r>
        <w:rPr>
          <w:spacing w:val="-9"/>
          <w:sz w:val="24"/>
        </w:rPr>
        <w:t xml:space="preserve"> </w:t>
      </w:r>
      <w:proofErr w:type="gramStart"/>
      <w:r>
        <w:rPr>
          <w:spacing w:val="-3"/>
          <w:sz w:val="24"/>
        </w:rPr>
        <w:t>ACM,</w:t>
      </w:r>
      <w:r>
        <w:rPr>
          <w:spacing w:val="-9"/>
          <w:sz w:val="24"/>
        </w:rPr>
        <w:t xml:space="preserve"> </w:t>
      </w:r>
      <w:r>
        <w:rPr>
          <w:sz w:val="24"/>
        </w:rPr>
        <w:t>2016.</w:t>
      </w:r>
      <w:proofErr w:type="gramEnd"/>
      <w:r>
        <w:rPr>
          <w:sz w:val="24"/>
        </w:rPr>
        <w:t xml:space="preserve"> </w:t>
      </w:r>
      <w:hyperlink w:anchor="_bookmark28" w:history="1">
        <w:r>
          <w:rPr>
            <w:sz w:val="24"/>
          </w:rPr>
          <w:t>2.2.2,</w:t>
        </w:r>
      </w:hyperlink>
      <w:r>
        <w:rPr>
          <w:spacing w:val="-5"/>
          <w:sz w:val="24"/>
        </w:rPr>
        <w:t xml:space="preserve"> </w:t>
      </w:r>
      <w:hyperlink w:anchor="_bookmark29" w:history="1">
        <w:r>
          <w:rPr>
            <w:sz w:val="24"/>
          </w:rPr>
          <w:t>2.2.3</w:t>
        </w:r>
      </w:hyperlink>
    </w:p>
    <w:p w:rsidR="00F45610" w:rsidRDefault="008D4F3A">
      <w:pPr>
        <w:spacing w:before="79" w:line="252" w:lineRule="auto"/>
        <w:ind w:left="625" w:right="108" w:hanging="516"/>
        <w:jc w:val="both"/>
        <w:rPr>
          <w:sz w:val="24"/>
        </w:rPr>
      </w:pPr>
      <w:bookmarkStart w:id="401" w:name="_bookmark214"/>
      <w:bookmarkEnd w:id="401"/>
      <w:proofErr w:type="gramStart"/>
      <w:r>
        <w:rPr>
          <w:sz w:val="24"/>
        </w:rPr>
        <w:t xml:space="preserve">[73] Christian </w:t>
      </w:r>
      <w:r>
        <w:rPr>
          <w:spacing w:val="-3"/>
          <w:sz w:val="24"/>
        </w:rPr>
        <w:t xml:space="preserve">Weichel, </w:t>
      </w:r>
      <w:r>
        <w:rPr>
          <w:sz w:val="24"/>
        </w:rPr>
        <w:t xml:space="preserve">Manfred Lau, David Kim, Nicolas </w:t>
      </w:r>
      <w:proofErr w:type="spellStart"/>
      <w:r>
        <w:rPr>
          <w:spacing w:val="-4"/>
          <w:sz w:val="24"/>
        </w:rPr>
        <w:t>Villar</w:t>
      </w:r>
      <w:proofErr w:type="spellEnd"/>
      <w:r>
        <w:rPr>
          <w:spacing w:val="-4"/>
          <w:sz w:val="24"/>
        </w:rPr>
        <w:t xml:space="preserve">, </w:t>
      </w:r>
      <w:r>
        <w:rPr>
          <w:sz w:val="24"/>
        </w:rPr>
        <w:t xml:space="preserve">and Hans W </w:t>
      </w:r>
      <w:proofErr w:type="spellStart"/>
      <w:r>
        <w:rPr>
          <w:sz w:val="24"/>
        </w:rPr>
        <w:t>Gellersen</w:t>
      </w:r>
      <w:proofErr w:type="spellEnd"/>
      <w:r>
        <w:rPr>
          <w:sz w:val="24"/>
        </w:rPr>
        <w:t>.</w:t>
      </w:r>
      <w:proofErr w:type="gramEnd"/>
      <w:r>
        <w:rPr>
          <w:sz w:val="24"/>
        </w:rPr>
        <w:t xml:space="preserve"> Mix- fab: a mixed-reality environment for personal fabrication. In </w:t>
      </w:r>
      <w:r>
        <w:rPr>
          <w:i/>
          <w:sz w:val="24"/>
        </w:rPr>
        <w:t>Proceedings of the 32nd annual</w:t>
      </w:r>
      <w:r>
        <w:rPr>
          <w:i/>
          <w:spacing w:val="-10"/>
          <w:sz w:val="24"/>
        </w:rPr>
        <w:t xml:space="preserve"> </w:t>
      </w:r>
      <w:r>
        <w:rPr>
          <w:i/>
          <w:spacing w:val="-3"/>
          <w:sz w:val="24"/>
        </w:rPr>
        <w:t>ACM</w:t>
      </w:r>
      <w:r>
        <w:rPr>
          <w:i/>
          <w:spacing w:val="-10"/>
          <w:sz w:val="24"/>
        </w:rPr>
        <w:t xml:space="preserve"> </w:t>
      </w:r>
      <w:r>
        <w:rPr>
          <w:i/>
          <w:sz w:val="24"/>
        </w:rPr>
        <w:t>conference</w:t>
      </w:r>
      <w:r>
        <w:rPr>
          <w:i/>
          <w:spacing w:val="-10"/>
          <w:sz w:val="24"/>
        </w:rPr>
        <w:t xml:space="preserve"> </w:t>
      </w:r>
      <w:r>
        <w:rPr>
          <w:i/>
          <w:sz w:val="24"/>
        </w:rPr>
        <w:t>on</w:t>
      </w:r>
      <w:r>
        <w:rPr>
          <w:i/>
          <w:spacing w:val="-10"/>
          <w:sz w:val="24"/>
        </w:rPr>
        <w:t xml:space="preserve"> </w:t>
      </w:r>
      <w:r>
        <w:rPr>
          <w:i/>
          <w:sz w:val="24"/>
        </w:rPr>
        <w:t>Human</w:t>
      </w:r>
      <w:r>
        <w:rPr>
          <w:i/>
          <w:spacing w:val="-10"/>
          <w:sz w:val="24"/>
        </w:rPr>
        <w:t xml:space="preserve"> </w:t>
      </w:r>
      <w:r>
        <w:rPr>
          <w:i/>
          <w:sz w:val="24"/>
        </w:rPr>
        <w:t>factors</w:t>
      </w:r>
      <w:r>
        <w:rPr>
          <w:i/>
          <w:spacing w:val="-10"/>
          <w:sz w:val="24"/>
        </w:rPr>
        <w:t xml:space="preserve"> </w:t>
      </w:r>
      <w:r>
        <w:rPr>
          <w:i/>
          <w:sz w:val="24"/>
        </w:rPr>
        <w:t>in</w:t>
      </w:r>
      <w:r>
        <w:rPr>
          <w:i/>
          <w:spacing w:val="-10"/>
          <w:sz w:val="24"/>
        </w:rPr>
        <w:t xml:space="preserve"> </w:t>
      </w:r>
      <w:r>
        <w:rPr>
          <w:i/>
          <w:sz w:val="24"/>
        </w:rPr>
        <w:t>computing</w:t>
      </w:r>
      <w:r>
        <w:rPr>
          <w:i/>
          <w:spacing w:val="-10"/>
          <w:sz w:val="24"/>
        </w:rPr>
        <w:t xml:space="preserve"> </w:t>
      </w:r>
      <w:r>
        <w:rPr>
          <w:i/>
          <w:sz w:val="24"/>
        </w:rPr>
        <w:t>systems</w:t>
      </w:r>
      <w:r>
        <w:rPr>
          <w:sz w:val="24"/>
        </w:rPr>
        <w:t>,</w:t>
      </w:r>
      <w:r>
        <w:rPr>
          <w:spacing w:val="-9"/>
          <w:sz w:val="24"/>
        </w:rPr>
        <w:t xml:space="preserve"> </w:t>
      </w:r>
      <w:r>
        <w:rPr>
          <w:sz w:val="24"/>
        </w:rPr>
        <w:t>pages</w:t>
      </w:r>
      <w:r>
        <w:rPr>
          <w:spacing w:val="-10"/>
          <w:sz w:val="24"/>
        </w:rPr>
        <w:t xml:space="preserve"> </w:t>
      </w:r>
      <w:r>
        <w:rPr>
          <w:sz w:val="24"/>
        </w:rPr>
        <w:t>3855–3864.</w:t>
      </w:r>
      <w:r>
        <w:rPr>
          <w:spacing w:val="-10"/>
          <w:sz w:val="24"/>
        </w:rPr>
        <w:t xml:space="preserve"> </w:t>
      </w:r>
      <w:proofErr w:type="gramStart"/>
      <w:r>
        <w:rPr>
          <w:spacing w:val="-3"/>
          <w:sz w:val="24"/>
        </w:rPr>
        <w:t xml:space="preserve">ACM, </w:t>
      </w:r>
      <w:r>
        <w:rPr>
          <w:sz w:val="24"/>
        </w:rPr>
        <w:t>2014.</w:t>
      </w:r>
      <w:proofErr w:type="gramEnd"/>
      <w:r>
        <w:rPr>
          <w:sz w:val="24"/>
        </w:rPr>
        <w:t xml:space="preserve"> </w:t>
      </w:r>
      <w:hyperlink w:anchor="_bookmark29" w:history="1">
        <w:r>
          <w:rPr>
            <w:sz w:val="24"/>
          </w:rPr>
          <w:t>2.2.3,</w:t>
        </w:r>
      </w:hyperlink>
      <w:r>
        <w:rPr>
          <w:spacing w:val="19"/>
          <w:sz w:val="24"/>
        </w:rPr>
        <w:t xml:space="preserve"> </w:t>
      </w:r>
      <w:hyperlink w:anchor="_bookmark139" w:history="1">
        <w:r>
          <w:rPr>
            <w:sz w:val="24"/>
          </w:rPr>
          <w:t>7.4</w:t>
        </w:r>
      </w:hyperlink>
    </w:p>
    <w:p w:rsidR="00F45610" w:rsidRDefault="008D4F3A">
      <w:pPr>
        <w:spacing w:before="79" w:line="252" w:lineRule="auto"/>
        <w:ind w:left="625" w:right="108" w:hanging="516"/>
        <w:jc w:val="both"/>
        <w:rPr>
          <w:sz w:val="24"/>
        </w:rPr>
      </w:pPr>
      <w:bookmarkStart w:id="402" w:name="_bookmark215"/>
      <w:bookmarkEnd w:id="402"/>
      <w:proofErr w:type="gramStart"/>
      <w:r>
        <w:rPr>
          <w:sz w:val="24"/>
        </w:rPr>
        <w:t xml:space="preserve">[74] Christian </w:t>
      </w:r>
      <w:r>
        <w:rPr>
          <w:spacing w:val="-3"/>
          <w:sz w:val="24"/>
        </w:rPr>
        <w:t xml:space="preserve">Weichel, </w:t>
      </w:r>
      <w:r>
        <w:rPr>
          <w:sz w:val="24"/>
        </w:rPr>
        <w:t xml:space="preserve">John </w:t>
      </w:r>
      <w:r>
        <w:rPr>
          <w:spacing w:val="-3"/>
          <w:sz w:val="24"/>
        </w:rPr>
        <w:t xml:space="preserve">Hardy, </w:t>
      </w:r>
      <w:r>
        <w:rPr>
          <w:sz w:val="24"/>
        </w:rPr>
        <w:t xml:space="preserve">Jason Alexander, and Hans </w:t>
      </w:r>
      <w:proofErr w:type="spellStart"/>
      <w:r>
        <w:rPr>
          <w:sz w:val="24"/>
        </w:rPr>
        <w:t>Gellersen</w:t>
      </w:r>
      <w:proofErr w:type="spellEnd"/>
      <w:r>
        <w:rPr>
          <w:sz w:val="24"/>
        </w:rPr>
        <w:t>.</w:t>
      </w:r>
      <w:proofErr w:type="gramEnd"/>
      <w:r>
        <w:rPr>
          <w:sz w:val="24"/>
        </w:rPr>
        <w:t xml:space="preserve"> Reform: Integrating physical and digital design through bidirectional fabrication. In </w:t>
      </w:r>
      <w:r>
        <w:rPr>
          <w:i/>
          <w:sz w:val="24"/>
        </w:rPr>
        <w:t xml:space="preserve">Proceedings of the 28th Annual </w:t>
      </w:r>
      <w:r>
        <w:rPr>
          <w:i/>
          <w:spacing w:val="-3"/>
          <w:sz w:val="24"/>
        </w:rPr>
        <w:t xml:space="preserve">ACM </w:t>
      </w:r>
      <w:r>
        <w:rPr>
          <w:i/>
          <w:sz w:val="24"/>
        </w:rPr>
        <w:t xml:space="preserve">Symposium on User Interface Software &amp; </w:t>
      </w:r>
      <w:r>
        <w:rPr>
          <w:i/>
          <w:spacing w:val="-3"/>
          <w:sz w:val="24"/>
        </w:rPr>
        <w:t>Technology</w:t>
      </w:r>
      <w:r>
        <w:rPr>
          <w:spacing w:val="-3"/>
          <w:sz w:val="24"/>
        </w:rPr>
        <w:t xml:space="preserve">, </w:t>
      </w:r>
      <w:r>
        <w:rPr>
          <w:sz w:val="24"/>
        </w:rPr>
        <w:t xml:space="preserve">pages 93–102. </w:t>
      </w:r>
      <w:proofErr w:type="gramStart"/>
      <w:r>
        <w:rPr>
          <w:spacing w:val="-3"/>
          <w:sz w:val="24"/>
        </w:rPr>
        <w:t xml:space="preserve">ACM, </w:t>
      </w:r>
      <w:r>
        <w:rPr>
          <w:sz w:val="24"/>
        </w:rPr>
        <w:t>2015.</w:t>
      </w:r>
      <w:proofErr w:type="gramEnd"/>
      <w:r>
        <w:rPr>
          <w:sz w:val="24"/>
        </w:rPr>
        <w:t xml:space="preserve"> </w:t>
      </w:r>
      <w:hyperlink w:anchor="_bookmark32" w:history="1">
        <w:r>
          <w:rPr>
            <w:sz w:val="24"/>
          </w:rPr>
          <w:t>2.3.2</w:t>
        </w:r>
      </w:hyperlink>
    </w:p>
    <w:p w:rsidR="00F45610" w:rsidRDefault="008D4F3A">
      <w:pPr>
        <w:spacing w:before="79" w:line="252" w:lineRule="auto"/>
        <w:ind w:left="625" w:right="108" w:hanging="516"/>
        <w:jc w:val="both"/>
        <w:rPr>
          <w:sz w:val="24"/>
        </w:rPr>
      </w:pPr>
      <w:bookmarkStart w:id="403" w:name="_bookmark216"/>
      <w:bookmarkEnd w:id="403"/>
      <w:r>
        <w:rPr>
          <w:sz w:val="24"/>
        </w:rPr>
        <w:t xml:space="preserve">[75] David </w:t>
      </w:r>
      <w:r>
        <w:rPr>
          <w:spacing w:val="-5"/>
          <w:sz w:val="24"/>
        </w:rPr>
        <w:t xml:space="preserve">Werner. </w:t>
      </w:r>
      <w:proofErr w:type="gramStart"/>
      <w:r>
        <w:rPr>
          <w:sz w:val="24"/>
        </w:rPr>
        <w:t>Disabled village children.</w:t>
      </w:r>
      <w:proofErr w:type="gramEnd"/>
      <w:r>
        <w:rPr>
          <w:sz w:val="24"/>
        </w:rPr>
        <w:t xml:space="preserve"> </w:t>
      </w:r>
      <w:r>
        <w:rPr>
          <w:i/>
          <w:spacing w:val="-5"/>
          <w:sz w:val="24"/>
        </w:rPr>
        <w:t xml:space="preserve">Palo </w:t>
      </w:r>
      <w:r>
        <w:rPr>
          <w:i/>
          <w:sz w:val="24"/>
        </w:rPr>
        <w:t>Alto, California: The Hesperian</w:t>
      </w:r>
      <w:r>
        <w:rPr>
          <w:i/>
          <w:spacing w:val="-44"/>
          <w:sz w:val="24"/>
        </w:rPr>
        <w:t xml:space="preserve"> </w:t>
      </w:r>
      <w:r>
        <w:rPr>
          <w:i/>
          <w:spacing w:val="-3"/>
          <w:sz w:val="24"/>
        </w:rPr>
        <w:t>Foundation</w:t>
      </w:r>
      <w:r>
        <w:rPr>
          <w:spacing w:val="-3"/>
          <w:sz w:val="24"/>
        </w:rPr>
        <w:t xml:space="preserve">, </w:t>
      </w:r>
      <w:r>
        <w:rPr>
          <w:sz w:val="24"/>
        </w:rPr>
        <w:t>14, 1987.</w:t>
      </w:r>
      <w:r>
        <w:rPr>
          <w:spacing w:val="20"/>
          <w:sz w:val="24"/>
        </w:rPr>
        <w:t xml:space="preserve"> </w:t>
      </w:r>
      <w:hyperlink w:anchor="_bookmark85" w:history="1">
        <w:r>
          <w:rPr>
            <w:sz w:val="24"/>
          </w:rPr>
          <w:t>4.2</w:t>
        </w:r>
      </w:hyperlink>
    </w:p>
    <w:p w:rsidR="00F45610" w:rsidRDefault="008D4F3A">
      <w:pPr>
        <w:pStyle w:val="BodyText"/>
        <w:spacing w:before="79" w:line="252" w:lineRule="auto"/>
        <w:ind w:left="625" w:right="107" w:hanging="516"/>
        <w:jc w:val="both"/>
      </w:pPr>
      <w:bookmarkStart w:id="404" w:name="_bookmark217"/>
      <w:bookmarkEnd w:id="404"/>
      <w:r>
        <w:rPr>
          <w:w w:val="120"/>
        </w:rPr>
        <w:t>[76]</w:t>
      </w:r>
      <w:r>
        <w:rPr>
          <w:spacing w:val="-33"/>
          <w:w w:val="120"/>
        </w:rPr>
        <w:t xml:space="preserve"> </w:t>
      </w:r>
      <w:r>
        <w:rPr>
          <w:w w:val="120"/>
        </w:rPr>
        <w:t>Wikipedia.</w:t>
      </w:r>
      <w:r>
        <w:rPr>
          <w:spacing w:val="-25"/>
          <w:w w:val="120"/>
        </w:rPr>
        <w:t xml:space="preserve"> </w:t>
      </w:r>
      <w:proofErr w:type="gramStart"/>
      <w:r>
        <w:rPr>
          <w:w w:val="120"/>
        </w:rPr>
        <w:t>Fastener</w:t>
      </w:r>
      <w:r>
        <w:rPr>
          <w:spacing w:val="-47"/>
          <w:w w:val="120"/>
        </w:rPr>
        <w:t xml:space="preserve"> </w:t>
      </w:r>
      <w:r>
        <w:rPr>
          <w:w w:val="120"/>
        </w:rPr>
        <w:t>—</w:t>
      </w:r>
      <w:r>
        <w:rPr>
          <w:spacing w:val="-47"/>
          <w:w w:val="120"/>
        </w:rPr>
        <w:t xml:space="preserve"> </w:t>
      </w:r>
      <w:r>
        <w:rPr>
          <w:w w:val="120"/>
        </w:rPr>
        <w:t>Wikipedia,</w:t>
      </w:r>
      <w:r>
        <w:rPr>
          <w:spacing w:val="-45"/>
          <w:w w:val="120"/>
        </w:rPr>
        <w:t xml:space="preserve"> </w:t>
      </w:r>
      <w:r>
        <w:rPr>
          <w:w w:val="120"/>
        </w:rPr>
        <w:t>the</w:t>
      </w:r>
      <w:r>
        <w:rPr>
          <w:spacing w:val="-47"/>
          <w:w w:val="120"/>
        </w:rPr>
        <w:t xml:space="preserve"> </w:t>
      </w:r>
      <w:r>
        <w:rPr>
          <w:w w:val="120"/>
        </w:rPr>
        <w:t>free</w:t>
      </w:r>
      <w:r>
        <w:rPr>
          <w:spacing w:val="-47"/>
          <w:w w:val="120"/>
        </w:rPr>
        <w:t xml:space="preserve"> </w:t>
      </w:r>
      <w:r>
        <w:rPr>
          <w:w w:val="120"/>
        </w:rPr>
        <w:t>encyclopedia.</w:t>
      </w:r>
      <w:proofErr w:type="gramEnd"/>
      <w:r>
        <w:rPr>
          <w:spacing w:val="-25"/>
          <w:w w:val="120"/>
        </w:rPr>
        <w:t xml:space="preserve"> </w:t>
      </w:r>
      <w:hyperlink r:id="rId144">
        <w:r>
          <w:rPr>
            <w:w w:val="120"/>
          </w:rPr>
          <w:t>http://en.wikipedia.</w:t>
        </w:r>
      </w:hyperlink>
      <w:r>
        <w:rPr>
          <w:w w:val="120"/>
        </w:rPr>
        <w:t xml:space="preserve"> </w:t>
      </w:r>
      <w:hyperlink r:id="rId145">
        <w:r>
          <w:rPr>
            <w:w w:val="120"/>
          </w:rPr>
          <w:t>org/w/</w:t>
        </w:r>
        <w:proofErr w:type="spellStart"/>
        <w:r>
          <w:rPr>
            <w:w w:val="120"/>
          </w:rPr>
          <w:t>index.php?title</w:t>
        </w:r>
        <w:proofErr w:type="spellEnd"/>
        <w:r>
          <w:rPr>
            <w:w w:val="120"/>
          </w:rPr>
          <w:t>=</w:t>
        </w:r>
        <w:proofErr w:type="spellStart"/>
        <w:r>
          <w:rPr>
            <w:w w:val="120"/>
          </w:rPr>
          <w:t>Fastener&amp;oldid</w:t>
        </w:r>
        <w:proofErr w:type="spellEnd"/>
        <w:r>
          <w:rPr>
            <w:w w:val="120"/>
          </w:rPr>
          <w:t>=724820940</w:t>
        </w:r>
      </w:hyperlink>
      <w:r>
        <w:rPr>
          <w:w w:val="120"/>
        </w:rPr>
        <w:t xml:space="preserve">, 2016. </w:t>
      </w:r>
      <w:proofErr w:type="gramStart"/>
      <w:r>
        <w:rPr>
          <w:w w:val="120"/>
        </w:rPr>
        <w:t xml:space="preserve">[Online; ac- </w:t>
      </w:r>
      <w:proofErr w:type="spellStart"/>
      <w:r>
        <w:t>cessed</w:t>
      </w:r>
      <w:proofErr w:type="spellEnd"/>
      <w:r>
        <w:t xml:space="preserve"> 17-June-2016].</w:t>
      </w:r>
      <w:proofErr w:type="gramEnd"/>
      <w:r>
        <w:rPr>
          <w:spacing w:val="16"/>
        </w:rPr>
        <w:t xml:space="preserve"> </w:t>
      </w:r>
      <w:hyperlink w:anchor="_bookmark34" w:history="1">
        <w:r>
          <w:t>3</w:t>
        </w:r>
      </w:hyperlink>
    </w:p>
    <w:p w:rsidR="00F45610" w:rsidRDefault="008D4F3A">
      <w:pPr>
        <w:spacing w:before="79" w:line="252" w:lineRule="auto"/>
        <w:ind w:left="625" w:right="107" w:hanging="516"/>
        <w:jc w:val="both"/>
        <w:rPr>
          <w:sz w:val="24"/>
        </w:rPr>
      </w:pPr>
      <w:bookmarkStart w:id="405" w:name="_bookmark218"/>
      <w:bookmarkEnd w:id="405"/>
      <w:r>
        <w:rPr>
          <w:sz w:val="24"/>
        </w:rPr>
        <w:t>[77]</w:t>
      </w:r>
      <w:r>
        <w:rPr>
          <w:spacing w:val="47"/>
          <w:sz w:val="24"/>
        </w:rPr>
        <w:t xml:space="preserve"> </w:t>
      </w:r>
      <w:r>
        <w:rPr>
          <w:sz w:val="24"/>
        </w:rPr>
        <w:t>Karl</w:t>
      </w:r>
      <w:r>
        <w:rPr>
          <w:spacing w:val="-15"/>
          <w:sz w:val="24"/>
        </w:rPr>
        <w:t xml:space="preserve"> </w:t>
      </w:r>
      <w:r>
        <w:rPr>
          <w:sz w:val="24"/>
        </w:rPr>
        <w:t>Willis,</w:t>
      </w:r>
      <w:r>
        <w:rPr>
          <w:spacing w:val="-13"/>
          <w:sz w:val="24"/>
        </w:rPr>
        <w:t xml:space="preserve"> </w:t>
      </w:r>
      <w:r>
        <w:rPr>
          <w:sz w:val="24"/>
        </w:rPr>
        <w:t>Eric</w:t>
      </w:r>
      <w:r>
        <w:rPr>
          <w:spacing w:val="-14"/>
          <w:sz w:val="24"/>
        </w:rPr>
        <w:t xml:space="preserve"> </w:t>
      </w:r>
      <w:proofErr w:type="spellStart"/>
      <w:r>
        <w:rPr>
          <w:sz w:val="24"/>
        </w:rPr>
        <w:t>Brockmeyer</w:t>
      </w:r>
      <w:proofErr w:type="spellEnd"/>
      <w:r>
        <w:rPr>
          <w:sz w:val="24"/>
        </w:rPr>
        <w:t>,</w:t>
      </w:r>
      <w:r>
        <w:rPr>
          <w:spacing w:val="-13"/>
          <w:sz w:val="24"/>
        </w:rPr>
        <w:t xml:space="preserve"> </w:t>
      </w:r>
      <w:r>
        <w:rPr>
          <w:sz w:val="24"/>
        </w:rPr>
        <w:t>Scott</w:t>
      </w:r>
      <w:r>
        <w:rPr>
          <w:spacing w:val="-14"/>
          <w:sz w:val="24"/>
        </w:rPr>
        <w:t xml:space="preserve"> </w:t>
      </w:r>
      <w:r>
        <w:rPr>
          <w:sz w:val="24"/>
        </w:rPr>
        <w:t>Hudson,</w:t>
      </w:r>
      <w:r>
        <w:rPr>
          <w:spacing w:val="-13"/>
          <w:sz w:val="24"/>
        </w:rPr>
        <w:t xml:space="preserve"> </w:t>
      </w:r>
      <w:r>
        <w:rPr>
          <w:sz w:val="24"/>
        </w:rPr>
        <w:t>and</w:t>
      </w:r>
      <w:r>
        <w:rPr>
          <w:spacing w:val="-15"/>
          <w:sz w:val="24"/>
        </w:rPr>
        <w:t xml:space="preserve"> </w:t>
      </w:r>
      <w:r>
        <w:rPr>
          <w:sz w:val="24"/>
        </w:rPr>
        <w:t>Ivan</w:t>
      </w:r>
      <w:r>
        <w:rPr>
          <w:spacing w:val="-14"/>
          <w:sz w:val="24"/>
        </w:rPr>
        <w:t xml:space="preserve"> </w:t>
      </w:r>
      <w:proofErr w:type="spellStart"/>
      <w:r>
        <w:rPr>
          <w:spacing w:val="-3"/>
          <w:sz w:val="24"/>
        </w:rPr>
        <w:t>Poupyrev</w:t>
      </w:r>
      <w:proofErr w:type="spellEnd"/>
      <w:r>
        <w:rPr>
          <w:spacing w:val="-3"/>
          <w:sz w:val="24"/>
        </w:rPr>
        <w:t>.</w:t>
      </w:r>
      <w:r>
        <w:rPr>
          <w:spacing w:val="-1"/>
          <w:sz w:val="24"/>
        </w:rPr>
        <w:t xml:space="preserve"> </w:t>
      </w:r>
      <w:proofErr w:type="gramStart"/>
      <w:r>
        <w:rPr>
          <w:sz w:val="24"/>
        </w:rPr>
        <w:t>Printed</w:t>
      </w:r>
      <w:r>
        <w:rPr>
          <w:spacing w:val="-14"/>
          <w:sz w:val="24"/>
        </w:rPr>
        <w:t xml:space="preserve"> </w:t>
      </w:r>
      <w:r>
        <w:rPr>
          <w:sz w:val="24"/>
        </w:rPr>
        <w:t>optics:</w:t>
      </w:r>
      <w:r>
        <w:rPr>
          <w:spacing w:val="3"/>
          <w:sz w:val="24"/>
        </w:rPr>
        <w:t xml:space="preserve"> </w:t>
      </w:r>
      <w:r>
        <w:rPr>
          <w:sz w:val="24"/>
        </w:rPr>
        <w:t>3d</w:t>
      </w:r>
      <w:r>
        <w:rPr>
          <w:spacing w:val="-15"/>
          <w:sz w:val="24"/>
        </w:rPr>
        <w:t xml:space="preserve"> </w:t>
      </w:r>
      <w:r>
        <w:rPr>
          <w:sz w:val="24"/>
        </w:rPr>
        <w:t>printing of embedded optical elements for interactive devices.</w:t>
      </w:r>
      <w:proofErr w:type="gramEnd"/>
      <w:r>
        <w:rPr>
          <w:sz w:val="24"/>
        </w:rPr>
        <w:t xml:space="preserve"> In </w:t>
      </w:r>
      <w:r>
        <w:rPr>
          <w:i/>
          <w:sz w:val="24"/>
        </w:rPr>
        <w:t xml:space="preserve">Proceedings of the 25th annual </w:t>
      </w:r>
      <w:r>
        <w:rPr>
          <w:i/>
          <w:spacing w:val="-3"/>
          <w:sz w:val="24"/>
        </w:rPr>
        <w:t xml:space="preserve">ACM </w:t>
      </w:r>
      <w:r>
        <w:rPr>
          <w:i/>
          <w:sz w:val="24"/>
        </w:rPr>
        <w:t>symposium on User interface software and technology</w:t>
      </w:r>
      <w:r>
        <w:rPr>
          <w:sz w:val="24"/>
        </w:rPr>
        <w:t xml:space="preserve">, pages 589–598. </w:t>
      </w:r>
      <w:proofErr w:type="gramStart"/>
      <w:r>
        <w:rPr>
          <w:spacing w:val="-3"/>
          <w:sz w:val="24"/>
        </w:rPr>
        <w:t xml:space="preserve">ACM, </w:t>
      </w:r>
      <w:r>
        <w:rPr>
          <w:sz w:val="24"/>
        </w:rPr>
        <w:t>2012.</w:t>
      </w:r>
      <w:proofErr w:type="gramEnd"/>
      <w:r>
        <w:rPr>
          <w:sz w:val="24"/>
        </w:rPr>
        <w:t xml:space="preserve"> </w:t>
      </w:r>
      <w:hyperlink w:anchor="_bookmark28" w:history="1">
        <w:r>
          <w:rPr>
            <w:sz w:val="24"/>
          </w:rPr>
          <w:t>2.2.2</w:t>
        </w:r>
      </w:hyperlink>
    </w:p>
    <w:p w:rsidR="00F45610" w:rsidRDefault="008D4F3A">
      <w:pPr>
        <w:pStyle w:val="BodyText"/>
        <w:spacing w:before="79" w:line="252" w:lineRule="auto"/>
        <w:ind w:left="625" w:right="107" w:hanging="516"/>
        <w:jc w:val="both"/>
      </w:pPr>
      <w:bookmarkStart w:id="406" w:name="_bookmark219"/>
      <w:bookmarkEnd w:id="406"/>
      <w:proofErr w:type="gramStart"/>
      <w:r>
        <w:t>[78]</w:t>
      </w:r>
      <w:r>
        <w:rPr>
          <w:spacing w:val="47"/>
        </w:rPr>
        <w:t xml:space="preserve"> </w:t>
      </w:r>
      <w:r>
        <w:t>Karl</w:t>
      </w:r>
      <w:r>
        <w:rPr>
          <w:spacing w:val="-13"/>
        </w:rPr>
        <w:t xml:space="preserve"> </w:t>
      </w:r>
      <w:r>
        <w:t>DD</w:t>
      </w:r>
      <w:r>
        <w:rPr>
          <w:spacing w:val="-13"/>
        </w:rPr>
        <w:t xml:space="preserve"> </w:t>
      </w:r>
      <w:r>
        <w:t>Willis</w:t>
      </w:r>
      <w:r>
        <w:rPr>
          <w:spacing w:val="-13"/>
        </w:rPr>
        <w:t xml:space="preserve"> </w:t>
      </w:r>
      <w:r>
        <w:t>and</w:t>
      </w:r>
      <w:r>
        <w:rPr>
          <w:spacing w:val="-13"/>
        </w:rPr>
        <w:t xml:space="preserve"> </w:t>
      </w:r>
      <w:r>
        <w:t>Andrew</w:t>
      </w:r>
      <w:r>
        <w:rPr>
          <w:spacing w:val="-13"/>
        </w:rPr>
        <w:t xml:space="preserve"> </w:t>
      </w:r>
      <w:r>
        <w:t>D</w:t>
      </w:r>
      <w:r>
        <w:rPr>
          <w:spacing w:val="-13"/>
        </w:rPr>
        <w:t xml:space="preserve"> </w:t>
      </w:r>
      <w:r>
        <w:t>Wilson.</w:t>
      </w:r>
      <w:proofErr w:type="gramEnd"/>
      <w:r>
        <w:rPr>
          <w:spacing w:val="4"/>
        </w:rPr>
        <w:t xml:space="preserve"> </w:t>
      </w:r>
      <w:proofErr w:type="spellStart"/>
      <w:r>
        <w:t>Infrastructs</w:t>
      </w:r>
      <w:proofErr w:type="spellEnd"/>
      <w:r>
        <w:t>:</w:t>
      </w:r>
      <w:r>
        <w:rPr>
          <w:spacing w:val="4"/>
        </w:rPr>
        <w:t xml:space="preserve"> </w:t>
      </w:r>
      <w:r>
        <w:t>fabricating</w:t>
      </w:r>
      <w:r>
        <w:rPr>
          <w:spacing w:val="-13"/>
        </w:rPr>
        <w:t xml:space="preserve"> </w:t>
      </w:r>
      <w:r>
        <w:t>information</w:t>
      </w:r>
      <w:r>
        <w:rPr>
          <w:spacing w:val="-13"/>
        </w:rPr>
        <w:t xml:space="preserve"> </w:t>
      </w:r>
      <w:r>
        <w:t>inside</w:t>
      </w:r>
      <w:r>
        <w:rPr>
          <w:spacing w:val="-13"/>
        </w:rPr>
        <w:t xml:space="preserve"> </w:t>
      </w:r>
      <w:r>
        <w:t xml:space="preserve">physical objects for imaging in the terahertz region. </w:t>
      </w:r>
      <w:r>
        <w:rPr>
          <w:i/>
          <w:spacing w:val="-3"/>
        </w:rPr>
        <w:t xml:space="preserve">ACM </w:t>
      </w:r>
      <w:r>
        <w:rPr>
          <w:i/>
        </w:rPr>
        <w:t>Transactions on Graphics (TOG)</w:t>
      </w:r>
      <w:r>
        <w:t>, 32(4): 138, 2013.</w:t>
      </w:r>
      <w:r>
        <w:rPr>
          <w:spacing w:val="19"/>
        </w:rPr>
        <w:t xml:space="preserve"> </w:t>
      </w:r>
      <w:hyperlink w:anchor="_bookmark28" w:history="1">
        <w:r>
          <w:t>2.2.2</w:t>
        </w:r>
      </w:hyperlink>
    </w:p>
    <w:p w:rsidR="00F45610" w:rsidRDefault="008D4F3A">
      <w:pPr>
        <w:pStyle w:val="BodyText"/>
        <w:spacing w:before="79"/>
        <w:ind w:left="110"/>
      </w:pPr>
      <w:bookmarkStart w:id="407" w:name="_bookmark220"/>
      <w:bookmarkEnd w:id="407"/>
      <w:r>
        <w:t>[79</w:t>
      </w:r>
      <w:proofErr w:type="gramStart"/>
      <w:r>
        <w:t>]  Therese</w:t>
      </w:r>
      <w:proofErr w:type="gramEnd"/>
      <w:r>
        <w:t xml:space="preserve"> </w:t>
      </w:r>
      <w:proofErr w:type="spellStart"/>
      <w:r>
        <w:t>Willkolmm</w:t>
      </w:r>
      <w:proofErr w:type="spellEnd"/>
      <w:r>
        <w:t xml:space="preserve">. Assistive technology solutions in </w:t>
      </w:r>
      <w:proofErr w:type="gramStart"/>
      <w:r>
        <w:t>minutes</w:t>
      </w:r>
      <w:proofErr w:type="gramEnd"/>
      <w:r>
        <w:t xml:space="preserve"> ii: Ordinary items, </w:t>
      </w:r>
      <w:proofErr w:type="spellStart"/>
      <w:r>
        <w:t>extraor</w:t>
      </w:r>
      <w:proofErr w:type="spellEnd"/>
      <w:r>
        <w:t>-</w:t>
      </w:r>
    </w:p>
    <w:p w:rsidR="00F45610" w:rsidRDefault="00F45610">
      <w:pPr>
        <w:sectPr w:rsidR="00F45610">
          <w:pgSz w:w="12240" w:h="15840"/>
          <w:pgMar w:top="1120" w:right="1420" w:bottom="1480" w:left="1420" w:header="595" w:footer="1286" w:gutter="0"/>
          <w:cols w:space="720"/>
        </w:sectPr>
      </w:pPr>
    </w:p>
    <w:p w:rsidR="00F45610" w:rsidRDefault="00F45610">
      <w:pPr>
        <w:pStyle w:val="BodyText"/>
        <w:spacing w:before="8"/>
        <w:rPr>
          <w:sz w:val="8"/>
        </w:rPr>
      </w:pPr>
    </w:p>
    <w:p w:rsidR="00F45610" w:rsidRDefault="008D4F3A">
      <w:pPr>
        <w:pStyle w:val="BodyText"/>
        <w:spacing w:before="59"/>
        <w:ind w:left="625"/>
      </w:pPr>
      <w:proofErr w:type="spellStart"/>
      <w:proofErr w:type="gramStart"/>
      <w:r>
        <w:t>dinary</w:t>
      </w:r>
      <w:proofErr w:type="spellEnd"/>
      <w:proofErr w:type="gramEnd"/>
      <w:r>
        <w:t xml:space="preserve"> solutions. 2013. </w:t>
      </w:r>
      <w:hyperlink w:anchor="_bookmark74" w:history="1">
        <w:r>
          <w:t>4,</w:t>
        </w:r>
      </w:hyperlink>
      <w:r>
        <w:t xml:space="preserve"> </w:t>
      </w:r>
      <w:hyperlink w:anchor="_bookmark85" w:history="1">
        <w:r>
          <w:t>4.2</w:t>
        </w:r>
      </w:hyperlink>
    </w:p>
    <w:p w:rsidR="00F45610" w:rsidRDefault="008D4F3A">
      <w:pPr>
        <w:spacing w:before="92" w:line="252" w:lineRule="auto"/>
        <w:ind w:left="625" w:right="107" w:hanging="516"/>
        <w:jc w:val="both"/>
        <w:rPr>
          <w:sz w:val="24"/>
        </w:rPr>
      </w:pPr>
      <w:bookmarkStart w:id="408" w:name="_bookmark221"/>
      <w:bookmarkEnd w:id="408"/>
      <w:r>
        <w:rPr>
          <w:sz w:val="24"/>
        </w:rPr>
        <w:t xml:space="preserve">[80] Lining </w:t>
      </w:r>
      <w:r>
        <w:rPr>
          <w:spacing w:val="-6"/>
          <w:sz w:val="24"/>
        </w:rPr>
        <w:t xml:space="preserve">Yao, </w:t>
      </w:r>
      <w:proofErr w:type="spellStart"/>
      <w:r>
        <w:rPr>
          <w:sz w:val="24"/>
        </w:rPr>
        <w:t>Jifei</w:t>
      </w:r>
      <w:proofErr w:type="spellEnd"/>
      <w:r>
        <w:rPr>
          <w:sz w:val="24"/>
        </w:rPr>
        <w:t xml:space="preserve"> </w:t>
      </w:r>
      <w:proofErr w:type="spellStart"/>
      <w:r>
        <w:rPr>
          <w:sz w:val="24"/>
        </w:rPr>
        <w:t>Ou</w:t>
      </w:r>
      <w:proofErr w:type="spellEnd"/>
      <w:r>
        <w:rPr>
          <w:sz w:val="24"/>
        </w:rPr>
        <w:t xml:space="preserve">, Chin-Yi Cheng, Helene Steiner, </w:t>
      </w:r>
      <w:r>
        <w:rPr>
          <w:spacing w:val="-7"/>
          <w:sz w:val="24"/>
        </w:rPr>
        <w:t xml:space="preserve">Wen </w:t>
      </w:r>
      <w:r>
        <w:rPr>
          <w:spacing w:val="-4"/>
          <w:sz w:val="24"/>
        </w:rPr>
        <w:t xml:space="preserve">Wang, </w:t>
      </w:r>
      <w:proofErr w:type="spellStart"/>
      <w:r>
        <w:rPr>
          <w:sz w:val="24"/>
        </w:rPr>
        <w:t>Guanyun</w:t>
      </w:r>
      <w:proofErr w:type="spellEnd"/>
      <w:r>
        <w:rPr>
          <w:sz w:val="24"/>
        </w:rPr>
        <w:t xml:space="preserve"> </w:t>
      </w:r>
      <w:r>
        <w:rPr>
          <w:spacing w:val="-4"/>
          <w:sz w:val="24"/>
        </w:rPr>
        <w:t xml:space="preserve">Wang, </w:t>
      </w:r>
      <w:r>
        <w:rPr>
          <w:sz w:val="24"/>
        </w:rPr>
        <w:t xml:space="preserve">and Hiroshi Ishii. </w:t>
      </w:r>
      <w:proofErr w:type="gramStart"/>
      <w:r>
        <w:rPr>
          <w:sz w:val="24"/>
        </w:rPr>
        <w:t>biologic</w:t>
      </w:r>
      <w:proofErr w:type="gramEnd"/>
      <w:r>
        <w:rPr>
          <w:sz w:val="24"/>
        </w:rPr>
        <w:t xml:space="preserve">: </w:t>
      </w:r>
      <w:proofErr w:type="spellStart"/>
      <w:r>
        <w:rPr>
          <w:sz w:val="24"/>
        </w:rPr>
        <w:t>Natto</w:t>
      </w:r>
      <w:proofErr w:type="spellEnd"/>
      <w:r>
        <w:rPr>
          <w:sz w:val="24"/>
        </w:rPr>
        <w:t xml:space="preserve"> cells as </w:t>
      </w:r>
      <w:proofErr w:type="spellStart"/>
      <w:r>
        <w:rPr>
          <w:sz w:val="24"/>
        </w:rPr>
        <w:t>nanoactuators</w:t>
      </w:r>
      <w:proofErr w:type="spellEnd"/>
      <w:r>
        <w:rPr>
          <w:sz w:val="24"/>
        </w:rPr>
        <w:t xml:space="preserve"> for shape changing interfaces. In </w:t>
      </w:r>
      <w:r>
        <w:rPr>
          <w:i/>
          <w:sz w:val="24"/>
        </w:rPr>
        <w:t>Proceedings</w:t>
      </w:r>
      <w:r>
        <w:rPr>
          <w:i/>
          <w:spacing w:val="-19"/>
          <w:sz w:val="24"/>
        </w:rPr>
        <w:t xml:space="preserve"> </w:t>
      </w:r>
      <w:r>
        <w:rPr>
          <w:i/>
          <w:sz w:val="24"/>
        </w:rPr>
        <w:t>of</w:t>
      </w:r>
      <w:r>
        <w:rPr>
          <w:i/>
          <w:spacing w:val="-19"/>
          <w:sz w:val="24"/>
        </w:rPr>
        <w:t xml:space="preserve"> </w:t>
      </w:r>
      <w:r>
        <w:rPr>
          <w:i/>
          <w:sz w:val="24"/>
        </w:rPr>
        <w:t>the</w:t>
      </w:r>
      <w:r>
        <w:rPr>
          <w:i/>
          <w:spacing w:val="-19"/>
          <w:sz w:val="24"/>
        </w:rPr>
        <w:t xml:space="preserve"> </w:t>
      </w:r>
      <w:r>
        <w:rPr>
          <w:i/>
          <w:spacing w:val="-3"/>
          <w:sz w:val="24"/>
        </w:rPr>
        <w:t>33rd</w:t>
      </w:r>
      <w:r>
        <w:rPr>
          <w:i/>
          <w:spacing w:val="-19"/>
          <w:sz w:val="24"/>
        </w:rPr>
        <w:t xml:space="preserve"> </w:t>
      </w:r>
      <w:r>
        <w:rPr>
          <w:i/>
          <w:sz w:val="24"/>
        </w:rPr>
        <w:t>Annual</w:t>
      </w:r>
      <w:r>
        <w:rPr>
          <w:i/>
          <w:spacing w:val="-19"/>
          <w:sz w:val="24"/>
        </w:rPr>
        <w:t xml:space="preserve"> </w:t>
      </w:r>
      <w:r>
        <w:rPr>
          <w:i/>
          <w:spacing w:val="-3"/>
          <w:sz w:val="24"/>
        </w:rPr>
        <w:t>ACM</w:t>
      </w:r>
      <w:r>
        <w:rPr>
          <w:i/>
          <w:spacing w:val="-19"/>
          <w:sz w:val="24"/>
        </w:rPr>
        <w:t xml:space="preserve"> </w:t>
      </w:r>
      <w:r>
        <w:rPr>
          <w:i/>
          <w:sz w:val="24"/>
        </w:rPr>
        <w:t>Conference</w:t>
      </w:r>
      <w:r>
        <w:rPr>
          <w:i/>
          <w:spacing w:val="-19"/>
          <w:sz w:val="24"/>
        </w:rPr>
        <w:t xml:space="preserve"> </w:t>
      </w:r>
      <w:r>
        <w:rPr>
          <w:i/>
          <w:sz w:val="24"/>
        </w:rPr>
        <w:t>on</w:t>
      </w:r>
      <w:r>
        <w:rPr>
          <w:i/>
          <w:spacing w:val="-19"/>
          <w:sz w:val="24"/>
        </w:rPr>
        <w:t xml:space="preserve"> </w:t>
      </w:r>
      <w:r>
        <w:rPr>
          <w:i/>
          <w:sz w:val="24"/>
        </w:rPr>
        <w:t>Human</w:t>
      </w:r>
      <w:r>
        <w:rPr>
          <w:i/>
          <w:spacing w:val="-19"/>
          <w:sz w:val="24"/>
        </w:rPr>
        <w:t xml:space="preserve"> </w:t>
      </w:r>
      <w:r>
        <w:rPr>
          <w:i/>
          <w:spacing w:val="-3"/>
          <w:sz w:val="24"/>
        </w:rPr>
        <w:t>Factors</w:t>
      </w:r>
      <w:r>
        <w:rPr>
          <w:i/>
          <w:spacing w:val="-19"/>
          <w:sz w:val="24"/>
        </w:rPr>
        <w:t xml:space="preserve"> </w:t>
      </w:r>
      <w:r>
        <w:rPr>
          <w:i/>
          <w:sz w:val="24"/>
        </w:rPr>
        <w:t>in</w:t>
      </w:r>
      <w:r>
        <w:rPr>
          <w:i/>
          <w:spacing w:val="-19"/>
          <w:sz w:val="24"/>
        </w:rPr>
        <w:t xml:space="preserve"> </w:t>
      </w:r>
      <w:r>
        <w:rPr>
          <w:i/>
          <w:sz w:val="24"/>
        </w:rPr>
        <w:t>Computing</w:t>
      </w:r>
      <w:r>
        <w:rPr>
          <w:i/>
          <w:spacing w:val="-19"/>
          <w:sz w:val="24"/>
        </w:rPr>
        <w:t xml:space="preserve"> </w:t>
      </w:r>
      <w:r>
        <w:rPr>
          <w:i/>
          <w:sz w:val="24"/>
        </w:rPr>
        <w:t>Systems</w:t>
      </w:r>
      <w:r>
        <w:rPr>
          <w:sz w:val="24"/>
        </w:rPr>
        <w:t xml:space="preserve">, pages 1–10. </w:t>
      </w:r>
      <w:proofErr w:type="gramStart"/>
      <w:r>
        <w:rPr>
          <w:spacing w:val="-3"/>
          <w:sz w:val="24"/>
        </w:rPr>
        <w:t xml:space="preserve">ACM, </w:t>
      </w:r>
      <w:r>
        <w:rPr>
          <w:sz w:val="24"/>
        </w:rPr>
        <w:t>2015.</w:t>
      </w:r>
      <w:proofErr w:type="gramEnd"/>
      <w:r>
        <w:rPr>
          <w:spacing w:val="17"/>
          <w:sz w:val="24"/>
        </w:rPr>
        <w:t xml:space="preserve"> </w:t>
      </w:r>
      <w:hyperlink w:anchor="_bookmark28" w:history="1">
        <w:r>
          <w:rPr>
            <w:sz w:val="24"/>
          </w:rPr>
          <w:t>2.2.2</w:t>
        </w:r>
      </w:hyperlink>
    </w:p>
    <w:p w:rsidR="00F45610" w:rsidRDefault="008D4F3A">
      <w:pPr>
        <w:pStyle w:val="BodyText"/>
        <w:spacing w:before="79" w:line="252" w:lineRule="auto"/>
        <w:ind w:left="625" w:right="108" w:hanging="516"/>
        <w:jc w:val="both"/>
      </w:pPr>
      <w:bookmarkStart w:id="409" w:name="_bookmark222"/>
      <w:bookmarkEnd w:id="409"/>
      <w:proofErr w:type="gramStart"/>
      <w:r>
        <w:t>[81] ML Yuan, SK Ong, and Andrew YC Nee.</w:t>
      </w:r>
      <w:proofErr w:type="gramEnd"/>
      <w:r>
        <w:t xml:space="preserve"> </w:t>
      </w:r>
      <w:proofErr w:type="gramStart"/>
      <w:r>
        <w:t xml:space="preserve">Assembly guidance in augmented reality </w:t>
      </w:r>
      <w:proofErr w:type="spellStart"/>
      <w:r>
        <w:t>envi</w:t>
      </w:r>
      <w:proofErr w:type="spellEnd"/>
      <w:r>
        <w:t xml:space="preserve">- </w:t>
      </w:r>
      <w:proofErr w:type="spellStart"/>
      <w:r>
        <w:t>ronments</w:t>
      </w:r>
      <w:proofErr w:type="spellEnd"/>
      <w:r>
        <w:t xml:space="preserve"> using a virtual interactive tool.</w:t>
      </w:r>
      <w:proofErr w:type="gramEnd"/>
      <w:r>
        <w:t xml:space="preserve"> 2005. </w:t>
      </w:r>
      <w:hyperlink w:anchor="_bookmark132" w:history="1">
        <w:r>
          <w:t>6</w:t>
        </w:r>
      </w:hyperlink>
    </w:p>
    <w:p w:rsidR="00F45610" w:rsidRDefault="008D4F3A">
      <w:pPr>
        <w:pStyle w:val="BodyText"/>
        <w:spacing w:before="79" w:line="252" w:lineRule="auto"/>
        <w:ind w:left="625" w:right="108" w:hanging="516"/>
        <w:jc w:val="both"/>
      </w:pPr>
      <w:bookmarkStart w:id="410" w:name="_bookmark223"/>
      <w:bookmarkEnd w:id="410"/>
      <w:proofErr w:type="gramStart"/>
      <w:r>
        <w:t xml:space="preserve">[82] </w:t>
      </w:r>
      <w:proofErr w:type="spellStart"/>
      <w:r>
        <w:t>Yahan</w:t>
      </w:r>
      <w:proofErr w:type="spellEnd"/>
      <w:r>
        <w:t xml:space="preserve"> Zhou, </w:t>
      </w:r>
      <w:proofErr w:type="spellStart"/>
      <w:r>
        <w:t>Shinjiro</w:t>
      </w:r>
      <w:proofErr w:type="spellEnd"/>
      <w:r>
        <w:t xml:space="preserve"> </w:t>
      </w:r>
      <w:proofErr w:type="spellStart"/>
      <w:r>
        <w:t>Sueda</w:t>
      </w:r>
      <w:proofErr w:type="spellEnd"/>
      <w:r>
        <w:t xml:space="preserve">, </w:t>
      </w:r>
      <w:proofErr w:type="spellStart"/>
      <w:r>
        <w:t>Wojciech</w:t>
      </w:r>
      <w:proofErr w:type="spellEnd"/>
      <w:r>
        <w:t xml:space="preserve"> </w:t>
      </w:r>
      <w:proofErr w:type="spellStart"/>
      <w:r>
        <w:t>Matusik</w:t>
      </w:r>
      <w:proofErr w:type="spellEnd"/>
      <w:r>
        <w:t>, and Ariel Shamir.</w:t>
      </w:r>
      <w:proofErr w:type="gramEnd"/>
      <w:r>
        <w:t xml:space="preserve"> </w:t>
      </w:r>
      <w:proofErr w:type="spellStart"/>
      <w:r>
        <w:t>Boxelization</w:t>
      </w:r>
      <w:proofErr w:type="spellEnd"/>
      <w:r>
        <w:t xml:space="preserve">: folding 3d objects into boxes. </w:t>
      </w:r>
      <w:r>
        <w:rPr>
          <w:i/>
        </w:rPr>
        <w:t>ACM Transactions on Graphics (TOG)</w:t>
      </w:r>
      <w:r>
        <w:t xml:space="preserve">, 33(4):71, 2014. </w:t>
      </w:r>
      <w:hyperlink w:anchor="_bookmark49" w:history="1">
        <w:r>
          <w:t>3.3.1</w:t>
        </w:r>
      </w:hyperlink>
    </w:p>
    <w:sectPr w:rsidR="00F45610">
      <w:pgSz w:w="12240" w:h="15840"/>
      <w:pgMar w:top="1120" w:right="1420" w:bottom="1480" w:left="1420" w:header="595" w:footer="1286"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Scott Hudson" w:date="2016-07-28T20:32:00Z" w:initials="SEH">
    <w:p w:rsidR="008D4F3A" w:rsidRDefault="008D4F3A">
      <w:pPr>
        <w:pStyle w:val="CommentText"/>
      </w:pPr>
      <w:r>
        <w:rPr>
          <w:rStyle w:val="CommentReference"/>
        </w:rPr>
        <w:annotationRef/>
      </w:r>
      <w:r>
        <w:t>Not sure this is innate</w:t>
      </w:r>
    </w:p>
  </w:comment>
  <w:comment w:id="2" w:author="Scott Hudson" w:date="2016-07-28T20:34:00Z" w:initials="SEH">
    <w:p w:rsidR="008D4F3A" w:rsidRDefault="008D4F3A">
      <w:pPr>
        <w:pStyle w:val="CommentText"/>
      </w:pPr>
      <w:r>
        <w:rPr>
          <w:rStyle w:val="CommentReference"/>
        </w:rPr>
        <w:annotationRef/>
      </w:r>
      <w:r>
        <w:t>Not the right word.  “Aspires”?</w:t>
      </w:r>
    </w:p>
  </w:comment>
  <w:comment w:id="31" w:author="Scott Hudson" w:date="2016-07-28T20:42:00Z" w:initials="SEH">
    <w:p w:rsidR="006E24E4" w:rsidRDefault="006E24E4">
      <w:pPr>
        <w:pStyle w:val="CommentText"/>
      </w:pPr>
      <w:r>
        <w:rPr>
          <w:rStyle w:val="CommentReference"/>
        </w:rPr>
        <w:annotationRef/>
      </w:r>
      <w:r>
        <w:t xml:space="preserve">Again, not sure this is (or why this would be) innate.  </w:t>
      </w:r>
    </w:p>
  </w:comment>
  <w:comment w:id="60" w:author="Scott Hudson" w:date="2016-07-28T20:50:00Z" w:initials="SEH">
    <w:p w:rsidR="008C0F10" w:rsidRDefault="008C0F10">
      <w:pPr>
        <w:pStyle w:val="CommentText"/>
      </w:pPr>
      <w:r>
        <w:rPr>
          <w:rStyle w:val="CommentReference"/>
        </w:rPr>
        <w:annotationRef/>
      </w:r>
      <w:r>
        <w:t>Fine for now.  But that word may be a little over used to be a system name.  (Your call.)</w:t>
      </w:r>
    </w:p>
  </w:comment>
  <w:comment w:id="68" w:author="Scott Hudson" w:date="2016-07-28T20:57:00Z" w:initials="SEH">
    <w:p w:rsidR="00094B87" w:rsidRDefault="00094B87">
      <w:pPr>
        <w:pStyle w:val="CommentText"/>
      </w:pPr>
      <w:r>
        <w:rPr>
          <w:rStyle w:val="CommentReference"/>
        </w:rPr>
        <w:annotationRef/>
      </w:r>
      <w:r>
        <w:t>Need to have writing your thesis in here also.</w:t>
      </w:r>
    </w:p>
  </w:comment>
  <w:comment w:id="82" w:author="Scott Hudson" w:date="2016-07-28T21:07:00Z" w:initials="SEH">
    <w:p w:rsidR="00EB7896" w:rsidRDefault="00EB7896">
      <w:pPr>
        <w:pStyle w:val="CommentText"/>
      </w:pPr>
      <w:r>
        <w:rPr>
          <w:rStyle w:val="CommentReference"/>
        </w:rPr>
        <w:annotationRef/>
      </w:r>
      <w:r>
        <w:t xml:space="preserve">Note: FDM is actually a trademark of </w:t>
      </w:r>
      <w:proofErr w:type="spellStart"/>
      <w:r>
        <w:t>Stratasys</w:t>
      </w:r>
      <w:proofErr w:type="spellEnd"/>
      <w:r>
        <w:t>.  The non-trademarked version (that is less used) is FFF (Fused Filament Fabrication).  Not sure how (or even if) to deal with that, but…</w:t>
      </w:r>
    </w:p>
  </w:comment>
  <w:comment w:id="81" w:author="Scott Hudson" w:date="2016-07-28T21:05:00Z" w:initials="SEH">
    <w:p w:rsidR="0051432C" w:rsidRDefault="0051432C">
      <w:pPr>
        <w:pStyle w:val="CommentText"/>
      </w:pPr>
      <w:r>
        <w:rPr>
          <w:rStyle w:val="CommentReference"/>
        </w:rPr>
        <w:annotationRef/>
      </w:r>
      <w:r>
        <w:t xml:space="preserve">Are you sure about this?  I though Hull’s stereo lithography machine came before FDM.  The SLA patent is 1984.  </w:t>
      </w:r>
      <w:hyperlink r:id="rId1" w:history="1">
        <w:r w:rsidRPr="00F32EA5">
          <w:rPr>
            <w:rStyle w:val="Hyperlink"/>
          </w:rPr>
          <w:t>https://en.wikipedia.org/wiki/Chuck_Hull</w:t>
        </w:r>
      </w:hyperlink>
      <w:r>
        <w:t xml:space="preserve">  The FDM patent looks like 1992 </w:t>
      </w:r>
      <w:hyperlink r:id="rId2" w:history="1">
        <w:r w:rsidRPr="00F32EA5">
          <w:rPr>
            <w:rStyle w:val="Hyperlink"/>
          </w:rPr>
          <w:t>https://en.wikipedia.org/wiki/S._Scott_Crump#Patents</w:t>
        </w:r>
      </w:hyperlink>
      <w:r>
        <w:t xml:space="preserve"> </w:t>
      </w:r>
    </w:p>
  </w:comment>
  <w:comment w:id="84" w:author="Scott Hudson" w:date="2016-07-28T21:15:00Z" w:initials="SEH">
    <w:p w:rsidR="00EB7896" w:rsidRDefault="00EB7896">
      <w:pPr>
        <w:pStyle w:val="CommentText"/>
      </w:pPr>
      <w:r>
        <w:rPr>
          <w:rStyle w:val="CommentReference"/>
        </w:rPr>
        <w:annotationRef/>
      </w:r>
      <w:r>
        <w:t xml:space="preserve">SLA is not a sintering-based approach.  It’s </w:t>
      </w:r>
      <w:proofErr w:type="spellStart"/>
      <w:r>
        <w:t>photo</w:t>
      </w:r>
      <w:r w:rsidR="007E78D2">
        <w:t>polymerization</w:t>
      </w:r>
      <w:proofErr w:type="spellEnd"/>
      <w:r>
        <w:t>.  Sintering starts with a powder of some sort that is bound into a solid.</w:t>
      </w:r>
    </w:p>
    <w:p w:rsidR="00EB7896" w:rsidRDefault="00EB7896">
      <w:pPr>
        <w:pStyle w:val="CommentText"/>
      </w:pPr>
    </w:p>
    <w:p w:rsidR="00EB7896" w:rsidRDefault="00EB7896">
      <w:pPr>
        <w:pStyle w:val="CommentText"/>
      </w:pPr>
      <w:r>
        <w:t xml:space="preserve">Even separating these two, this categorization is incomplete.  There is also bonded layer approaches and </w:t>
      </w:r>
      <w:proofErr w:type="spellStart"/>
      <w:r>
        <w:t>polyjet</w:t>
      </w:r>
      <w:proofErr w:type="spellEnd"/>
      <w:r>
        <w:t xml:space="preserve"> (as well as a few oddballs, which can probably be left out at this level).</w:t>
      </w:r>
    </w:p>
    <w:p w:rsidR="00EB7896" w:rsidRDefault="00EB7896">
      <w:pPr>
        <w:pStyle w:val="CommentText"/>
      </w:pPr>
    </w:p>
    <w:p w:rsidR="007E78D2" w:rsidRDefault="00EB7896">
      <w:pPr>
        <w:pStyle w:val="CommentText"/>
      </w:pPr>
      <w:r>
        <w:t xml:space="preserve">I think you need more detail here – probably a sentence or two on how each process type works.  </w:t>
      </w:r>
    </w:p>
  </w:comment>
  <w:comment w:id="90" w:author="Scott Hudson" w:date="2016-07-28T21:29:00Z" w:initials="SEH">
    <w:p w:rsidR="00BA25F2" w:rsidRDefault="00BA25F2">
      <w:pPr>
        <w:pStyle w:val="CommentText"/>
      </w:pPr>
      <w:r>
        <w:rPr>
          <w:rStyle w:val="CommentReference"/>
        </w:rPr>
        <w:annotationRef/>
      </w:r>
      <w:r>
        <w:t>I’m thinking this is not a good idea.  If you do this, I think it should be later, not here in the middle of the background.  And even later, I’m not sure you should do this.</w:t>
      </w:r>
    </w:p>
  </w:comment>
  <w:comment w:id="91" w:author="Scott Hudson" w:date="2016-07-28T21:18:00Z" w:initials="SEH">
    <w:p w:rsidR="00A411C6" w:rsidRDefault="00A411C6">
      <w:pPr>
        <w:pStyle w:val="CommentText"/>
      </w:pPr>
      <w:r>
        <w:rPr>
          <w:rStyle w:val="CommentReference"/>
        </w:rPr>
        <w:annotationRef/>
      </w:r>
      <w:r>
        <w:t xml:space="preserve">This is not a sufficient description of how FDM works.  For example, you never make it clear that a line of plastic is being </w:t>
      </w:r>
      <w:proofErr w:type="spellStart"/>
      <w:r>
        <w:t>laied</w:t>
      </w:r>
      <w:proofErr w:type="spellEnd"/>
      <w:r>
        <w:t xml:space="preserve"> down and that the deposition head moves to create lines that fill the area of the profile(s) of a layer. </w:t>
      </w:r>
    </w:p>
  </w:comment>
  <w:comment w:id="92" w:author="Scott Hudson" w:date="2016-07-28T21:16:00Z" w:initials="SEH">
    <w:p w:rsidR="007E78D2" w:rsidRDefault="007E78D2" w:rsidP="007E78D2">
      <w:pPr>
        <w:pStyle w:val="CommentText"/>
      </w:pPr>
      <w:r>
        <w:rPr>
          <w:rStyle w:val="CommentReference"/>
        </w:rPr>
        <w:annotationRef/>
      </w:r>
    </w:p>
    <w:p w:rsidR="007E78D2" w:rsidRDefault="007E78D2" w:rsidP="007E78D2">
      <w:pPr>
        <w:pStyle w:val="CommentText"/>
      </w:pPr>
      <w:r>
        <w:t xml:space="preserve">Overall this section needs to be more detailed and provide a full scholarly treatment of the </w:t>
      </w:r>
      <w:r>
        <w:t xml:space="preserve">various </w:t>
      </w:r>
      <w:r>
        <w:t>technologies.</w:t>
      </w:r>
      <w:r>
        <w:t xml:space="preserve">  You’ll need to name a lot more of the specific techniques in each category and probably provide references.</w:t>
      </w:r>
    </w:p>
    <w:p w:rsidR="007E78D2" w:rsidRDefault="007E78D2">
      <w:pPr>
        <w:pStyle w:val="CommentText"/>
      </w:pPr>
    </w:p>
  </w:comment>
  <w:comment w:id="101" w:author="Scott Hudson" w:date="2016-07-28T21:21:00Z" w:initials="SEH">
    <w:p w:rsidR="00A411C6" w:rsidRDefault="00A411C6">
      <w:pPr>
        <w:pStyle w:val="CommentText"/>
      </w:pPr>
      <w:r>
        <w:rPr>
          <w:rStyle w:val="CommentReference"/>
        </w:rPr>
        <w:annotationRef/>
      </w:r>
      <w:proofErr w:type="spellStart"/>
      <w:r>
        <w:t>Fab@Home</w:t>
      </w:r>
      <w:proofErr w:type="spellEnd"/>
      <w:r>
        <w:t xml:space="preserve"> came before the RepRap project.  </w:t>
      </w:r>
    </w:p>
    <w:p w:rsidR="00A411C6" w:rsidRDefault="00A411C6">
      <w:pPr>
        <w:pStyle w:val="CommentText"/>
      </w:pPr>
    </w:p>
    <w:p w:rsidR="00A411C6" w:rsidRDefault="00A411C6">
      <w:pPr>
        <w:pStyle w:val="CommentText"/>
      </w:pPr>
      <w:r>
        <w:t>It’s important for a dissertation to be scholarly in its treatment of prior work (more so that lots of other publication types).  So you have to get the history both correct and complete.</w:t>
      </w:r>
    </w:p>
  </w:comment>
  <w:comment w:id="102" w:author="Scott Hudson" w:date="2016-07-28T21:23:00Z" w:initials="SEH">
    <w:p w:rsidR="00585A97" w:rsidRDefault="00585A97">
      <w:pPr>
        <w:pStyle w:val="CommentText"/>
      </w:pPr>
      <w:r>
        <w:rPr>
          <w:rStyle w:val="CommentReference"/>
        </w:rPr>
        <w:annotationRef/>
      </w:r>
      <w:r>
        <w:t>This leaves the impression that RepRap printers can replicate themselves.  That was an eventual long term goal that is far from being realized.  Again: you need to be precise and complete here.</w:t>
      </w:r>
    </w:p>
  </w:comment>
  <w:comment w:id="103" w:author="Scott Hudson" w:date="2016-07-28T21:24:00Z" w:initials="SEH">
    <w:p w:rsidR="00585A97" w:rsidRDefault="00585A97">
      <w:pPr>
        <w:pStyle w:val="CommentText"/>
      </w:pPr>
      <w:r>
        <w:rPr>
          <w:rStyle w:val="CommentReference"/>
        </w:rPr>
        <w:annotationRef/>
      </w:r>
      <w:r>
        <w:t xml:space="preserve">That’s a pretty imprecise description and it’s not clear if it’s true.  I think you might say that the first </w:t>
      </w:r>
      <w:proofErr w:type="spellStart"/>
      <w:r>
        <w:t>MakerBot</w:t>
      </w:r>
      <w:proofErr w:type="spellEnd"/>
      <w:r>
        <w:t xml:space="preserve"> design was inspired by RepRap.</w:t>
      </w:r>
    </w:p>
  </w:comment>
  <w:comment w:id="104" w:author="Scott Hudson" w:date="2016-07-28T21:26:00Z" w:initials="SEH">
    <w:p w:rsidR="00585A97" w:rsidRDefault="00585A97">
      <w:pPr>
        <w:pStyle w:val="CommentText"/>
      </w:pPr>
      <w:r>
        <w:rPr>
          <w:rStyle w:val="CommentReference"/>
        </w:rPr>
        <w:annotationRef/>
      </w:r>
      <w:r>
        <w:t xml:space="preserve">$300   See for example: </w:t>
      </w:r>
      <w:hyperlink r:id="rId3" w:history="1">
        <w:r w:rsidRPr="00F32EA5">
          <w:rPr>
            <w:rStyle w:val="Hyperlink"/>
          </w:rPr>
          <w:t>https://www.amazon.com/Q3D-ThreeUp-Printer-Micron-Height/dp/B01C3DKNOE</w:t>
        </w:r>
      </w:hyperlink>
      <w:r>
        <w:t xml:space="preserve"> </w:t>
      </w:r>
    </w:p>
  </w:comment>
  <w:comment w:id="105" w:author="Scott Hudson" w:date="2016-07-28T21:27:00Z" w:initials="SEH">
    <w:p w:rsidR="00BA25F2" w:rsidRDefault="00BA25F2">
      <w:pPr>
        <w:pStyle w:val="CommentText"/>
      </w:pPr>
      <w:r>
        <w:rPr>
          <w:rStyle w:val="CommentReference"/>
        </w:rPr>
        <w:annotationRef/>
      </w:r>
      <w:r>
        <w:t>Overall this section needs a fair amount of work before it’s ready.  I’m not going to hold up sending the document to the committee, but we need to sit down and map out a major revision.</w:t>
      </w:r>
    </w:p>
  </w:comment>
  <w:comment w:id="111" w:author="Scott Hudson" w:date="2016-07-28T21:30:00Z" w:initials="SEH">
    <w:p w:rsidR="00BA25F2" w:rsidRDefault="00BA25F2">
      <w:pPr>
        <w:pStyle w:val="CommentText"/>
      </w:pPr>
      <w:r>
        <w:rPr>
          <w:rStyle w:val="CommentReference"/>
        </w:rPr>
        <w:annotationRef/>
      </w:r>
      <w:r>
        <w:t>You haven’t said what those are.</w:t>
      </w:r>
    </w:p>
  </w:comment>
  <w:comment w:id="112" w:author="Scott Hudson" w:date="2016-07-28T21:31:00Z" w:initials="SEH">
    <w:p w:rsidR="00BA25F2" w:rsidRDefault="00BA25F2">
      <w:pPr>
        <w:pStyle w:val="CommentText"/>
      </w:pPr>
      <w:r>
        <w:rPr>
          <w:rStyle w:val="CommentReference"/>
        </w:rPr>
        <w:annotationRef/>
      </w:r>
      <w:r>
        <w:t>Cusp or intersection?  “However” would seem to indicate a counter-point, but I don’t see what that is.</w:t>
      </w:r>
    </w:p>
  </w:comment>
  <w:comment w:id="118" w:author="Scott Hudson" w:date="2016-07-28T22:00:00Z" w:initials="SEH">
    <w:p w:rsidR="00D3114A" w:rsidRDefault="00D3114A">
      <w:pPr>
        <w:pStyle w:val="CommentText"/>
      </w:pPr>
      <w:r>
        <w:rPr>
          <w:rStyle w:val="CommentReference"/>
        </w:rPr>
        <w:annotationRef/>
      </w:r>
      <w:r>
        <w:t>This is not a very precise statement.  Maybe you should ground this in an example specific example or two.  It should be easy to get estimated print times for models with various printing parameters.</w:t>
      </w:r>
    </w:p>
  </w:comment>
  <w:comment w:id="119" w:author="Scott Hudson" w:date="2016-07-28T22:01:00Z" w:initials="SEH">
    <w:p w:rsidR="00D3114A" w:rsidRDefault="00D3114A">
      <w:pPr>
        <w:pStyle w:val="CommentText"/>
      </w:pPr>
      <w:r>
        <w:rPr>
          <w:rStyle w:val="CommentReference"/>
        </w:rPr>
        <w:annotationRef/>
      </w:r>
      <w:r>
        <w:t>Phrasing is a bit awkward</w:t>
      </w:r>
    </w:p>
  </w:comment>
  <w:comment w:id="120" w:author="Scott Hudson" w:date="2016-07-28T22:05:00Z" w:initials="SEH">
    <w:p w:rsidR="003D519E" w:rsidRDefault="003D519E">
      <w:pPr>
        <w:pStyle w:val="CommentText"/>
      </w:pPr>
      <w:r>
        <w:rPr>
          <w:rStyle w:val="CommentReference"/>
        </w:rPr>
        <w:annotationRef/>
      </w:r>
      <w:r>
        <w:t>This isn’t going to be understandable to the reader without having previously introduced and explained it.</w:t>
      </w:r>
    </w:p>
  </w:comment>
  <w:comment w:id="121" w:author="Scott Hudson" w:date="2016-07-28T22:08:00Z" w:initials="SEH">
    <w:p w:rsidR="003D519E" w:rsidRDefault="003D519E">
      <w:pPr>
        <w:pStyle w:val="CommentText"/>
      </w:pPr>
      <w:r>
        <w:rPr>
          <w:rStyle w:val="CommentReference"/>
        </w:rPr>
        <w:annotationRef/>
      </w:r>
      <w:r>
        <w:t>What about that system at the last UIST that puts a box in the middle of the print and them prints on the 6 sides?  Is there anything else that seeks to speed up printing (this needs to be complete)?  You should do a full forward and backward lit search from these references to see if you find anything else.</w:t>
      </w:r>
    </w:p>
  </w:comment>
  <w:comment w:id="126" w:author="Scott Hudson" w:date="2016-07-28T22:11:00Z" w:initials="SEH">
    <w:p w:rsidR="002002BE" w:rsidRDefault="002002BE">
      <w:pPr>
        <w:pStyle w:val="CommentText"/>
      </w:pPr>
      <w:r>
        <w:rPr>
          <w:rStyle w:val="CommentReference"/>
        </w:rPr>
        <w:annotationRef/>
      </w:r>
      <w:r>
        <w:t>There is more than one way to do this.</w:t>
      </w:r>
    </w:p>
  </w:comment>
  <w:comment w:id="129" w:author="Scott Hudson" w:date="2016-07-28T22:14:00Z" w:initials="SEH">
    <w:p w:rsidR="002002BE" w:rsidRDefault="002002BE">
      <w:pPr>
        <w:pStyle w:val="CommentText"/>
      </w:pPr>
      <w:r>
        <w:rPr>
          <w:rStyle w:val="CommentReference"/>
        </w:rPr>
        <w:annotationRef/>
      </w:r>
      <w:r>
        <w:t xml:space="preserve">Some of the print technologies have intrinsic support – in particular sintered powder and bonded layer approaches.  I think you need a much more </w:t>
      </w:r>
      <w:proofErr w:type="spellStart"/>
      <w:r>
        <w:t>throrough</w:t>
      </w:r>
      <w:proofErr w:type="spellEnd"/>
      <w:r>
        <w:t xml:space="preserve"> (almost tutorial) overview of the various technologies earlier and talk about what support is and how capabilities for it vary across print techniques, then.  </w:t>
      </w:r>
    </w:p>
  </w:comment>
  <w:comment w:id="133" w:author="Scott Hudson" w:date="2016-07-28T22:17:00Z" w:initials="SEH">
    <w:p w:rsidR="001E613B" w:rsidRDefault="001E613B">
      <w:pPr>
        <w:pStyle w:val="CommentText"/>
      </w:pPr>
      <w:r>
        <w:rPr>
          <w:rStyle w:val="CommentReference"/>
        </w:rPr>
        <w:annotationRef/>
      </w:r>
      <w:r>
        <w:t>You may need more explanation of this.  I’m not sure if readers are going to get how/why bridging works from this description.</w:t>
      </w:r>
    </w:p>
  </w:comment>
  <w:comment w:id="137" w:author="Scott Hudson" w:date="2016-07-28T22:31:00Z" w:initials="SEH">
    <w:p w:rsidR="0038234A" w:rsidRDefault="0038234A">
      <w:pPr>
        <w:pStyle w:val="CommentText"/>
      </w:pPr>
      <w:r>
        <w:rPr>
          <w:rStyle w:val="CommentReference"/>
        </w:rPr>
        <w:annotationRef/>
      </w:r>
      <w:r>
        <w:t>It’s not clear you should be talking about strength only for FDM.</w:t>
      </w:r>
    </w:p>
  </w:comment>
  <w:comment w:id="138" w:author="Scott Hudson" w:date="2016-07-28T22:36:00Z" w:initials="SEH">
    <w:p w:rsidR="0038234A" w:rsidRDefault="0038234A">
      <w:pPr>
        <w:pStyle w:val="CommentText"/>
      </w:pPr>
      <w:r>
        <w:rPr>
          <w:rStyle w:val="CommentReference"/>
        </w:rPr>
        <w:annotationRef/>
      </w:r>
      <w:r>
        <w:t xml:space="preserve">“Anisotropy” just means not uniform.  I think you need to say something like anisotropic strength.  Note that anisotropic material properties is not something limited to FDM – it’s true of nearly every approach that uses layers (which is pretty much all of them).  Interestingly, however, the Carbon 3D process does not produce anisotropic material – the layers are very small to start with and blend together.  </w:t>
      </w:r>
    </w:p>
  </w:comment>
  <w:comment w:id="148" w:author="Scott Hudson" w:date="2016-07-28T22:42:00Z" w:initials="SEH">
    <w:p w:rsidR="00E3301E" w:rsidRDefault="00E3301E">
      <w:pPr>
        <w:pStyle w:val="CommentText"/>
      </w:pPr>
      <w:r>
        <w:rPr>
          <w:rStyle w:val="CommentReference"/>
        </w:rPr>
        <w:annotationRef/>
      </w:r>
      <w:r>
        <w:t>Seems like talking about input and output capabilities might be clearer.</w:t>
      </w:r>
    </w:p>
  </w:comment>
  <w:comment w:id="149" w:author="Scott Hudson" w:date="2016-07-28T22:46:00Z" w:initials="SEH">
    <w:p w:rsidR="00E3301E" w:rsidRDefault="00E3301E">
      <w:pPr>
        <w:pStyle w:val="CommentText"/>
      </w:pPr>
      <w:r>
        <w:rPr>
          <w:rStyle w:val="CommentReference"/>
        </w:rPr>
        <w:annotationRef/>
      </w:r>
      <w:r>
        <w:t>It’s not echoes, we emit a signal at one end and listen to the signal at the other end of a tube.  Probably need the detail that the audio is a near-ultrasound swept frequency signal.</w:t>
      </w:r>
    </w:p>
  </w:comment>
  <w:comment w:id="150" w:author="Scott Hudson" w:date="2016-07-28T22:50:00Z" w:initials="SEH">
    <w:p w:rsidR="00A50AC6" w:rsidRDefault="00A50AC6">
      <w:pPr>
        <w:pStyle w:val="CommentText"/>
      </w:pPr>
      <w:r>
        <w:rPr>
          <w:rStyle w:val="CommentReference"/>
        </w:rPr>
        <w:annotationRef/>
      </w:r>
      <w:r>
        <w:t>There is also the metal printed sensors paper from this last CHI.  This needs to be comprehensive and talk about everything in the area.  I’m concerned that there are other things that have been missed.</w:t>
      </w:r>
    </w:p>
  </w:comment>
  <w:comment w:id="152" w:author="Scott Hudson" w:date="2016-07-28T22:51:00Z" w:initials="SEH">
    <w:p w:rsidR="00A50AC6" w:rsidRDefault="00A50AC6">
      <w:pPr>
        <w:pStyle w:val="CommentText"/>
      </w:pPr>
      <w:r>
        <w:rPr>
          <w:rStyle w:val="CommentReference"/>
        </w:rPr>
        <w:annotationRef/>
      </w:r>
      <w:r>
        <w:t>What about the 3D printed oddly shaped but balanced tops paper from DRZ?</w:t>
      </w:r>
    </w:p>
  </w:comment>
  <w:comment w:id="153" w:author="Scott Hudson" w:date="2016-07-28T22:52:00Z" w:initials="SEH">
    <w:p w:rsidR="00A50AC6" w:rsidRDefault="00A50AC6">
      <w:pPr>
        <w:pStyle w:val="CommentText"/>
      </w:pPr>
      <w:r>
        <w:rPr>
          <w:rStyle w:val="CommentReference"/>
        </w:rPr>
        <w:annotationRef/>
      </w:r>
      <w:r>
        <w:t>Mirrors are possible, but it’s mostly about a camera that sees markers on the back side of the controls (and a tool for possibly extending the markers to be within the field of view of the camera.</w:t>
      </w:r>
    </w:p>
  </w:comment>
  <w:comment w:id="154" w:author="Scott Hudson" w:date="2016-07-28T22:53:00Z" w:initials="SEH">
    <w:p w:rsidR="00717953" w:rsidRDefault="00717953">
      <w:pPr>
        <w:pStyle w:val="CommentText"/>
      </w:pPr>
      <w:r>
        <w:rPr>
          <w:rStyle w:val="CommentReference"/>
        </w:rPr>
        <w:annotationRef/>
      </w:r>
      <w:r>
        <w:t xml:space="preserve"> I’m pretty sure it’s just a camera (which receives, but does not transmit, so not a “transceiver”).</w:t>
      </w:r>
    </w:p>
  </w:comment>
  <w:comment w:id="155" w:author="Scott Hudson" w:date="2016-07-28T22:55:00Z" w:initials="SEH">
    <w:p w:rsidR="00717953" w:rsidRDefault="00717953">
      <w:pPr>
        <w:pStyle w:val="CommentText"/>
      </w:pPr>
      <w:r>
        <w:rPr>
          <w:rStyle w:val="CommentReference"/>
        </w:rPr>
        <w:annotationRef/>
      </w:r>
      <w:r>
        <w:t>It’s not the same process (as this implies).  You need to be precise in what you say about related work in this chapter.</w:t>
      </w:r>
    </w:p>
  </w:comment>
  <w:comment w:id="156" w:author="Scott Hudson" w:date="2016-07-28T22:56:00Z" w:initials="SEH">
    <w:p w:rsidR="00717953" w:rsidRDefault="00717953">
      <w:pPr>
        <w:pStyle w:val="CommentText"/>
      </w:pPr>
      <w:r>
        <w:rPr>
          <w:rStyle w:val="CommentReference"/>
        </w:rPr>
        <w:annotationRef/>
      </w:r>
      <w:r>
        <w:t>This isn’t enough description to understand what that system is doing.</w:t>
      </w:r>
    </w:p>
  </w:comment>
  <w:comment w:id="157" w:author="Scott Hudson" w:date="2016-07-28T23:21:00Z" w:initials="SEH">
    <w:p w:rsidR="00195A3A" w:rsidRDefault="00195A3A">
      <w:pPr>
        <w:pStyle w:val="CommentText"/>
      </w:pPr>
      <w:r>
        <w:rPr>
          <w:rStyle w:val="CommentReference"/>
        </w:rPr>
        <w:annotationRef/>
      </w:r>
      <w:r>
        <w:t>This opens up a large can of worms.  I don’t think you can stick to just work published in HCI venues for this (or really any of it).  You have missed probably 95%+ of the work on materials for 3D printing.  This chapter needs to be comprehensive.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1408" w:rsidRDefault="008B1408">
      <w:r>
        <w:separator/>
      </w:r>
    </w:p>
  </w:endnote>
  <w:endnote w:type="continuationSeparator" w:id="0">
    <w:p w:rsidR="008B1408" w:rsidRDefault="008B1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408" behindDoc="1" locked="0" layoutInCell="1" allowOverlap="1">
              <wp:simplePos x="0" y="0"/>
              <wp:positionH relativeFrom="page">
                <wp:posOffset>3816350</wp:posOffset>
              </wp:positionH>
              <wp:positionV relativeFrom="page">
                <wp:posOffset>9102090</wp:posOffset>
              </wp:positionV>
              <wp:extent cx="140335" cy="177800"/>
              <wp:effectExtent l="0" t="0"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20" w:right="-6"/>
                          </w:pPr>
                          <w:proofErr w:type="gramStart"/>
                          <w:r>
                            <w:t>iv</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73" type="#_x0000_t202" style="position:absolute;margin-left:300.5pt;margin-top:716.7pt;width:11.05pt;height:14pt;z-index:-76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" filled="f" stroked="f">
              <v:textbox inset="0,0,0,0">
                <w:txbxContent>
                  <w:p w:rsidR="008D4F3A" w:rsidRDefault="008D4F3A">
                    <w:pPr>
                      <w:pStyle w:val="BodyText"/>
                      <w:spacing w:line="255" w:lineRule="exact"/>
                      <w:ind w:left="20" w:right="-6"/>
                    </w:pPr>
                    <w:proofErr w:type="gramStart"/>
                    <w:r>
                      <w:t>iv</w:t>
                    </w:r>
                    <w:proofErr w:type="gramEnd"/>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600" behindDoc="1" locked="0" layoutInCell="1" allowOverlap="1">
              <wp:simplePos x="0" y="0"/>
              <wp:positionH relativeFrom="page">
                <wp:posOffset>3822700</wp:posOffset>
              </wp:positionH>
              <wp:positionV relativeFrom="page">
                <wp:posOffset>9102090</wp:posOffset>
              </wp:positionV>
              <wp:extent cx="127000" cy="177800"/>
              <wp:effectExtent l="3175" t="0" r="3175" b="0"/>
              <wp:wrapNone/>
              <wp:docPr id="5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rPr>
                              <w:w w:val="99"/>
                            </w:rPr>
                            <w:instrText xml:space="preserve"> PAGE </w:instrText>
                          </w:r>
                          <w:r>
                            <w:fldChar w:fldCharType="separate"/>
                          </w:r>
                          <w:r w:rsidR="00A50AC6">
                            <w:rPr>
                              <w:noProof/>
                              <w:w w:val="99"/>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81" type="#_x0000_t202" style="position:absolute;margin-left:301pt;margin-top:716.7pt;width:10pt;height:14pt;z-index:-75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" filled="f" stroked="f">
              <v:textbox inset="0,0,0,0">
                <w:txbxContent>
                  <w:p w:rsidR="008D4F3A" w:rsidRDefault="008D4F3A">
                    <w:pPr>
                      <w:pStyle w:val="BodyText"/>
                      <w:spacing w:line="255" w:lineRule="exact"/>
                      <w:ind w:left="40"/>
                    </w:pPr>
                    <w:r>
                      <w:fldChar w:fldCharType="begin"/>
                    </w:r>
                    <w:r>
                      <w:rPr>
                        <w:w w:val="99"/>
                      </w:rPr>
                      <w:instrText xml:space="preserve"> PAGE </w:instrText>
                    </w:r>
                    <w:r>
                      <w:fldChar w:fldCharType="separate"/>
                    </w:r>
                    <w:r w:rsidR="00A50AC6">
                      <w:rPr>
                        <w:noProof/>
                        <w:w w:val="99"/>
                      </w:rPr>
                      <w:t>7</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624" behindDoc="1" locked="0" layoutInCell="1" allowOverlap="1">
              <wp:simplePos x="0" y="0"/>
              <wp:positionH relativeFrom="page">
                <wp:posOffset>3822700</wp:posOffset>
              </wp:positionH>
              <wp:positionV relativeFrom="page">
                <wp:posOffset>9102090</wp:posOffset>
              </wp:positionV>
              <wp:extent cx="127000" cy="177800"/>
              <wp:effectExtent l="3175" t="0" r="3175" b="0"/>
              <wp:wrapNone/>
              <wp:docPr id="5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rPr>
                              <w:w w:val="99"/>
                            </w:rPr>
                            <w:instrText xml:space="preserve"> PAGE </w:instrText>
                          </w:r>
                          <w:r>
                            <w:fldChar w:fldCharType="separate"/>
                          </w:r>
                          <w:r w:rsidR="00E6787D">
                            <w:rPr>
                              <w:noProof/>
                              <w:w w:val="99"/>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082" type="#_x0000_t202" style="position:absolute;margin-left:301pt;margin-top:716.7pt;width:10pt;height:14pt;z-index:-7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" filled="f" stroked="f">
              <v:textbox inset="0,0,0,0">
                <w:txbxContent>
                  <w:p w:rsidR="008D4F3A" w:rsidRDefault="008D4F3A">
                    <w:pPr>
                      <w:pStyle w:val="BodyText"/>
                      <w:spacing w:line="255" w:lineRule="exact"/>
                      <w:ind w:left="40"/>
                    </w:pPr>
                    <w:r>
                      <w:fldChar w:fldCharType="begin"/>
                    </w:r>
                    <w:r>
                      <w:rPr>
                        <w:w w:val="99"/>
                      </w:rPr>
                      <w:instrText xml:space="preserve"> PAGE </w:instrText>
                    </w:r>
                    <w:r>
                      <w:fldChar w:fldCharType="separate"/>
                    </w:r>
                    <w:r w:rsidR="00E6787D">
                      <w:rPr>
                        <w:noProof/>
                        <w:w w:val="99"/>
                      </w:rPr>
                      <w:t>10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720"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5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E6787D">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86" type="#_x0000_t202" style="position:absolute;margin-left:298pt;margin-top:716.7pt;width:16pt;height:14pt;z-index:-7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oesgIAALI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BZVBoe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E6787D">
                      <w:rPr>
                        <w:noProof/>
                      </w:rPr>
                      <w:t>12</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768"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88" type="#_x0000_t202" style="position:absolute;margin-left:298pt;margin-top:716.7pt;width:16pt;height:14pt;z-index:-7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CXo88Z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19</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792"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89" type="#_x0000_t202" style="position:absolute;margin-left:298pt;margin-top:716.7pt;width:16pt;height:14pt;z-index:-75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5csgIAALI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BHbU5c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20</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816"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5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090" type="#_x0000_t202" style="position:absolute;margin-left:298pt;margin-top:716.7pt;width:16pt;height:14pt;z-index:-7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21</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840"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4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91" type="#_x0000_t202" style="position:absolute;margin-left:298pt;margin-top:716.7pt;width:16pt;height:14pt;z-index:-75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UsgIAALI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D/vb1U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22</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936"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95" type="#_x0000_t202" style="position:absolute;margin-left:298pt;margin-top:716.7pt;width:16pt;height:14pt;z-index:-7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28</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960"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96" type="#_x0000_t202" style="position:absolute;margin-left:298pt;margin-top:716.7pt;width:16pt;height:14pt;z-index:-7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fsQIAALI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29</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984"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97" type="#_x0000_t202" style="position:absolute;margin-left:298pt;margin-top:716.7pt;width:16pt;height:14pt;z-index:-75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6b5sQIAALI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31</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032"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99" type="#_x0000_t202" style="position:absolute;margin-left:298pt;margin-top:716.7pt;width:16pt;height:14pt;z-index:-75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nusgIAALI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B1eTnu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40</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128"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102" type="#_x0000_t202" style="position:absolute;margin-left:298pt;margin-top:716.7pt;width:16pt;height:14pt;z-index:-7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ACsAIAALI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49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432" behindDoc="1" locked="0" layoutInCell="1" allowOverlap="1">
              <wp:simplePos x="0" y="0"/>
              <wp:positionH relativeFrom="page">
                <wp:posOffset>3814445</wp:posOffset>
              </wp:positionH>
              <wp:positionV relativeFrom="page">
                <wp:posOffset>9102090</wp:posOffset>
              </wp:positionV>
              <wp:extent cx="144145" cy="177800"/>
              <wp:effectExtent l="4445" t="0" r="3810" b="0"/>
              <wp:wrapNone/>
              <wp:docPr id="6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20"/>
                          </w:pPr>
                          <w:proofErr w:type="gramStart"/>
                          <w:r>
                            <w:t>vi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74" type="#_x0000_t202" style="position:absolute;margin-left:300.35pt;margin-top:716.7pt;width:11.35pt;height:14pt;z-index:-7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" filled="f" stroked="f">
              <v:textbox inset="0,0,0,0">
                <w:txbxContent>
                  <w:p w:rsidR="008D4F3A" w:rsidRDefault="008D4F3A">
                    <w:pPr>
                      <w:pStyle w:val="BodyText"/>
                      <w:spacing w:line="255" w:lineRule="exact"/>
                      <w:ind w:left="20"/>
                    </w:pPr>
                    <w:proofErr w:type="gramStart"/>
                    <w:r>
                      <w:t>vi</w:t>
                    </w:r>
                    <w:proofErr w:type="gramEnd"/>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224"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06" type="#_x0000_t202" style="position:absolute;margin-left:298pt;margin-top:716.7pt;width:16pt;height:14pt;z-index:-7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svsgIAALI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57</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344"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11" type="#_x0000_t202" style="position:absolute;margin-left:298pt;margin-top:716.7pt;width:16pt;height:14pt;z-index:-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wFsAIAALE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66</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392"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13" type="#_x0000_t202" style="position:absolute;margin-left:298pt;margin-top:716.7pt;width:16pt;height:14pt;z-index:-7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3prwIAALE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69</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440"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115" type="#_x0000_t202" style="position:absolute;margin-left:298pt;margin-top:716.7pt;width:16pt;height:14pt;z-index:-7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70</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464" behindDoc="1" locked="0" layoutInCell="1" allowOverlap="1">
              <wp:simplePos x="0" y="0"/>
              <wp:positionH relativeFrom="page">
                <wp:posOffset>3784600</wp:posOffset>
              </wp:positionH>
              <wp:positionV relativeFrom="page">
                <wp:posOffset>9102090</wp:posOffset>
              </wp:positionV>
              <wp:extent cx="203200" cy="177800"/>
              <wp:effectExtent l="3175" t="0" r="317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16" type="#_x0000_t202" style="position:absolute;margin-left:298pt;margin-top:716.7pt;width:16pt;height:14pt;z-index:-75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963rwIAALA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" filled="f" stroked="f">
              <v:textbox inset="0,0,0,0">
                <w:txbxContent>
                  <w:p w:rsidR="008D4F3A" w:rsidRDefault="008D4F3A">
                    <w:pPr>
                      <w:pStyle w:val="BodyText"/>
                      <w:spacing w:line="255" w:lineRule="exact"/>
                      <w:ind w:left="40"/>
                    </w:pPr>
                    <w:r>
                      <w:fldChar w:fldCharType="begin"/>
                    </w:r>
                    <w:r>
                      <w:instrText xml:space="preserve"> PAGE </w:instrText>
                    </w:r>
                    <w:r>
                      <w:fldChar w:fldCharType="separate"/>
                    </w:r>
                    <w:r w:rsidR="00195A3A">
                      <w:rPr>
                        <w:noProof/>
                      </w:rPr>
                      <w:t>75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456" behindDoc="1" locked="0" layoutInCell="1" allowOverlap="1">
              <wp:simplePos x="0" y="0"/>
              <wp:positionH relativeFrom="page">
                <wp:posOffset>3772535</wp:posOffset>
              </wp:positionH>
              <wp:positionV relativeFrom="page">
                <wp:posOffset>9102090</wp:posOffset>
              </wp:positionV>
              <wp:extent cx="227965" cy="177800"/>
              <wp:effectExtent l="635" t="0" r="0" b="0"/>
              <wp:wrapNone/>
              <wp:docPr id="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20" w:right="-2"/>
                          </w:pPr>
                          <w:proofErr w:type="gramStart"/>
                          <w:r>
                            <w:t>viii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75" type="#_x0000_t202" style="position:absolute;margin-left:297.05pt;margin-top:716.7pt;width:17.95pt;height:14pt;z-index:-76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cYPtAIAALE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" filled="f" stroked="f">
              <v:textbox inset="0,0,0,0">
                <w:txbxContent>
                  <w:p w:rsidR="008D4F3A" w:rsidRDefault="008D4F3A">
                    <w:pPr>
                      <w:pStyle w:val="BodyText"/>
                      <w:spacing w:line="255" w:lineRule="exact"/>
                      <w:ind w:left="20" w:right="-2"/>
                    </w:pPr>
                    <w:proofErr w:type="gramStart"/>
                    <w:r>
                      <w:t>viii</w:t>
                    </w:r>
                    <w:proofErr w:type="gramEnd"/>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480" behindDoc="1" locked="0" layoutInCell="1" allowOverlap="1">
              <wp:simplePos x="0" y="0"/>
              <wp:positionH relativeFrom="page">
                <wp:posOffset>3801745</wp:posOffset>
              </wp:positionH>
              <wp:positionV relativeFrom="page">
                <wp:posOffset>9102090</wp:posOffset>
              </wp:positionV>
              <wp:extent cx="169545" cy="177800"/>
              <wp:effectExtent l="1270" t="0" r="635" b="0"/>
              <wp:wrapNone/>
              <wp:docPr id="6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076" type="#_x0000_t202" style="position:absolute;margin-left:299.35pt;margin-top:716.7pt;width:13.35pt;height:14pt;z-index:-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" filled="f" stroked="f">
              <v:textbox inset="0,0,0,0">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552" behindDoc="1" locked="0" layoutInCell="1" allowOverlap="1">
              <wp:simplePos x="0" y="0"/>
              <wp:positionH relativeFrom="page">
                <wp:posOffset>3759835</wp:posOffset>
              </wp:positionH>
              <wp:positionV relativeFrom="page">
                <wp:posOffset>9102090</wp:posOffset>
              </wp:positionV>
              <wp:extent cx="253365" cy="177800"/>
              <wp:effectExtent l="0" t="0" r="0" b="0"/>
              <wp:wrapNone/>
              <wp:docPr id="6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079" type="#_x0000_t202" style="position:absolute;margin-left:296.05pt;margin-top:716.7pt;width:19.95pt;height:14pt;z-index:-75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" filled="f" stroked="f">
              <v:textbox inset="0,0,0,0">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xiv</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576" behindDoc="1" locked="0" layoutInCell="1" allowOverlap="1">
              <wp:simplePos x="0" y="0"/>
              <wp:positionH relativeFrom="page">
                <wp:posOffset>3763645</wp:posOffset>
              </wp:positionH>
              <wp:positionV relativeFrom="page">
                <wp:posOffset>9102090</wp:posOffset>
              </wp:positionV>
              <wp:extent cx="245110" cy="177800"/>
              <wp:effectExtent l="1270" t="0" r="1270" b="0"/>
              <wp:wrapNone/>
              <wp:docPr id="6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080" type="#_x0000_t202" style="position:absolute;margin-left:296.35pt;margin-top:716.7pt;width:19.3pt;height:14pt;z-index:-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N3tAIAALE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" filled="f" stroked="f">
              <v:textbox inset="0,0,0,0">
                <w:txbxContent>
                  <w:p w:rsidR="008D4F3A" w:rsidRDefault="008D4F3A">
                    <w:pPr>
                      <w:pStyle w:val="BodyText"/>
                      <w:spacing w:line="255" w:lineRule="exact"/>
                      <w:ind w:left="40"/>
                    </w:pPr>
                    <w:r>
                      <w:fldChar w:fldCharType="begin"/>
                    </w:r>
                    <w:r>
                      <w:instrText xml:space="preserve"> PAGE  \* roman </w:instrText>
                    </w:r>
                    <w:r>
                      <w:fldChar w:fldCharType="separate"/>
                    </w:r>
                    <w:r w:rsidR="006F23C0">
                      <w:rPr>
                        <w:noProof/>
                      </w:rPr>
                      <w:t>xvi</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1408" w:rsidRDefault="008B1408">
      <w:r>
        <w:separator/>
      </w:r>
    </w:p>
  </w:footnote>
  <w:footnote w:type="continuationSeparator" w:id="0">
    <w:p w:rsidR="008B1408" w:rsidRDefault="008B14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384"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6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72" type="#_x0000_t202" style="position:absolute;margin-left:274.1pt;margin-top:28.75pt;width:66.8pt;height:28.4pt;z-index:-7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864"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4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92" type="#_x0000_t202" style="position:absolute;margin-left:274.1pt;margin-top:28.75pt;width:66.8pt;height:28.4pt;z-index:-7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YkPsQIAALI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AhZYkPsQIAALI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88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4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93" type="#_x0000_t202" style="position:absolute;margin-left:274.1pt;margin-top:28.75pt;width:66.8pt;height:28.4pt;z-index:-75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79Npz7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912"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94" type="#_x0000_t202" style="position:absolute;margin-left:274.1pt;margin-top:28.75pt;width:66.8pt;height:28.4pt;z-index:-7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EWsgIAALI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rt+xFr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00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98" type="#_x0000_t202" style="position:absolute;margin-left:274.1pt;margin-top:28.75pt;width:66.8pt;height:28.4pt;z-index:-7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B2swIAALI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504"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6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77" type="#_x0000_t202" style="position:absolute;margin-left:274.1pt;margin-top:28.75pt;width:66.8pt;height:28.4pt;z-index:-75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A2BCDOsQIAALE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056"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100" type="#_x0000_t202" style="position:absolute;margin-left:274.1pt;margin-top:28.75pt;width:66.8pt;height:28.4pt;z-index:-7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LQsQIAALI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BtojLQsQIAALI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w:drawing>
        <wp:anchor distT="0" distB="0" distL="0" distR="0" simplePos="0" relativeHeight="268360055" behindDoc="1" locked="0" layoutInCell="1" allowOverlap="1">
          <wp:simplePos x="0" y="0"/>
          <wp:positionH relativeFrom="page">
            <wp:posOffset>1700212</wp:posOffset>
          </wp:positionH>
          <wp:positionV relativeFrom="page">
            <wp:posOffset>804662</wp:posOffset>
          </wp:positionV>
          <wp:extent cx="4371975" cy="1348025"/>
          <wp:effectExtent l="0" t="0" r="0" b="0"/>
          <wp:wrapNone/>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1" cstate="print"/>
                  <a:stretch>
                    <a:fillRect/>
                  </a:stretch>
                </pic:blipFill>
                <pic:spPr>
                  <a:xfrm>
                    <a:off x="0" y="0"/>
                    <a:ext cx="4371975" cy="1348025"/>
                  </a:xfrm>
                  <a:prstGeom prst="rect">
                    <a:avLst/>
                  </a:prstGeom>
                </pic:spPr>
              </pic:pic>
            </a:graphicData>
          </a:graphic>
        </wp:anchor>
      </w:drawing>
    </w:r>
    <w:r>
      <w:rPr>
        <w:noProof/>
      </w:rPr>
      <mc:AlternateContent>
        <mc:Choice Requires="wps">
          <w:drawing>
            <wp:anchor distT="0" distB="0" distL="114300" distR="114300" simplePos="0" relativeHeight="503241104"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101" type="#_x0000_t202" style="position:absolute;margin-left:274.1pt;margin-top:28.75pt;width:66.8pt;height:28.4pt;z-index:-7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RWsg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cim0Vr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152"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03" type="#_x0000_t202" style="position:absolute;margin-left:274.1pt;margin-top:28.75pt;width:66.8pt;height:28.4pt;z-index:-7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CF/qoZsQIAALI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176"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104" type="#_x0000_t202" style="position:absolute;margin-left:274.1pt;margin-top:28.75pt;width:66.8pt;height:28.4pt;z-index:-7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KarswIAALI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200"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105" type="#_x0000_t202" style="position:absolute;margin-left:274.1pt;margin-top:28.75pt;width:66.8pt;height:28.4pt;z-index:-7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ctsQIAALI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BKkKctsQIAALI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24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107" type="#_x0000_t202" style="position:absolute;margin-left:274.1pt;margin-top:28.75pt;width:66.8pt;height:28.4pt;z-index:-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ybnP1r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272"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108" type="#_x0000_t202" style="position:absolute;margin-left:274.1pt;margin-top:28.75pt;width:66.8pt;height:28.4pt;z-index:-75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NGswIAALI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296"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09" type="#_x0000_t202" style="position:absolute;margin-left:274.1pt;margin-top:28.75pt;width:66.8pt;height:28.4pt;z-index:-7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C0EhLbsQIAALE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320"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110" type="#_x0000_t202" style="position:absolute;margin-left:274.1pt;margin-top:28.75pt;width:66.8pt;height:28.4pt;z-index:-75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36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12" type="#_x0000_t202" style="position:absolute;margin-left:274.1pt;margin-top:28.75pt;width:66.8pt;height:28.4pt;z-index:-75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dVsAIAALE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52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6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78" type="#_x0000_t202" style="position:absolute;margin-left:274.1pt;margin-top:28.75pt;width:66.8pt;height:28.4pt;z-index:-7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UVsgIAALE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ki2FFbICAACx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416"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114" type="#_x0000_t202" style="position:absolute;margin-left:274.1pt;margin-top:28.75pt;width:66.8pt;height:28.4pt;z-index:-75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148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17" type="#_x0000_t202" style="position:absolute;margin-left:274.1pt;margin-top:28.75pt;width:66.8pt;height:28.4pt;z-index:-7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648"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5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83" type="#_x0000_t202" style="position:absolute;margin-left:274.1pt;margin-top:28.75pt;width:66.8pt;height:28.4pt;z-index:-75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5Xprzr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672"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5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84" type="#_x0000_t202" style="position:absolute;margin-left:274.1pt;margin-top:28.75pt;width:66.8pt;height:28.4pt;z-index:-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MXsgIAALI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pHazF7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696"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5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85" type="#_x0000_t202" style="position:absolute;margin-left:274.1pt;margin-top:28.75pt;width:66.8pt;height:28.4pt;z-index:-75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e+MiVb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A" w:rsidRDefault="008D4F3A">
    <w:pPr>
      <w:pStyle w:val="BodyText"/>
      <w:spacing w:line="14" w:lineRule="auto"/>
      <w:rPr>
        <w:sz w:val="20"/>
      </w:rPr>
    </w:pPr>
    <w:r>
      <w:rPr>
        <w:noProof/>
      </w:rPr>
      <mc:AlternateContent>
        <mc:Choice Requires="wps">
          <w:drawing>
            <wp:anchor distT="0" distB="0" distL="114300" distR="114300" simplePos="0" relativeHeight="503240744" behindDoc="1" locked="0" layoutInCell="1" allowOverlap="1">
              <wp:simplePos x="0" y="0"/>
              <wp:positionH relativeFrom="page">
                <wp:posOffset>3481070</wp:posOffset>
              </wp:positionH>
              <wp:positionV relativeFrom="page">
                <wp:posOffset>365125</wp:posOffset>
              </wp:positionV>
              <wp:extent cx="848360" cy="360680"/>
              <wp:effectExtent l="4445" t="3175" r="4445" b="0"/>
              <wp:wrapNone/>
              <wp:docPr id="5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087" type="#_x0000_t202" style="position:absolute;margin-left:274.1pt;margin-top:28.75pt;width:66.8pt;height:28.4pt;z-index:-75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" filled="f" stroked="f">
              <v:textbox inset="0,0,0,0">
                <w:txbxContent>
                  <w:p w:rsidR="008D4F3A" w:rsidRDefault="008D4F3A">
                    <w:pPr>
                      <w:pStyle w:val="BodyText"/>
                      <w:spacing w:line="255" w:lineRule="exact"/>
                      <w:jc w:val="center"/>
                    </w:pPr>
                    <w:r>
                      <w:rPr>
                        <w:color w:val="B2B2B2"/>
                      </w:rPr>
                      <w:t>July 28, 2016</w:t>
                    </w:r>
                  </w:p>
                  <w:p w:rsidR="008D4F3A" w:rsidRDefault="008D4F3A">
                    <w:pPr>
                      <w:pStyle w:val="BodyText"/>
                      <w:spacing w:before="13"/>
                      <w:jc w:val="center"/>
                    </w:pPr>
                    <w:r>
                      <w:rPr>
                        <w:color w:val="B2B2B2"/>
                      </w:rPr>
                      <w:t>DRAFT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118A"/>
    <w:multiLevelType w:val="multilevel"/>
    <w:tmpl w:val="2F84598E"/>
    <w:lvl w:ilvl="0">
      <w:start w:val="4"/>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1">
    <w:nsid w:val="1289549D"/>
    <w:multiLevelType w:val="multilevel"/>
    <w:tmpl w:val="F9EC5510"/>
    <w:lvl w:ilvl="0">
      <w:start w:val="7"/>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bullet"/>
      <w:lvlText w:val="•"/>
      <w:lvlJc w:val="left"/>
      <w:pPr>
        <w:ind w:left="2584" w:hanging="775"/>
      </w:pPr>
      <w:rPr>
        <w:rFonts w:hint="default"/>
      </w:rPr>
    </w:lvl>
    <w:lvl w:ilvl="3">
      <w:start w:val="1"/>
      <w:numFmt w:val="bullet"/>
      <w:lvlText w:val="•"/>
      <w:lvlJc w:val="left"/>
      <w:pPr>
        <w:ind w:left="3436" w:hanging="775"/>
      </w:pPr>
      <w:rPr>
        <w:rFonts w:hint="default"/>
      </w:rPr>
    </w:lvl>
    <w:lvl w:ilvl="4">
      <w:start w:val="1"/>
      <w:numFmt w:val="bullet"/>
      <w:lvlText w:val="•"/>
      <w:lvlJc w:val="left"/>
      <w:pPr>
        <w:ind w:left="4288" w:hanging="775"/>
      </w:pPr>
      <w:rPr>
        <w:rFonts w:hint="default"/>
      </w:rPr>
    </w:lvl>
    <w:lvl w:ilvl="5">
      <w:start w:val="1"/>
      <w:numFmt w:val="bullet"/>
      <w:lvlText w:val="•"/>
      <w:lvlJc w:val="left"/>
      <w:pPr>
        <w:ind w:left="5140" w:hanging="775"/>
      </w:pPr>
      <w:rPr>
        <w:rFonts w:hint="default"/>
      </w:rPr>
    </w:lvl>
    <w:lvl w:ilvl="6">
      <w:start w:val="1"/>
      <w:numFmt w:val="bullet"/>
      <w:lvlText w:val="•"/>
      <w:lvlJc w:val="left"/>
      <w:pPr>
        <w:ind w:left="5992" w:hanging="775"/>
      </w:pPr>
      <w:rPr>
        <w:rFonts w:hint="default"/>
      </w:rPr>
    </w:lvl>
    <w:lvl w:ilvl="7">
      <w:start w:val="1"/>
      <w:numFmt w:val="bullet"/>
      <w:lvlText w:val="•"/>
      <w:lvlJc w:val="left"/>
      <w:pPr>
        <w:ind w:left="6844" w:hanging="775"/>
      </w:pPr>
      <w:rPr>
        <w:rFonts w:hint="default"/>
      </w:rPr>
    </w:lvl>
    <w:lvl w:ilvl="8">
      <w:start w:val="1"/>
      <w:numFmt w:val="bullet"/>
      <w:lvlText w:val="•"/>
      <w:lvlJc w:val="left"/>
      <w:pPr>
        <w:ind w:left="7696" w:hanging="775"/>
      </w:pPr>
      <w:rPr>
        <w:rFonts w:hint="default"/>
      </w:rPr>
    </w:lvl>
  </w:abstractNum>
  <w:abstractNum w:abstractNumId="2">
    <w:nsid w:val="1C1D301D"/>
    <w:multiLevelType w:val="hybridMultilevel"/>
    <w:tmpl w:val="1EAC18EC"/>
    <w:lvl w:ilvl="0" w:tplc="7B3E6914">
      <w:start w:val="1"/>
      <w:numFmt w:val="bullet"/>
      <w:lvlText w:val="•"/>
      <w:lvlJc w:val="left"/>
      <w:pPr>
        <w:ind w:left="695" w:hanging="227"/>
      </w:pPr>
      <w:rPr>
        <w:rFonts w:ascii="Arial" w:eastAsia="Arial" w:hAnsi="Arial" w:cs="Arial" w:hint="default"/>
        <w:i/>
        <w:w w:val="141"/>
        <w:position w:val="3"/>
        <w:sz w:val="22"/>
        <w:szCs w:val="22"/>
      </w:rPr>
    </w:lvl>
    <w:lvl w:ilvl="1" w:tplc="AF3292D4">
      <w:start w:val="1"/>
      <w:numFmt w:val="bullet"/>
      <w:lvlText w:val="•"/>
      <w:lvlJc w:val="left"/>
      <w:pPr>
        <w:ind w:left="1570" w:hanging="227"/>
      </w:pPr>
      <w:rPr>
        <w:rFonts w:hint="default"/>
      </w:rPr>
    </w:lvl>
    <w:lvl w:ilvl="2" w:tplc="4C86414A">
      <w:start w:val="1"/>
      <w:numFmt w:val="bullet"/>
      <w:lvlText w:val="•"/>
      <w:lvlJc w:val="left"/>
      <w:pPr>
        <w:ind w:left="2440" w:hanging="227"/>
      </w:pPr>
      <w:rPr>
        <w:rFonts w:hint="default"/>
      </w:rPr>
    </w:lvl>
    <w:lvl w:ilvl="3" w:tplc="185E372A">
      <w:start w:val="1"/>
      <w:numFmt w:val="bullet"/>
      <w:lvlText w:val="•"/>
      <w:lvlJc w:val="left"/>
      <w:pPr>
        <w:ind w:left="3310" w:hanging="227"/>
      </w:pPr>
      <w:rPr>
        <w:rFonts w:hint="default"/>
      </w:rPr>
    </w:lvl>
    <w:lvl w:ilvl="4" w:tplc="AB0674F0">
      <w:start w:val="1"/>
      <w:numFmt w:val="bullet"/>
      <w:lvlText w:val="•"/>
      <w:lvlJc w:val="left"/>
      <w:pPr>
        <w:ind w:left="4180" w:hanging="227"/>
      </w:pPr>
      <w:rPr>
        <w:rFonts w:hint="default"/>
      </w:rPr>
    </w:lvl>
    <w:lvl w:ilvl="5" w:tplc="A36E42CA">
      <w:start w:val="1"/>
      <w:numFmt w:val="bullet"/>
      <w:lvlText w:val="•"/>
      <w:lvlJc w:val="left"/>
      <w:pPr>
        <w:ind w:left="5050" w:hanging="227"/>
      </w:pPr>
      <w:rPr>
        <w:rFonts w:hint="default"/>
      </w:rPr>
    </w:lvl>
    <w:lvl w:ilvl="6" w:tplc="90B02E82">
      <w:start w:val="1"/>
      <w:numFmt w:val="bullet"/>
      <w:lvlText w:val="•"/>
      <w:lvlJc w:val="left"/>
      <w:pPr>
        <w:ind w:left="5920" w:hanging="227"/>
      </w:pPr>
      <w:rPr>
        <w:rFonts w:hint="default"/>
      </w:rPr>
    </w:lvl>
    <w:lvl w:ilvl="7" w:tplc="9C68B808">
      <w:start w:val="1"/>
      <w:numFmt w:val="bullet"/>
      <w:lvlText w:val="•"/>
      <w:lvlJc w:val="left"/>
      <w:pPr>
        <w:ind w:left="6790" w:hanging="227"/>
      </w:pPr>
      <w:rPr>
        <w:rFonts w:hint="default"/>
      </w:rPr>
    </w:lvl>
    <w:lvl w:ilvl="8" w:tplc="97E48978">
      <w:start w:val="1"/>
      <w:numFmt w:val="bullet"/>
      <w:lvlText w:val="•"/>
      <w:lvlJc w:val="left"/>
      <w:pPr>
        <w:ind w:left="7660" w:hanging="227"/>
      </w:pPr>
      <w:rPr>
        <w:rFonts w:hint="default"/>
      </w:rPr>
    </w:lvl>
  </w:abstractNum>
  <w:abstractNum w:abstractNumId="3">
    <w:nsid w:val="21FF7BFC"/>
    <w:multiLevelType w:val="multilevel"/>
    <w:tmpl w:val="CF580A08"/>
    <w:lvl w:ilvl="0">
      <w:start w:val="2"/>
      <w:numFmt w:val="decimal"/>
      <w:lvlText w:val="%1"/>
      <w:lvlJc w:val="left"/>
      <w:pPr>
        <w:ind w:left="884" w:hanging="775"/>
        <w:jc w:val="left"/>
      </w:pPr>
      <w:rPr>
        <w:rFonts w:hint="default"/>
      </w:rPr>
    </w:lvl>
    <w:lvl w:ilvl="1">
      <w:start w:val="3"/>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4">
    <w:nsid w:val="295C7AEB"/>
    <w:multiLevelType w:val="multilevel"/>
    <w:tmpl w:val="4BD8EF6A"/>
    <w:lvl w:ilvl="0">
      <w:start w:val="5"/>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5">
    <w:nsid w:val="324A73A0"/>
    <w:multiLevelType w:val="multilevel"/>
    <w:tmpl w:val="5AF2684E"/>
    <w:lvl w:ilvl="0">
      <w:start w:val="1"/>
      <w:numFmt w:val="decimal"/>
      <w:lvlText w:val="%1"/>
      <w:lvlJc w:val="left"/>
      <w:pPr>
        <w:ind w:left="468" w:hanging="359"/>
        <w:jc w:val="left"/>
      </w:pPr>
      <w:rPr>
        <w:rFonts w:ascii="Times New Roman" w:eastAsia="Times New Roman" w:hAnsi="Times New Roman" w:cs="Times New Roman" w:hint="default"/>
        <w:b/>
        <w:bCs/>
        <w:w w:val="99"/>
        <w:sz w:val="24"/>
        <w:szCs w:val="24"/>
      </w:rPr>
    </w:lvl>
    <w:lvl w:ilvl="1">
      <w:start w:val="1"/>
      <w:numFmt w:val="decimal"/>
      <w:lvlText w:val="%1.%2"/>
      <w:lvlJc w:val="left"/>
      <w:pPr>
        <w:ind w:left="1018" w:hanging="550"/>
        <w:jc w:val="left"/>
      </w:pPr>
      <w:rPr>
        <w:rFonts w:ascii="Times New Roman" w:eastAsia="Times New Roman" w:hAnsi="Times New Roman" w:cs="Times New Roman" w:hint="default"/>
        <w:w w:val="99"/>
        <w:sz w:val="24"/>
        <w:szCs w:val="24"/>
      </w:rPr>
    </w:lvl>
    <w:lvl w:ilvl="2">
      <w:start w:val="1"/>
      <w:numFmt w:val="decimal"/>
      <w:lvlText w:val="%1.%2.%3"/>
      <w:lvlJc w:val="left"/>
      <w:pPr>
        <w:ind w:left="1783" w:hanging="766"/>
        <w:jc w:val="left"/>
      </w:pPr>
      <w:rPr>
        <w:rFonts w:ascii="Times New Roman" w:eastAsia="Times New Roman" w:hAnsi="Times New Roman" w:cs="Times New Roman" w:hint="default"/>
        <w:w w:val="99"/>
        <w:sz w:val="24"/>
        <w:szCs w:val="24"/>
      </w:rPr>
    </w:lvl>
    <w:lvl w:ilvl="3">
      <w:start w:val="1"/>
      <w:numFmt w:val="bullet"/>
      <w:lvlText w:val="•"/>
      <w:lvlJc w:val="left"/>
      <w:pPr>
        <w:ind w:left="2732" w:hanging="766"/>
      </w:pPr>
      <w:rPr>
        <w:rFonts w:hint="default"/>
      </w:rPr>
    </w:lvl>
    <w:lvl w:ilvl="4">
      <w:start w:val="1"/>
      <w:numFmt w:val="bullet"/>
      <w:lvlText w:val="•"/>
      <w:lvlJc w:val="left"/>
      <w:pPr>
        <w:ind w:left="3685" w:hanging="766"/>
      </w:pPr>
      <w:rPr>
        <w:rFonts w:hint="default"/>
      </w:rPr>
    </w:lvl>
    <w:lvl w:ilvl="5">
      <w:start w:val="1"/>
      <w:numFmt w:val="bullet"/>
      <w:lvlText w:val="•"/>
      <w:lvlJc w:val="left"/>
      <w:pPr>
        <w:ind w:left="4637" w:hanging="766"/>
      </w:pPr>
      <w:rPr>
        <w:rFonts w:hint="default"/>
      </w:rPr>
    </w:lvl>
    <w:lvl w:ilvl="6">
      <w:start w:val="1"/>
      <w:numFmt w:val="bullet"/>
      <w:lvlText w:val="•"/>
      <w:lvlJc w:val="left"/>
      <w:pPr>
        <w:ind w:left="5590" w:hanging="766"/>
      </w:pPr>
      <w:rPr>
        <w:rFonts w:hint="default"/>
      </w:rPr>
    </w:lvl>
    <w:lvl w:ilvl="7">
      <w:start w:val="1"/>
      <w:numFmt w:val="bullet"/>
      <w:lvlText w:val="•"/>
      <w:lvlJc w:val="left"/>
      <w:pPr>
        <w:ind w:left="6542" w:hanging="766"/>
      </w:pPr>
      <w:rPr>
        <w:rFonts w:hint="default"/>
      </w:rPr>
    </w:lvl>
    <w:lvl w:ilvl="8">
      <w:start w:val="1"/>
      <w:numFmt w:val="bullet"/>
      <w:lvlText w:val="•"/>
      <w:lvlJc w:val="left"/>
      <w:pPr>
        <w:ind w:left="7495" w:hanging="766"/>
      </w:pPr>
      <w:rPr>
        <w:rFonts w:hint="default"/>
      </w:rPr>
    </w:lvl>
  </w:abstractNum>
  <w:abstractNum w:abstractNumId="6">
    <w:nsid w:val="34991C2C"/>
    <w:multiLevelType w:val="multilevel"/>
    <w:tmpl w:val="15D27826"/>
    <w:lvl w:ilvl="0">
      <w:start w:val="3"/>
      <w:numFmt w:val="decimal"/>
      <w:lvlText w:val="%1"/>
      <w:lvlJc w:val="left"/>
      <w:pPr>
        <w:ind w:left="1018" w:hanging="550"/>
        <w:jc w:val="left"/>
      </w:pPr>
      <w:rPr>
        <w:rFonts w:hint="default"/>
      </w:rPr>
    </w:lvl>
    <w:lvl w:ilvl="1">
      <w:start w:val="1"/>
      <w:numFmt w:val="decimal"/>
      <w:lvlText w:val="%1.%2"/>
      <w:lvlJc w:val="left"/>
      <w:pPr>
        <w:ind w:left="1018" w:hanging="550"/>
        <w:jc w:val="right"/>
      </w:pPr>
      <w:rPr>
        <w:rFonts w:ascii="Times New Roman" w:eastAsia="Times New Roman" w:hAnsi="Times New Roman" w:cs="Times New Roman" w:hint="default"/>
        <w:w w:val="99"/>
        <w:sz w:val="24"/>
        <w:szCs w:val="24"/>
      </w:rPr>
    </w:lvl>
    <w:lvl w:ilvl="2">
      <w:start w:val="2"/>
      <w:numFmt w:val="lowerLetter"/>
      <w:lvlText w:val="%3)"/>
      <w:lvlJc w:val="left"/>
      <w:pPr>
        <w:ind w:left="1018" w:hanging="269"/>
        <w:jc w:val="left"/>
      </w:pPr>
      <w:rPr>
        <w:rFonts w:ascii="Times New Roman" w:eastAsia="Times New Roman" w:hAnsi="Times New Roman" w:cs="Times New Roman" w:hint="default"/>
        <w:w w:val="99"/>
        <w:sz w:val="24"/>
        <w:szCs w:val="24"/>
      </w:rPr>
    </w:lvl>
    <w:lvl w:ilvl="3">
      <w:start w:val="1"/>
      <w:numFmt w:val="bullet"/>
      <w:lvlText w:val="•"/>
      <w:lvlJc w:val="left"/>
      <w:pPr>
        <w:ind w:left="3534" w:hanging="269"/>
      </w:pPr>
      <w:rPr>
        <w:rFonts w:hint="default"/>
      </w:rPr>
    </w:lvl>
    <w:lvl w:ilvl="4">
      <w:start w:val="1"/>
      <w:numFmt w:val="bullet"/>
      <w:lvlText w:val="•"/>
      <w:lvlJc w:val="left"/>
      <w:pPr>
        <w:ind w:left="4372" w:hanging="269"/>
      </w:pPr>
      <w:rPr>
        <w:rFonts w:hint="default"/>
      </w:rPr>
    </w:lvl>
    <w:lvl w:ilvl="5">
      <w:start w:val="1"/>
      <w:numFmt w:val="bullet"/>
      <w:lvlText w:val="•"/>
      <w:lvlJc w:val="left"/>
      <w:pPr>
        <w:ind w:left="5210" w:hanging="269"/>
      </w:pPr>
      <w:rPr>
        <w:rFonts w:hint="default"/>
      </w:rPr>
    </w:lvl>
    <w:lvl w:ilvl="6">
      <w:start w:val="1"/>
      <w:numFmt w:val="bullet"/>
      <w:lvlText w:val="•"/>
      <w:lvlJc w:val="left"/>
      <w:pPr>
        <w:ind w:left="6048" w:hanging="269"/>
      </w:pPr>
      <w:rPr>
        <w:rFonts w:hint="default"/>
      </w:rPr>
    </w:lvl>
    <w:lvl w:ilvl="7">
      <w:start w:val="1"/>
      <w:numFmt w:val="bullet"/>
      <w:lvlText w:val="•"/>
      <w:lvlJc w:val="left"/>
      <w:pPr>
        <w:ind w:left="6886" w:hanging="269"/>
      </w:pPr>
      <w:rPr>
        <w:rFonts w:hint="default"/>
      </w:rPr>
    </w:lvl>
    <w:lvl w:ilvl="8">
      <w:start w:val="1"/>
      <w:numFmt w:val="bullet"/>
      <w:lvlText w:val="•"/>
      <w:lvlJc w:val="left"/>
      <w:pPr>
        <w:ind w:left="7724" w:hanging="269"/>
      </w:pPr>
      <w:rPr>
        <w:rFonts w:hint="default"/>
      </w:rPr>
    </w:lvl>
  </w:abstractNum>
  <w:abstractNum w:abstractNumId="7">
    <w:nsid w:val="41EC43C5"/>
    <w:multiLevelType w:val="multilevel"/>
    <w:tmpl w:val="CAB28ACA"/>
    <w:lvl w:ilvl="0">
      <w:start w:val="3"/>
      <w:numFmt w:val="decimal"/>
      <w:lvlText w:val="%1"/>
      <w:lvlJc w:val="left"/>
      <w:pPr>
        <w:ind w:left="884" w:hanging="775"/>
        <w:jc w:val="left"/>
      </w:pPr>
      <w:rPr>
        <w:rFonts w:hint="default"/>
      </w:rPr>
    </w:lvl>
    <w:lvl w:ilvl="1">
      <w:start w:val="4"/>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695" w:hanging="227"/>
      </w:pPr>
      <w:rPr>
        <w:rFonts w:ascii="Arial" w:eastAsia="Arial" w:hAnsi="Arial" w:cs="Arial" w:hint="default"/>
        <w:i/>
        <w:w w:val="141"/>
        <w:position w:val="3"/>
        <w:sz w:val="22"/>
        <w:szCs w:val="22"/>
      </w:rPr>
    </w:lvl>
    <w:lvl w:ilvl="4">
      <w:start w:val="1"/>
      <w:numFmt w:val="bullet"/>
      <w:lvlText w:val="•"/>
      <w:lvlJc w:val="left"/>
      <w:pPr>
        <w:ind w:left="3085" w:hanging="227"/>
      </w:pPr>
      <w:rPr>
        <w:rFonts w:hint="default"/>
      </w:rPr>
    </w:lvl>
    <w:lvl w:ilvl="5">
      <w:start w:val="1"/>
      <w:numFmt w:val="bullet"/>
      <w:lvlText w:val="•"/>
      <w:lvlJc w:val="left"/>
      <w:pPr>
        <w:ind w:left="4137" w:hanging="227"/>
      </w:pPr>
      <w:rPr>
        <w:rFonts w:hint="default"/>
      </w:rPr>
    </w:lvl>
    <w:lvl w:ilvl="6">
      <w:start w:val="1"/>
      <w:numFmt w:val="bullet"/>
      <w:lvlText w:val="•"/>
      <w:lvlJc w:val="left"/>
      <w:pPr>
        <w:ind w:left="5190" w:hanging="227"/>
      </w:pPr>
      <w:rPr>
        <w:rFonts w:hint="default"/>
      </w:rPr>
    </w:lvl>
    <w:lvl w:ilvl="7">
      <w:start w:val="1"/>
      <w:numFmt w:val="bullet"/>
      <w:lvlText w:val="•"/>
      <w:lvlJc w:val="left"/>
      <w:pPr>
        <w:ind w:left="6242" w:hanging="227"/>
      </w:pPr>
      <w:rPr>
        <w:rFonts w:hint="default"/>
      </w:rPr>
    </w:lvl>
    <w:lvl w:ilvl="8">
      <w:start w:val="1"/>
      <w:numFmt w:val="bullet"/>
      <w:lvlText w:val="•"/>
      <w:lvlJc w:val="left"/>
      <w:pPr>
        <w:ind w:left="7295" w:hanging="227"/>
      </w:pPr>
      <w:rPr>
        <w:rFonts w:hint="default"/>
      </w:rPr>
    </w:lvl>
  </w:abstractNum>
  <w:abstractNum w:abstractNumId="8">
    <w:nsid w:val="4387509D"/>
    <w:multiLevelType w:val="multilevel"/>
    <w:tmpl w:val="FA426CF0"/>
    <w:lvl w:ilvl="0">
      <w:start w:val="4"/>
      <w:numFmt w:val="decimal"/>
      <w:lvlText w:val="%1"/>
      <w:lvlJc w:val="left"/>
      <w:pPr>
        <w:ind w:left="718" w:hanging="550"/>
        <w:jc w:val="left"/>
      </w:pPr>
      <w:rPr>
        <w:rFonts w:hint="default"/>
      </w:rPr>
    </w:lvl>
    <w:lvl w:ilvl="1">
      <w:start w:val="1"/>
      <w:numFmt w:val="decimal"/>
      <w:lvlText w:val="%1.%2"/>
      <w:lvlJc w:val="left"/>
      <w:pPr>
        <w:ind w:left="718" w:hanging="550"/>
        <w:jc w:val="left"/>
      </w:pPr>
      <w:rPr>
        <w:rFonts w:ascii="Times New Roman" w:eastAsia="Times New Roman" w:hAnsi="Times New Roman" w:cs="Times New Roman" w:hint="default"/>
        <w:w w:val="99"/>
        <w:sz w:val="24"/>
        <w:szCs w:val="24"/>
      </w:rPr>
    </w:lvl>
    <w:lvl w:ilvl="2">
      <w:start w:val="1"/>
      <w:numFmt w:val="bullet"/>
      <w:lvlText w:val="•"/>
      <w:lvlJc w:val="left"/>
      <w:pPr>
        <w:ind w:left="2396" w:hanging="550"/>
      </w:pPr>
      <w:rPr>
        <w:rFonts w:hint="default"/>
      </w:rPr>
    </w:lvl>
    <w:lvl w:ilvl="3">
      <w:start w:val="1"/>
      <w:numFmt w:val="bullet"/>
      <w:lvlText w:val="•"/>
      <w:lvlJc w:val="left"/>
      <w:pPr>
        <w:ind w:left="3234" w:hanging="550"/>
      </w:pPr>
      <w:rPr>
        <w:rFonts w:hint="default"/>
      </w:rPr>
    </w:lvl>
    <w:lvl w:ilvl="4">
      <w:start w:val="1"/>
      <w:numFmt w:val="bullet"/>
      <w:lvlText w:val="•"/>
      <w:lvlJc w:val="left"/>
      <w:pPr>
        <w:ind w:left="4072" w:hanging="550"/>
      </w:pPr>
      <w:rPr>
        <w:rFonts w:hint="default"/>
      </w:rPr>
    </w:lvl>
    <w:lvl w:ilvl="5">
      <w:start w:val="1"/>
      <w:numFmt w:val="bullet"/>
      <w:lvlText w:val="•"/>
      <w:lvlJc w:val="left"/>
      <w:pPr>
        <w:ind w:left="4910" w:hanging="550"/>
      </w:pPr>
      <w:rPr>
        <w:rFonts w:hint="default"/>
      </w:rPr>
    </w:lvl>
    <w:lvl w:ilvl="6">
      <w:start w:val="1"/>
      <w:numFmt w:val="bullet"/>
      <w:lvlText w:val="•"/>
      <w:lvlJc w:val="left"/>
      <w:pPr>
        <w:ind w:left="5748" w:hanging="550"/>
      </w:pPr>
      <w:rPr>
        <w:rFonts w:hint="default"/>
      </w:rPr>
    </w:lvl>
    <w:lvl w:ilvl="7">
      <w:start w:val="1"/>
      <w:numFmt w:val="bullet"/>
      <w:lvlText w:val="•"/>
      <w:lvlJc w:val="left"/>
      <w:pPr>
        <w:ind w:left="6586" w:hanging="550"/>
      </w:pPr>
      <w:rPr>
        <w:rFonts w:hint="default"/>
      </w:rPr>
    </w:lvl>
    <w:lvl w:ilvl="8">
      <w:start w:val="1"/>
      <w:numFmt w:val="bullet"/>
      <w:lvlText w:val="•"/>
      <w:lvlJc w:val="left"/>
      <w:pPr>
        <w:ind w:left="7424" w:hanging="550"/>
      </w:pPr>
      <w:rPr>
        <w:rFonts w:hint="default"/>
      </w:rPr>
    </w:lvl>
  </w:abstractNum>
  <w:abstractNum w:abstractNumId="9">
    <w:nsid w:val="49480A0E"/>
    <w:multiLevelType w:val="multilevel"/>
    <w:tmpl w:val="D4463552"/>
    <w:lvl w:ilvl="0">
      <w:start w:val="2"/>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10">
    <w:nsid w:val="4FEE1C18"/>
    <w:multiLevelType w:val="multilevel"/>
    <w:tmpl w:val="E77E7F10"/>
    <w:lvl w:ilvl="0">
      <w:start w:val="4"/>
      <w:numFmt w:val="decimal"/>
      <w:lvlText w:val="%1"/>
      <w:lvlJc w:val="left"/>
      <w:pPr>
        <w:ind w:left="884" w:hanging="775"/>
        <w:jc w:val="left"/>
      </w:pPr>
      <w:rPr>
        <w:rFonts w:hint="default"/>
      </w:rPr>
    </w:lvl>
    <w:lvl w:ilvl="1">
      <w:start w:val="4"/>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bullet"/>
      <w:lvlText w:val="•"/>
      <w:lvlJc w:val="left"/>
      <w:pPr>
        <w:ind w:left="695" w:hanging="227"/>
      </w:pPr>
      <w:rPr>
        <w:rFonts w:ascii="Arial" w:eastAsia="Arial" w:hAnsi="Arial" w:cs="Arial" w:hint="default"/>
        <w:i/>
        <w:w w:val="141"/>
        <w:position w:val="3"/>
        <w:sz w:val="22"/>
        <w:szCs w:val="22"/>
      </w:rPr>
    </w:lvl>
    <w:lvl w:ilvl="3">
      <w:start w:val="1"/>
      <w:numFmt w:val="bullet"/>
      <w:lvlText w:val="•"/>
      <w:lvlJc w:val="left"/>
      <w:pPr>
        <w:ind w:left="2773" w:hanging="227"/>
      </w:pPr>
      <w:rPr>
        <w:rFonts w:hint="default"/>
      </w:rPr>
    </w:lvl>
    <w:lvl w:ilvl="4">
      <w:start w:val="1"/>
      <w:numFmt w:val="bullet"/>
      <w:lvlText w:val="•"/>
      <w:lvlJc w:val="left"/>
      <w:pPr>
        <w:ind w:left="3720" w:hanging="227"/>
      </w:pPr>
      <w:rPr>
        <w:rFonts w:hint="default"/>
      </w:rPr>
    </w:lvl>
    <w:lvl w:ilvl="5">
      <w:start w:val="1"/>
      <w:numFmt w:val="bullet"/>
      <w:lvlText w:val="•"/>
      <w:lvlJc w:val="left"/>
      <w:pPr>
        <w:ind w:left="4666" w:hanging="227"/>
      </w:pPr>
      <w:rPr>
        <w:rFonts w:hint="default"/>
      </w:rPr>
    </w:lvl>
    <w:lvl w:ilvl="6">
      <w:start w:val="1"/>
      <w:numFmt w:val="bullet"/>
      <w:lvlText w:val="•"/>
      <w:lvlJc w:val="left"/>
      <w:pPr>
        <w:ind w:left="5613" w:hanging="227"/>
      </w:pPr>
      <w:rPr>
        <w:rFonts w:hint="default"/>
      </w:rPr>
    </w:lvl>
    <w:lvl w:ilvl="7">
      <w:start w:val="1"/>
      <w:numFmt w:val="bullet"/>
      <w:lvlText w:val="•"/>
      <w:lvlJc w:val="left"/>
      <w:pPr>
        <w:ind w:left="6560" w:hanging="227"/>
      </w:pPr>
      <w:rPr>
        <w:rFonts w:hint="default"/>
      </w:rPr>
    </w:lvl>
    <w:lvl w:ilvl="8">
      <w:start w:val="1"/>
      <w:numFmt w:val="bullet"/>
      <w:lvlText w:val="•"/>
      <w:lvlJc w:val="left"/>
      <w:pPr>
        <w:ind w:left="7506" w:hanging="227"/>
      </w:pPr>
      <w:rPr>
        <w:rFonts w:hint="default"/>
      </w:rPr>
    </w:lvl>
  </w:abstractNum>
  <w:abstractNum w:abstractNumId="11">
    <w:nsid w:val="51FD278C"/>
    <w:multiLevelType w:val="multilevel"/>
    <w:tmpl w:val="05FAA1CC"/>
    <w:lvl w:ilvl="0">
      <w:start w:val="3"/>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695" w:hanging="227"/>
      </w:pPr>
      <w:rPr>
        <w:rFonts w:ascii="Arial" w:eastAsia="Arial" w:hAnsi="Arial" w:cs="Arial" w:hint="default"/>
        <w:i/>
        <w:w w:val="141"/>
        <w:position w:val="3"/>
        <w:sz w:val="22"/>
        <w:szCs w:val="22"/>
      </w:rPr>
    </w:lvl>
    <w:lvl w:ilvl="4">
      <w:start w:val="1"/>
      <w:numFmt w:val="bullet"/>
      <w:lvlText w:val="•"/>
      <w:lvlJc w:val="left"/>
      <w:pPr>
        <w:ind w:left="3085" w:hanging="227"/>
      </w:pPr>
      <w:rPr>
        <w:rFonts w:hint="default"/>
      </w:rPr>
    </w:lvl>
    <w:lvl w:ilvl="5">
      <w:start w:val="1"/>
      <w:numFmt w:val="bullet"/>
      <w:lvlText w:val="•"/>
      <w:lvlJc w:val="left"/>
      <w:pPr>
        <w:ind w:left="4137" w:hanging="227"/>
      </w:pPr>
      <w:rPr>
        <w:rFonts w:hint="default"/>
      </w:rPr>
    </w:lvl>
    <w:lvl w:ilvl="6">
      <w:start w:val="1"/>
      <w:numFmt w:val="bullet"/>
      <w:lvlText w:val="•"/>
      <w:lvlJc w:val="left"/>
      <w:pPr>
        <w:ind w:left="5190" w:hanging="227"/>
      </w:pPr>
      <w:rPr>
        <w:rFonts w:hint="default"/>
      </w:rPr>
    </w:lvl>
    <w:lvl w:ilvl="7">
      <w:start w:val="1"/>
      <w:numFmt w:val="bullet"/>
      <w:lvlText w:val="•"/>
      <w:lvlJc w:val="left"/>
      <w:pPr>
        <w:ind w:left="6242" w:hanging="227"/>
      </w:pPr>
      <w:rPr>
        <w:rFonts w:hint="default"/>
      </w:rPr>
    </w:lvl>
    <w:lvl w:ilvl="8">
      <w:start w:val="1"/>
      <w:numFmt w:val="bullet"/>
      <w:lvlText w:val="•"/>
      <w:lvlJc w:val="left"/>
      <w:pPr>
        <w:ind w:left="7295" w:hanging="227"/>
      </w:pPr>
      <w:rPr>
        <w:rFonts w:hint="default"/>
      </w:rPr>
    </w:lvl>
  </w:abstractNum>
  <w:abstractNum w:abstractNumId="12">
    <w:nsid w:val="5F8E139D"/>
    <w:multiLevelType w:val="multilevel"/>
    <w:tmpl w:val="9D9C1138"/>
    <w:lvl w:ilvl="0">
      <w:start w:val="4"/>
      <w:numFmt w:val="decimal"/>
      <w:lvlText w:val="%1"/>
      <w:lvlJc w:val="left"/>
      <w:pPr>
        <w:ind w:left="884" w:hanging="775"/>
        <w:jc w:val="left"/>
      </w:pPr>
      <w:rPr>
        <w:rFonts w:hint="default"/>
      </w:rPr>
    </w:lvl>
    <w:lvl w:ilvl="1">
      <w:start w:val="2"/>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decimal"/>
      <w:lvlText w:val="%1.%2.%3"/>
      <w:lvlJc w:val="left"/>
      <w:pPr>
        <w:ind w:left="970" w:hanging="861"/>
        <w:jc w:val="left"/>
      </w:pPr>
      <w:rPr>
        <w:rFonts w:ascii="Times New Roman" w:eastAsia="Times New Roman" w:hAnsi="Times New Roman" w:cs="Times New Roman" w:hint="default"/>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13">
    <w:nsid w:val="681C4158"/>
    <w:multiLevelType w:val="multilevel"/>
    <w:tmpl w:val="DBACD6C0"/>
    <w:lvl w:ilvl="0">
      <w:start w:val="3"/>
      <w:numFmt w:val="decimal"/>
      <w:lvlText w:val="%1"/>
      <w:lvlJc w:val="left"/>
      <w:pPr>
        <w:ind w:left="1018" w:hanging="550"/>
        <w:jc w:val="left"/>
      </w:pPr>
      <w:rPr>
        <w:rFonts w:hint="default"/>
      </w:rPr>
    </w:lvl>
    <w:lvl w:ilvl="1">
      <w:start w:val="1"/>
      <w:numFmt w:val="decimal"/>
      <w:lvlText w:val="%1.%2"/>
      <w:lvlJc w:val="left"/>
      <w:pPr>
        <w:ind w:left="1018" w:hanging="550"/>
        <w:jc w:val="left"/>
      </w:pPr>
      <w:rPr>
        <w:rFonts w:ascii="Times New Roman" w:eastAsia="Times New Roman" w:hAnsi="Times New Roman" w:cs="Times New Roman" w:hint="default"/>
        <w:w w:val="99"/>
        <w:sz w:val="24"/>
        <w:szCs w:val="24"/>
      </w:rPr>
    </w:lvl>
    <w:lvl w:ilvl="2">
      <w:start w:val="1"/>
      <w:numFmt w:val="bullet"/>
      <w:lvlText w:val="•"/>
      <w:lvlJc w:val="left"/>
      <w:pPr>
        <w:ind w:left="2696" w:hanging="550"/>
      </w:pPr>
      <w:rPr>
        <w:rFonts w:hint="default"/>
      </w:rPr>
    </w:lvl>
    <w:lvl w:ilvl="3">
      <w:start w:val="1"/>
      <w:numFmt w:val="bullet"/>
      <w:lvlText w:val="•"/>
      <w:lvlJc w:val="left"/>
      <w:pPr>
        <w:ind w:left="3534" w:hanging="550"/>
      </w:pPr>
      <w:rPr>
        <w:rFonts w:hint="default"/>
      </w:rPr>
    </w:lvl>
    <w:lvl w:ilvl="4">
      <w:start w:val="1"/>
      <w:numFmt w:val="bullet"/>
      <w:lvlText w:val="•"/>
      <w:lvlJc w:val="left"/>
      <w:pPr>
        <w:ind w:left="4372" w:hanging="550"/>
      </w:pPr>
      <w:rPr>
        <w:rFonts w:hint="default"/>
      </w:rPr>
    </w:lvl>
    <w:lvl w:ilvl="5">
      <w:start w:val="1"/>
      <w:numFmt w:val="bullet"/>
      <w:lvlText w:val="•"/>
      <w:lvlJc w:val="left"/>
      <w:pPr>
        <w:ind w:left="5210" w:hanging="550"/>
      </w:pPr>
      <w:rPr>
        <w:rFonts w:hint="default"/>
      </w:rPr>
    </w:lvl>
    <w:lvl w:ilvl="6">
      <w:start w:val="1"/>
      <w:numFmt w:val="bullet"/>
      <w:lvlText w:val="•"/>
      <w:lvlJc w:val="left"/>
      <w:pPr>
        <w:ind w:left="6048" w:hanging="550"/>
      </w:pPr>
      <w:rPr>
        <w:rFonts w:hint="default"/>
      </w:rPr>
    </w:lvl>
    <w:lvl w:ilvl="7">
      <w:start w:val="1"/>
      <w:numFmt w:val="bullet"/>
      <w:lvlText w:val="•"/>
      <w:lvlJc w:val="left"/>
      <w:pPr>
        <w:ind w:left="6886" w:hanging="550"/>
      </w:pPr>
      <w:rPr>
        <w:rFonts w:hint="default"/>
      </w:rPr>
    </w:lvl>
    <w:lvl w:ilvl="8">
      <w:start w:val="1"/>
      <w:numFmt w:val="bullet"/>
      <w:lvlText w:val="•"/>
      <w:lvlJc w:val="left"/>
      <w:pPr>
        <w:ind w:left="7724" w:hanging="550"/>
      </w:pPr>
      <w:rPr>
        <w:rFonts w:hint="default"/>
      </w:rPr>
    </w:lvl>
  </w:abstractNum>
  <w:abstractNum w:abstractNumId="14">
    <w:nsid w:val="70ED086E"/>
    <w:multiLevelType w:val="multilevel"/>
    <w:tmpl w:val="025AB43C"/>
    <w:lvl w:ilvl="0">
      <w:start w:val="1"/>
      <w:numFmt w:val="decimal"/>
      <w:lvlText w:val="%1"/>
      <w:lvlJc w:val="left"/>
      <w:pPr>
        <w:ind w:left="884" w:hanging="775"/>
        <w:jc w:val="left"/>
      </w:pPr>
      <w:rPr>
        <w:rFonts w:hint="default"/>
      </w:rPr>
    </w:lvl>
    <w:lvl w:ilvl="1">
      <w:start w:val="1"/>
      <w:numFmt w:val="decimal"/>
      <w:lvlText w:val="%1.%2"/>
      <w:lvlJc w:val="left"/>
      <w:pPr>
        <w:ind w:left="884" w:hanging="775"/>
        <w:jc w:val="left"/>
      </w:pPr>
      <w:rPr>
        <w:rFonts w:ascii="Times New Roman" w:eastAsia="Times New Roman" w:hAnsi="Times New Roman" w:cs="Times New Roman" w:hint="default"/>
        <w:b/>
        <w:bCs/>
        <w:w w:val="101"/>
        <w:sz w:val="34"/>
        <w:szCs w:val="34"/>
      </w:rPr>
    </w:lvl>
    <w:lvl w:ilvl="2">
      <w:start w:val="1"/>
      <w:numFmt w:val="bullet"/>
      <w:lvlText w:val="•"/>
      <w:lvlJc w:val="left"/>
      <w:pPr>
        <w:ind w:left="695" w:hanging="227"/>
      </w:pPr>
      <w:rPr>
        <w:rFonts w:ascii="Arial" w:eastAsia="Arial" w:hAnsi="Arial" w:cs="Arial" w:hint="default"/>
        <w:i/>
        <w:w w:val="141"/>
        <w:position w:val="3"/>
      </w:rPr>
    </w:lvl>
    <w:lvl w:ilvl="3">
      <w:start w:val="1"/>
      <w:numFmt w:val="bullet"/>
      <w:lvlText w:val="•"/>
      <w:lvlJc w:val="left"/>
      <w:pPr>
        <w:ind w:left="3222" w:hanging="227"/>
      </w:pPr>
      <w:rPr>
        <w:rFonts w:hint="default"/>
      </w:rPr>
    </w:lvl>
    <w:lvl w:ilvl="4">
      <w:start w:val="1"/>
      <w:numFmt w:val="bullet"/>
      <w:lvlText w:val="•"/>
      <w:lvlJc w:val="left"/>
      <w:pPr>
        <w:ind w:left="4105" w:hanging="227"/>
      </w:pPr>
      <w:rPr>
        <w:rFonts w:hint="default"/>
      </w:rPr>
    </w:lvl>
    <w:lvl w:ilvl="5">
      <w:start w:val="1"/>
      <w:numFmt w:val="bullet"/>
      <w:lvlText w:val="•"/>
      <w:lvlJc w:val="left"/>
      <w:pPr>
        <w:ind w:left="4987" w:hanging="227"/>
      </w:pPr>
      <w:rPr>
        <w:rFonts w:hint="default"/>
      </w:rPr>
    </w:lvl>
    <w:lvl w:ilvl="6">
      <w:start w:val="1"/>
      <w:numFmt w:val="bullet"/>
      <w:lvlText w:val="•"/>
      <w:lvlJc w:val="left"/>
      <w:pPr>
        <w:ind w:left="5870" w:hanging="227"/>
      </w:pPr>
      <w:rPr>
        <w:rFonts w:hint="default"/>
      </w:rPr>
    </w:lvl>
    <w:lvl w:ilvl="7">
      <w:start w:val="1"/>
      <w:numFmt w:val="bullet"/>
      <w:lvlText w:val="•"/>
      <w:lvlJc w:val="left"/>
      <w:pPr>
        <w:ind w:left="6752" w:hanging="227"/>
      </w:pPr>
      <w:rPr>
        <w:rFonts w:hint="default"/>
      </w:rPr>
    </w:lvl>
    <w:lvl w:ilvl="8">
      <w:start w:val="1"/>
      <w:numFmt w:val="bullet"/>
      <w:lvlText w:val="•"/>
      <w:lvlJc w:val="left"/>
      <w:pPr>
        <w:ind w:left="7635" w:hanging="227"/>
      </w:pPr>
      <w:rPr>
        <w:rFonts w:hint="default"/>
      </w:rPr>
    </w:lvl>
  </w:abstractNum>
  <w:num w:numId="1">
    <w:abstractNumId w:val="1"/>
  </w:num>
  <w:num w:numId="2">
    <w:abstractNumId w:val="2"/>
  </w:num>
  <w:num w:numId="3">
    <w:abstractNumId w:val="4"/>
  </w:num>
  <w:num w:numId="4">
    <w:abstractNumId w:val="10"/>
  </w:num>
  <w:num w:numId="5">
    <w:abstractNumId w:val="12"/>
  </w:num>
  <w:num w:numId="6">
    <w:abstractNumId w:val="0"/>
  </w:num>
  <w:num w:numId="7">
    <w:abstractNumId w:val="7"/>
  </w:num>
  <w:num w:numId="8">
    <w:abstractNumId w:val="11"/>
  </w:num>
  <w:num w:numId="9">
    <w:abstractNumId w:val="3"/>
  </w:num>
  <w:num w:numId="10">
    <w:abstractNumId w:val="9"/>
  </w:num>
  <w:num w:numId="11">
    <w:abstractNumId w:val="14"/>
  </w:num>
  <w:num w:numId="12">
    <w:abstractNumId w:val="13"/>
  </w:num>
  <w:num w:numId="13">
    <w:abstractNumId w:val="8"/>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610"/>
    <w:rsid w:val="00094B87"/>
    <w:rsid w:val="000E256A"/>
    <w:rsid w:val="00195A3A"/>
    <w:rsid w:val="001E613B"/>
    <w:rsid w:val="002002BE"/>
    <w:rsid w:val="0038026A"/>
    <w:rsid w:val="0038234A"/>
    <w:rsid w:val="003D519E"/>
    <w:rsid w:val="0051432C"/>
    <w:rsid w:val="00585A97"/>
    <w:rsid w:val="00596AAD"/>
    <w:rsid w:val="006E24E4"/>
    <w:rsid w:val="006F23C0"/>
    <w:rsid w:val="00717953"/>
    <w:rsid w:val="007E78D2"/>
    <w:rsid w:val="008424BA"/>
    <w:rsid w:val="008B1408"/>
    <w:rsid w:val="008C0F10"/>
    <w:rsid w:val="008D4F3A"/>
    <w:rsid w:val="00A411C6"/>
    <w:rsid w:val="00A50AC6"/>
    <w:rsid w:val="00BA25F2"/>
    <w:rsid w:val="00C265CC"/>
    <w:rsid w:val="00D3114A"/>
    <w:rsid w:val="00E3301E"/>
    <w:rsid w:val="00E6787D"/>
    <w:rsid w:val="00EB7896"/>
    <w:rsid w:val="00F45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446"/>
      <w:ind w:left="109"/>
      <w:jc w:val="both"/>
      <w:outlineLvl w:val="0"/>
    </w:pPr>
    <w:rPr>
      <w:b/>
      <w:bCs/>
      <w:sz w:val="49"/>
      <w:szCs w:val="49"/>
    </w:rPr>
  </w:style>
  <w:style w:type="paragraph" w:styleId="Heading2">
    <w:name w:val="heading 2"/>
    <w:basedOn w:val="Normal"/>
    <w:uiPriority w:val="1"/>
    <w:qFormat/>
    <w:pPr>
      <w:ind w:left="884" w:hanging="774"/>
      <w:jc w:val="both"/>
      <w:outlineLvl w:val="1"/>
    </w:pPr>
    <w:rPr>
      <w:b/>
      <w:bCs/>
      <w:sz w:val="34"/>
      <w:szCs w:val="34"/>
    </w:rPr>
  </w:style>
  <w:style w:type="paragraph" w:styleId="Heading3">
    <w:name w:val="heading 3"/>
    <w:basedOn w:val="Normal"/>
    <w:uiPriority w:val="1"/>
    <w:qFormat/>
    <w:pPr>
      <w:ind w:left="970" w:hanging="860"/>
      <w:jc w:val="both"/>
      <w:outlineLvl w:val="2"/>
    </w:pPr>
    <w:rPr>
      <w:b/>
      <w:bCs/>
      <w:sz w:val="28"/>
      <w:szCs w:val="28"/>
    </w:rPr>
  </w:style>
  <w:style w:type="paragraph" w:styleId="Heading4">
    <w:name w:val="heading 4"/>
    <w:basedOn w:val="Normal"/>
    <w:uiPriority w:val="1"/>
    <w:qFormat/>
    <w:pPr>
      <w:ind w:left="11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2"/>
      <w:ind w:left="468" w:hanging="358"/>
    </w:pPr>
    <w:rPr>
      <w:b/>
      <w:bCs/>
      <w:sz w:val="24"/>
      <w:szCs w:val="24"/>
    </w:rPr>
  </w:style>
  <w:style w:type="paragraph" w:styleId="TOC2">
    <w:name w:val="toc 2"/>
    <w:basedOn w:val="Normal"/>
    <w:uiPriority w:val="1"/>
    <w:qFormat/>
    <w:pPr>
      <w:spacing w:before="13"/>
      <w:ind w:left="1018" w:hanging="550"/>
    </w:pPr>
    <w:rPr>
      <w:sz w:val="24"/>
      <w:szCs w:val="24"/>
    </w:rPr>
  </w:style>
  <w:style w:type="paragraph" w:styleId="TOC3">
    <w:name w:val="toc 3"/>
    <w:basedOn w:val="Normal"/>
    <w:uiPriority w:val="1"/>
    <w:qFormat/>
    <w:pPr>
      <w:spacing w:before="15"/>
      <w:ind w:left="1783" w:hanging="76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
      <w:ind w:left="1018" w:hanging="550"/>
    </w:pPr>
  </w:style>
  <w:style w:type="paragraph" w:customStyle="1" w:styleId="TableParagraph">
    <w:name w:val="Table Paragraph"/>
    <w:basedOn w:val="Normal"/>
    <w:uiPriority w:val="1"/>
    <w:qFormat/>
    <w:pPr>
      <w:spacing w:line="238" w:lineRule="exact"/>
      <w:ind w:left="59"/>
      <w:jc w:val="center"/>
    </w:pPr>
    <w:rPr>
      <w:rFonts w:ascii="Arial" w:eastAsia="Arial" w:hAnsi="Arial" w:cs="Arial"/>
    </w:rPr>
  </w:style>
  <w:style w:type="character" w:styleId="CommentReference">
    <w:name w:val="annotation reference"/>
    <w:basedOn w:val="DefaultParagraphFont"/>
    <w:uiPriority w:val="99"/>
    <w:semiHidden/>
    <w:unhideWhenUsed/>
    <w:rsid w:val="008D4F3A"/>
    <w:rPr>
      <w:sz w:val="16"/>
      <w:szCs w:val="16"/>
    </w:rPr>
  </w:style>
  <w:style w:type="paragraph" w:styleId="CommentText">
    <w:name w:val="annotation text"/>
    <w:basedOn w:val="Normal"/>
    <w:link w:val="CommentTextChar"/>
    <w:uiPriority w:val="99"/>
    <w:semiHidden/>
    <w:unhideWhenUsed/>
    <w:rsid w:val="008D4F3A"/>
    <w:rPr>
      <w:sz w:val="20"/>
      <w:szCs w:val="20"/>
    </w:rPr>
  </w:style>
  <w:style w:type="character" w:customStyle="1" w:styleId="CommentTextChar">
    <w:name w:val="Comment Text Char"/>
    <w:basedOn w:val="DefaultParagraphFont"/>
    <w:link w:val="CommentText"/>
    <w:uiPriority w:val="99"/>
    <w:semiHidden/>
    <w:rsid w:val="008D4F3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D4F3A"/>
    <w:rPr>
      <w:b/>
      <w:bCs/>
    </w:rPr>
  </w:style>
  <w:style w:type="character" w:customStyle="1" w:styleId="CommentSubjectChar">
    <w:name w:val="Comment Subject Char"/>
    <w:basedOn w:val="CommentTextChar"/>
    <w:link w:val="CommentSubject"/>
    <w:uiPriority w:val="99"/>
    <w:semiHidden/>
    <w:rsid w:val="008D4F3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D4F3A"/>
    <w:rPr>
      <w:rFonts w:ascii="Tahoma" w:hAnsi="Tahoma" w:cs="Tahoma"/>
      <w:sz w:val="16"/>
      <w:szCs w:val="16"/>
    </w:rPr>
  </w:style>
  <w:style w:type="character" w:customStyle="1" w:styleId="BalloonTextChar">
    <w:name w:val="Balloon Text Char"/>
    <w:basedOn w:val="DefaultParagraphFont"/>
    <w:link w:val="BalloonText"/>
    <w:uiPriority w:val="99"/>
    <w:semiHidden/>
    <w:rsid w:val="008D4F3A"/>
    <w:rPr>
      <w:rFonts w:ascii="Tahoma" w:eastAsia="Times New Roman" w:hAnsi="Tahoma" w:cs="Tahoma"/>
      <w:sz w:val="16"/>
      <w:szCs w:val="16"/>
    </w:rPr>
  </w:style>
  <w:style w:type="character" w:styleId="Hyperlink">
    <w:name w:val="Hyperlink"/>
    <w:basedOn w:val="DefaultParagraphFont"/>
    <w:uiPriority w:val="99"/>
    <w:unhideWhenUsed/>
    <w:rsid w:val="0051432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446"/>
      <w:ind w:left="109"/>
      <w:jc w:val="both"/>
      <w:outlineLvl w:val="0"/>
    </w:pPr>
    <w:rPr>
      <w:b/>
      <w:bCs/>
      <w:sz w:val="49"/>
      <w:szCs w:val="49"/>
    </w:rPr>
  </w:style>
  <w:style w:type="paragraph" w:styleId="Heading2">
    <w:name w:val="heading 2"/>
    <w:basedOn w:val="Normal"/>
    <w:uiPriority w:val="1"/>
    <w:qFormat/>
    <w:pPr>
      <w:ind w:left="884" w:hanging="774"/>
      <w:jc w:val="both"/>
      <w:outlineLvl w:val="1"/>
    </w:pPr>
    <w:rPr>
      <w:b/>
      <w:bCs/>
      <w:sz w:val="34"/>
      <w:szCs w:val="34"/>
    </w:rPr>
  </w:style>
  <w:style w:type="paragraph" w:styleId="Heading3">
    <w:name w:val="heading 3"/>
    <w:basedOn w:val="Normal"/>
    <w:uiPriority w:val="1"/>
    <w:qFormat/>
    <w:pPr>
      <w:ind w:left="970" w:hanging="860"/>
      <w:jc w:val="both"/>
      <w:outlineLvl w:val="2"/>
    </w:pPr>
    <w:rPr>
      <w:b/>
      <w:bCs/>
      <w:sz w:val="28"/>
      <w:szCs w:val="28"/>
    </w:rPr>
  </w:style>
  <w:style w:type="paragraph" w:styleId="Heading4">
    <w:name w:val="heading 4"/>
    <w:basedOn w:val="Normal"/>
    <w:uiPriority w:val="1"/>
    <w:qFormat/>
    <w:pPr>
      <w:ind w:left="11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2"/>
      <w:ind w:left="468" w:hanging="358"/>
    </w:pPr>
    <w:rPr>
      <w:b/>
      <w:bCs/>
      <w:sz w:val="24"/>
      <w:szCs w:val="24"/>
    </w:rPr>
  </w:style>
  <w:style w:type="paragraph" w:styleId="TOC2">
    <w:name w:val="toc 2"/>
    <w:basedOn w:val="Normal"/>
    <w:uiPriority w:val="1"/>
    <w:qFormat/>
    <w:pPr>
      <w:spacing w:before="13"/>
      <w:ind w:left="1018" w:hanging="550"/>
    </w:pPr>
    <w:rPr>
      <w:sz w:val="24"/>
      <w:szCs w:val="24"/>
    </w:rPr>
  </w:style>
  <w:style w:type="paragraph" w:styleId="TOC3">
    <w:name w:val="toc 3"/>
    <w:basedOn w:val="Normal"/>
    <w:uiPriority w:val="1"/>
    <w:qFormat/>
    <w:pPr>
      <w:spacing w:before="15"/>
      <w:ind w:left="1783" w:hanging="76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
      <w:ind w:left="1018" w:hanging="550"/>
    </w:pPr>
  </w:style>
  <w:style w:type="paragraph" w:customStyle="1" w:styleId="TableParagraph">
    <w:name w:val="Table Paragraph"/>
    <w:basedOn w:val="Normal"/>
    <w:uiPriority w:val="1"/>
    <w:qFormat/>
    <w:pPr>
      <w:spacing w:line="238" w:lineRule="exact"/>
      <w:ind w:left="59"/>
      <w:jc w:val="center"/>
    </w:pPr>
    <w:rPr>
      <w:rFonts w:ascii="Arial" w:eastAsia="Arial" w:hAnsi="Arial" w:cs="Arial"/>
    </w:rPr>
  </w:style>
  <w:style w:type="character" w:styleId="CommentReference">
    <w:name w:val="annotation reference"/>
    <w:basedOn w:val="DefaultParagraphFont"/>
    <w:uiPriority w:val="99"/>
    <w:semiHidden/>
    <w:unhideWhenUsed/>
    <w:rsid w:val="008D4F3A"/>
    <w:rPr>
      <w:sz w:val="16"/>
      <w:szCs w:val="16"/>
    </w:rPr>
  </w:style>
  <w:style w:type="paragraph" w:styleId="CommentText">
    <w:name w:val="annotation text"/>
    <w:basedOn w:val="Normal"/>
    <w:link w:val="CommentTextChar"/>
    <w:uiPriority w:val="99"/>
    <w:semiHidden/>
    <w:unhideWhenUsed/>
    <w:rsid w:val="008D4F3A"/>
    <w:rPr>
      <w:sz w:val="20"/>
      <w:szCs w:val="20"/>
    </w:rPr>
  </w:style>
  <w:style w:type="character" w:customStyle="1" w:styleId="CommentTextChar">
    <w:name w:val="Comment Text Char"/>
    <w:basedOn w:val="DefaultParagraphFont"/>
    <w:link w:val="CommentText"/>
    <w:uiPriority w:val="99"/>
    <w:semiHidden/>
    <w:rsid w:val="008D4F3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D4F3A"/>
    <w:rPr>
      <w:b/>
      <w:bCs/>
    </w:rPr>
  </w:style>
  <w:style w:type="character" w:customStyle="1" w:styleId="CommentSubjectChar">
    <w:name w:val="Comment Subject Char"/>
    <w:basedOn w:val="CommentTextChar"/>
    <w:link w:val="CommentSubject"/>
    <w:uiPriority w:val="99"/>
    <w:semiHidden/>
    <w:rsid w:val="008D4F3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D4F3A"/>
    <w:rPr>
      <w:rFonts w:ascii="Tahoma" w:hAnsi="Tahoma" w:cs="Tahoma"/>
      <w:sz w:val="16"/>
      <w:szCs w:val="16"/>
    </w:rPr>
  </w:style>
  <w:style w:type="character" w:customStyle="1" w:styleId="BalloonTextChar">
    <w:name w:val="Balloon Text Char"/>
    <w:basedOn w:val="DefaultParagraphFont"/>
    <w:link w:val="BalloonText"/>
    <w:uiPriority w:val="99"/>
    <w:semiHidden/>
    <w:rsid w:val="008D4F3A"/>
    <w:rPr>
      <w:rFonts w:ascii="Tahoma" w:eastAsia="Times New Roman" w:hAnsi="Tahoma" w:cs="Tahoma"/>
      <w:sz w:val="16"/>
      <w:szCs w:val="16"/>
    </w:rPr>
  </w:style>
  <w:style w:type="character" w:styleId="Hyperlink">
    <w:name w:val="Hyperlink"/>
    <w:basedOn w:val="DefaultParagraphFont"/>
    <w:uiPriority w:val="99"/>
    <w:unhideWhenUsed/>
    <w:rsid w:val="0051432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comments.xml.rels><?xml version="1.0" encoding="UTF-8" standalone="yes"?>
<Relationships xmlns="http://schemas.openxmlformats.org/package/2006/relationships"><Relationship Id="rId3" Type="http://schemas.openxmlformats.org/officeDocument/2006/relationships/hyperlink" Target="https://www.amazon.com/Q3D-ThreeUp-Printer-Micron-Height/dp/B01C3DKNOE" TargetMode="External"/><Relationship Id="rId2" Type="http://schemas.openxmlformats.org/officeDocument/2006/relationships/hyperlink" Target="https://en.wikipedia.org/wiki/S._Scott_Crump#Patents" TargetMode="External"/><Relationship Id="rId1" Type="http://schemas.openxmlformats.org/officeDocument/2006/relationships/hyperlink" Target="https://en.wikipedia.org/wiki/Chuck_Hul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avante-technology.com/" TargetMode="External"/><Relationship Id="rId117" Type="http://schemas.openxmlformats.org/officeDocument/2006/relationships/image" Target="media/image45.png"/><Relationship Id="rId21" Type="http://schemas.openxmlformats.org/officeDocument/2006/relationships/hyperlink" Target="https://minecraft.net/" TargetMode="External"/><Relationship Id="rId42" Type="http://schemas.openxmlformats.org/officeDocument/2006/relationships/image" Target="media/image1.png"/><Relationship Id="rId47" Type="http://schemas.openxmlformats.org/officeDocument/2006/relationships/image" Target="media/image5.png"/><Relationship Id="rId63" Type="http://schemas.openxmlformats.org/officeDocument/2006/relationships/image" Target="media/image11.png"/><Relationship Id="rId68" Type="http://schemas.openxmlformats.org/officeDocument/2006/relationships/header" Target="header16.xml"/><Relationship Id="rId84" Type="http://schemas.openxmlformats.org/officeDocument/2006/relationships/footer" Target="footer26.xml"/><Relationship Id="rId89" Type="http://schemas.openxmlformats.org/officeDocument/2006/relationships/image" Target="media/image25.png"/><Relationship Id="rId112" Type="http://schemas.openxmlformats.org/officeDocument/2006/relationships/image" Target="media/image42.png"/><Relationship Id="rId133" Type="http://schemas.openxmlformats.org/officeDocument/2006/relationships/footer" Target="footer36.xml"/><Relationship Id="rId138" Type="http://schemas.openxmlformats.org/officeDocument/2006/relationships/footer" Target="footer38.xml"/><Relationship Id="rId16" Type="http://schemas.openxmlformats.org/officeDocument/2006/relationships/header" Target="header2.xml"/><Relationship Id="rId107" Type="http://schemas.openxmlformats.org/officeDocument/2006/relationships/image" Target="media/image38.png"/><Relationship Id="rId11" Type="http://schemas.openxmlformats.org/officeDocument/2006/relationships/footer" Target="footer2.xml"/><Relationship Id="rId32" Type="http://schemas.openxmlformats.org/officeDocument/2006/relationships/footer" Target="footer11.xml"/><Relationship Id="rId37" Type="http://schemas.openxmlformats.org/officeDocument/2006/relationships/header" Target="header7.xml"/><Relationship Id="rId53" Type="http://schemas.openxmlformats.org/officeDocument/2006/relationships/image" Target="media/image9.png"/><Relationship Id="rId58" Type="http://schemas.openxmlformats.org/officeDocument/2006/relationships/header" Target="header13.xml"/><Relationship Id="rId74" Type="http://schemas.openxmlformats.org/officeDocument/2006/relationships/footer" Target="footer23.xml"/><Relationship Id="rId79" Type="http://schemas.openxmlformats.org/officeDocument/2006/relationships/footer" Target="footer25.xml"/><Relationship Id="rId102" Type="http://schemas.openxmlformats.org/officeDocument/2006/relationships/image" Target="media/image35.png"/><Relationship Id="rId123" Type="http://schemas.openxmlformats.org/officeDocument/2006/relationships/footer" Target="footer31.xml"/><Relationship Id="rId128" Type="http://schemas.openxmlformats.org/officeDocument/2006/relationships/footer" Target="footer33.xml"/><Relationship Id="rId144" Type="http://schemas.openxmlformats.org/officeDocument/2006/relationships/hyperlink" Target="http://en.wikipedia.org/w/index.php?title=Fastener&amp;amp;oldid=724820940"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http://www.pokemon.com/us/pokemon-video-games/pokemon-go/" TargetMode="External"/><Relationship Id="rId27" Type="http://schemas.openxmlformats.org/officeDocument/2006/relationships/hyperlink" Target="http://www.polymaker.com/shop/polymaker-pc-max/" TargetMode="External"/><Relationship Id="rId43" Type="http://schemas.openxmlformats.org/officeDocument/2006/relationships/image" Target="media/image2.png"/><Relationship Id="rId48" Type="http://schemas.openxmlformats.org/officeDocument/2006/relationships/image" Target="media/image6.jpeg"/><Relationship Id="rId64" Type="http://schemas.openxmlformats.org/officeDocument/2006/relationships/header" Target="header15.xml"/><Relationship Id="rId69" Type="http://schemas.openxmlformats.org/officeDocument/2006/relationships/footer" Target="footer22.xml"/><Relationship Id="rId113" Type="http://schemas.openxmlformats.org/officeDocument/2006/relationships/hyperlink" Target="http://www.jumbomax.com/sizing/" TargetMode="External"/><Relationship Id="rId118" Type="http://schemas.openxmlformats.org/officeDocument/2006/relationships/header" Target="header23.xml"/><Relationship Id="rId134" Type="http://schemas.openxmlformats.org/officeDocument/2006/relationships/header" Target="header29.xml"/><Relationship Id="rId139" Type="http://schemas.openxmlformats.org/officeDocument/2006/relationships/header" Target="header32.xml"/><Relationship Id="rId80" Type="http://schemas.openxmlformats.org/officeDocument/2006/relationships/image" Target="media/image18.jpeg"/><Relationship Id="rId85" Type="http://schemas.openxmlformats.org/officeDocument/2006/relationships/image" Target="media/image21.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hyperlink" Target="http://www.adambeaneindustries.com/" TargetMode="External"/><Relationship Id="rId33" Type="http://schemas.openxmlformats.org/officeDocument/2006/relationships/hyperlink" Target="http://www.polymaker.com/shop/polymaker-pc-max/" TargetMode="External"/><Relationship Id="rId38" Type="http://schemas.openxmlformats.org/officeDocument/2006/relationships/footer" Target="footer13.xml"/><Relationship Id="rId46" Type="http://schemas.openxmlformats.org/officeDocument/2006/relationships/image" Target="media/image4.png"/><Relationship Id="rId59" Type="http://schemas.openxmlformats.org/officeDocument/2006/relationships/footer" Target="footer19.xml"/><Relationship Id="rId67" Type="http://schemas.openxmlformats.org/officeDocument/2006/relationships/image" Target="media/image13.png"/><Relationship Id="rId103" Type="http://schemas.openxmlformats.org/officeDocument/2006/relationships/footer" Target="footer29.xml"/><Relationship Id="rId108" Type="http://schemas.openxmlformats.org/officeDocument/2006/relationships/image" Target="media/image39.png"/><Relationship Id="rId116" Type="http://schemas.openxmlformats.org/officeDocument/2006/relationships/image" Target="media/image44.png"/><Relationship Id="rId124" Type="http://schemas.openxmlformats.org/officeDocument/2006/relationships/image" Target="media/image48.png"/><Relationship Id="rId129" Type="http://schemas.openxmlformats.org/officeDocument/2006/relationships/header" Target="header27.xml"/><Relationship Id="rId137" Type="http://schemas.openxmlformats.org/officeDocument/2006/relationships/header" Target="header31.xml"/><Relationship Id="rId20" Type="http://schemas.openxmlformats.org/officeDocument/2006/relationships/footer" Target="footer9.xml"/><Relationship Id="rId41" Type="http://schemas.openxmlformats.org/officeDocument/2006/relationships/header" Target="header9.xml"/><Relationship Id="rId54" Type="http://schemas.openxmlformats.org/officeDocument/2006/relationships/header" Target="header11.xml"/><Relationship Id="rId62" Type="http://schemas.openxmlformats.org/officeDocument/2006/relationships/image" Target="media/image10.png"/><Relationship Id="rId70" Type="http://schemas.openxmlformats.org/officeDocument/2006/relationships/image" Target="media/image14.png"/><Relationship Id="rId75" Type="http://schemas.openxmlformats.org/officeDocument/2006/relationships/hyperlink" Target="http://slic3r.org/" TargetMode="External"/><Relationship Id="rId83" Type="http://schemas.openxmlformats.org/officeDocument/2006/relationships/image" Target="media/image20.pn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image" Target="media/image32.png"/><Relationship Id="rId111" Type="http://schemas.openxmlformats.org/officeDocument/2006/relationships/image" Target="media/image41.png"/><Relationship Id="rId132" Type="http://schemas.openxmlformats.org/officeDocument/2006/relationships/footer" Target="footer35.xml"/><Relationship Id="rId140" Type="http://schemas.openxmlformats.org/officeDocument/2006/relationships/footer" Target="footer39.xml"/><Relationship Id="rId145" Type="http://schemas.openxmlformats.org/officeDocument/2006/relationships/hyperlink" Target="http://en.wikipedia.org/w/index.php?title=Fastener&amp;amp;oldid=724820940"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http://www.thingiverse.com/" TargetMode="External"/><Relationship Id="rId28" Type="http://schemas.openxmlformats.org/officeDocument/2006/relationships/hyperlink" Target="http://www.polymagnet.com/polymagnets/" TargetMode="External"/><Relationship Id="rId36" Type="http://schemas.openxmlformats.org/officeDocument/2006/relationships/footer" Target="footer12.xml"/><Relationship Id="rId49" Type="http://schemas.openxmlformats.org/officeDocument/2006/relationships/image" Target="media/image7.jpeg"/><Relationship Id="rId57" Type="http://schemas.openxmlformats.org/officeDocument/2006/relationships/footer" Target="footer18.xml"/><Relationship Id="rId106" Type="http://schemas.openxmlformats.org/officeDocument/2006/relationships/image" Target="media/image37.png"/><Relationship Id="rId114" Type="http://schemas.openxmlformats.org/officeDocument/2006/relationships/hyperlink" Target="https://printrbot.com/shop/assembled-printrbot-play/" TargetMode="External"/><Relationship Id="rId119" Type="http://schemas.openxmlformats.org/officeDocument/2006/relationships/footer" Target="footer30.xml"/><Relationship Id="rId127" Type="http://schemas.openxmlformats.org/officeDocument/2006/relationships/header" Target="header26.xml"/><Relationship Id="rId10" Type="http://schemas.openxmlformats.org/officeDocument/2006/relationships/comments" Target="comments.xml"/><Relationship Id="rId31" Type="http://schemas.openxmlformats.org/officeDocument/2006/relationships/header" Target="header4.xml"/><Relationship Id="rId44" Type="http://schemas.openxmlformats.org/officeDocument/2006/relationships/image" Target="media/image3.png"/><Relationship Id="rId52" Type="http://schemas.openxmlformats.org/officeDocument/2006/relationships/image" Target="media/image8.png"/><Relationship Id="rId60" Type="http://schemas.openxmlformats.org/officeDocument/2006/relationships/header" Target="header14.xml"/><Relationship Id="rId65" Type="http://schemas.openxmlformats.org/officeDocument/2006/relationships/footer" Target="footer21.xml"/><Relationship Id="rId73" Type="http://schemas.openxmlformats.org/officeDocument/2006/relationships/image" Target="media/image17.png"/><Relationship Id="rId78" Type="http://schemas.openxmlformats.org/officeDocument/2006/relationships/header" Target="header18.xml"/><Relationship Id="rId81" Type="http://schemas.openxmlformats.org/officeDocument/2006/relationships/header" Target="header19.xml"/><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3.png"/><Relationship Id="rId101" Type="http://schemas.openxmlformats.org/officeDocument/2006/relationships/footer" Target="footer28.xml"/><Relationship Id="rId122" Type="http://schemas.openxmlformats.org/officeDocument/2006/relationships/header" Target="header24.xml"/><Relationship Id="rId130" Type="http://schemas.openxmlformats.org/officeDocument/2006/relationships/footer" Target="footer34.xml"/><Relationship Id="rId135" Type="http://schemas.openxmlformats.org/officeDocument/2006/relationships/header" Target="header30.xml"/><Relationship Id="rId143" Type="http://schemas.openxmlformats.org/officeDocument/2006/relationships/hyperlink" Target="http://www.thingivers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header" Target="header8.xml"/><Relationship Id="rId109" Type="http://schemas.openxmlformats.org/officeDocument/2006/relationships/image" Target="media/image40.png"/><Relationship Id="rId34" Type="http://schemas.openxmlformats.org/officeDocument/2006/relationships/header" Target="header5.xml"/><Relationship Id="rId50" Type="http://schemas.openxmlformats.org/officeDocument/2006/relationships/header" Target="header10.xml"/><Relationship Id="rId55" Type="http://schemas.openxmlformats.org/officeDocument/2006/relationships/footer" Target="footer17.xml"/><Relationship Id="rId76" Type="http://schemas.openxmlformats.org/officeDocument/2006/relationships/header" Target="header17.xml"/><Relationship Id="rId97" Type="http://schemas.openxmlformats.org/officeDocument/2006/relationships/header" Target="header20.xml"/><Relationship Id="rId104" Type="http://schemas.openxmlformats.org/officeDocument/2006/relationships/image" Target="media/image36.png"/><Relationship Id="rId120" Type="http://schemas.openxmlformats.org/officeDocument/2006/relationships/image" Target="media/image46.png"/><Relationship Id="rId125" Type="http://schemas.openxmlformats.org/officeDocument/2006/relationships/footer" Target="footer32.xml"/><Relationship Id="rId141" Type="http://schemas.openxmlformats.org/officeDocument/2006/relationships/hyperlink" Target="http://www.pinterest.com/"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www.webelievers.com/" TargetMode="External"/><Relationship Id="rId24" Type="http://schemas.openxmlformats.org/officeDocument/2006/relationships/footer" Target="footer10.xml"/><Relationship Id="rId40" Type="http://schemas.openxmlformats.org/officeDocument/2006/relationships/footer" Target="footer14.xml"/><Relationship Id="rId45" Type="http://schemas.openxmlformats.org/officeDocument/2006/relationships/footer" Target="footer15.xml"/><Relationship Id="rId66" Type="http://schemas.openxmlformats.org/officeDocument/2006/relationships/image" Target="media/image12.png"/><Relationship Id="rId87" Type="http://schemas.openxmlformats.org/officeDocument/2006/relationships/image" Target="media/image23.png"/><Relationship Id="rId110" Type="http://schemas.openxmlformats.org/officeDocument/2006/relationships/hyperlink" Target="http://openjscad.org/" TargetMode="External"/><Relationship Id="rId115" Type="http://schemas.openxmlformats.org/officeDocument/2006/relationships/image" Target="media/image43.png"/><Relationship Id="rId131" Type="http://schemas.openxmlformats.org/officeDocument/2006/relationships/header" Target="header28.xml"/><Relationship Id="rId136" Type="http://schemas.openxmlformats.org/officeDocument/2006/relationships/footer" Target="footer37.xml"/><Relationship Id="rId61" Type="http://schemas.openxmlformats.org/officeDocument/2006/relationships/footer" Target="footer20.xml"/><Relationship Id="rId82" Type="http://schemas.openxmlformats.org/officeDocument/2006/relationships/image" Target="media/image19.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hyperlink" Target="http://www.gartner.com/newsroom/id/3139118" TargetMode="External"/><Relationship Id="rId35" Type="http://schemas.openxmlformats.org/officeDocument/2006/relationships/header" Target="header6.xml"/><Relationship Id="rId56" Type="http://schemas.openxmlformats.org/officeDocument/2006/relationships/header" Target="header12.xml"/><Relationship Id="rId77" Type="http://schemas.openxmlformats.org/officeDocument/2006/relationships/footer" Target="footer24.xml"/><Relationship Id="rId100" Type="http://schemas.openxmlformats.org/officeDocument/2006/relationships/header" Target="header21.xml"/><Relationship Id="rId105" Type="http://schemas.openxmlformats.org/officeDocument/2006/relationships/header" Target="header22.xml"/><Relationship Id="rId126" Type="http://schemas.openxmlformats.org/officeDocument/2006/relationships/header" Target="header25.xml"/><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6.xml"/><Relationship Id="rId72" Type="http://schemas.openxmlformats.org/officeDocument/2006/relationships/image" Target="media/image16.png"/><Relationship Id="rId93" Type="http://schemas.openxmlformats.org/officeDocument/2006/relationships/image" Target="media/image29.png"/><Relationship Id="rId98" Type="http://schemas.openxmlformats.org/officeDocument/2006/relationships/footer" Target="footer27.xml"/><Relationship Id="rId121" Type="http://schemas.openxmlformats.org/officeDocument/2006/relationships/image" Target="media/image47.png"/><Relationship Id="rId142" Type="http://schemas.openxmlformats.org/officeDocument/2006/relationships/header" Target="header33.xml"/></Relationships>
</file>

<file path=word/_rels/header2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93</Pages>
  <Words>31414</Words>
  <Characters>179066</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hudson</dc:creator>
  <cp:lastModifiedBy>Scott Hudson</cp:lastModifiedBy>
  <cp:revision>3</cp:revision>
  <dcterms:created xsi:type="dcterms:W3CDTF">2016-07-29T00:30:00Z</dcterms:created>
  <dcterms:modified xsi:type="dcterms:W3CDTF">2016-07-29T03:29:00Z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2016-07-28T00:00:00Z</vt:filetime>
  </property>
  <property fmtid="{D5CDD505-2E9C-101B-9397-08002B2CF9AE}" pid="3" name="Creator">
    <vt:lpwstr>LaTeX with hyperref package</vt:lpwstr>
  </property>
  <property fmtid="{D5CDD505-2E9C-101B-9397-08002B2CF9AE}" pid="4" name="LastSaved">
    <vt:filetime>2016-07-28T00:00:00Z</vt:filetime>
  </property>
</Properties>
</file>